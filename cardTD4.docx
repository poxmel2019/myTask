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654247" w14:textId="6C91B683" w:rsidR="00130822" w:rsidRPr="00130822" w:rsidRDefault="00130822" w:rsidP="00130822">
      <w:pPr>
        <w:pStyle w:val="1"/>
        <w:rPr>
          <w:lang w:val="ru-RU"/>
        </w:rPr>
      </w:pPr>
      <w:r w:rsidRPr="00130822">
        <w:rPr>
          <w:lang w:val="ru-RU"/>
        </w:rPr>
        <w:t>Общие требования к карточке документа</w:t>
      </w:r>
    </w:p>
    <w:p w14:paraId="36CAA976" w14:textId="2D13B4DB" w:rsidR="00130822" w:rsidRDefault="00130822" w:rsidP="00130822">
      <w:pPr>
        <w:rPr>
          <w:lang w:val="ru-RU"/>
        </w:rPr>
      </w:pPr>
      <w:r w:rsidRPr="00130822">
        <w:rPr>
          <w:lang w:val="ru-RU"/>
        </w:rPr>
        <w:t>В ТГ 3 карточка документа выглядит, как показано на рисунке ниже.</w:t>
      </w:r>
    </w:p>
    <w:p w14:paraId="680DF35F" w14:textId="71076126" w:rsidR="00130822" w:rsidRDefault="00130822" w:rsidP="00130822">
      <w:pPr>
        <w:ind w:firstLine="0"/>
        <w:jc w:val="center"/>
        <w:rPr>
          <w:lang w:val="ru-RU"/>
        </w:rPr>
      </w:pPr>
      <w:ins w:id="0" w:author="Люция Е. Айтуова" w:date="2017-04-21T14:24:00Z">
        <w:r w:rsidRPr="00AF289C">
          <w:rPr>
            <w:noProof/>
            <w:lang w:val="ru-RU" w:eastAsia="ru-RU"/>
          </w:rPr>
          <w:drawing>
            <wp:inline distT="0" distB="0" distL="0" distR="0" wp14:anchorId="074A729A" wp14:editId="4E1B2954">
              <wp:extent cx="5731510" cy="4176395"/>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176395"/>
                      </a:xfrm>
                      <a:prstGeom prst="rect">
                        <a:avLst/>
                      </a:prstGeom>
                    </pic:spPr>
                  </pic:pic>
                </a:graphicData>
              </a:graphic>
            </wp:inline>
          </w:drawing>
        </w:r>
      </w:ins>
    </w:p>
    <w:p w14:paraId="4326D695" w14:textId="4B00A507" w:rsidR="00130822" w:rsidRDefault="00130822" w:rsidP="00130822">
      <w:pPr>
        <w:pStyle w:val="af1"/>
        <w:rPr>
          <w:lang w:val="ru-RU"/>
        </w:rPr>
      </w:pPr>
      <w:r w:rsidRPr="003D190F">
        <w:rPr>
          <w:lang w:val="ru-RU"/>
        </w:rPr>
        <w:t xml:space="preserve">Рисунок </w:t>
      </w:r>
      <w:r>
        <w:fldChar w:fldCharType="begin"/>
      </w:r>
      <w:r w:rsidRPr="003D190F">
        <w:rPr>
          <w:lang w:val="ru-RU"/>
        </w:rPr>
        <w:instrText xml:space="preserve"> </w:instrText>
      </w:r>
      <w:r>
        <w:instrText>SEQ</w:instrText>
      </w:r>
      <w:r w:rsidRPr="003D190F">
        <w:rPr>
          <w:lang w:val="ru-RU"/>
        </w:rPr>
        <w:instrText xml:space="preserve"> Рисунок \* </w:instrText>
      </w:r>
      <w:r>
        <w:instrText>ARABIC</w:instrText>
      </w:r>
      <w:r w:rsidRPr="003D190F">
        <w:rPr>
          <w:lang w:val="ru-RU"/>
        </w:rPr>
        <w:instrText xml:space="preserve"> </w:instrText>
      </w:r>
      <w:r>
        <w:fldChar w:fldCharType="separate"/>
      </w:r>
      <w:r w:rsidR="007F11FA" w:rsidRPr="00DB574E">
        <w:rPr>
          <w:noProof/>
          <w:lang w:val="ru-RU"/>
        </w:rPr>
        <w:t>1</w:t>
      </w:r>
      <w:r>
        <w:fldChar w:fldCharType="end"/>
      </w:r>
      <w:r>
        <w:rPr>
          <w:lang w:val="ru-RU"/>
        </w:rPr>
        <w:t xml:space="preserve"> </w:t>
      </w:r>
      <w:r w:rsidR="003D190F" w:rsidRPr="003D190F">
        <w:rPr>
          <w:lang w:val="ru-RU"/>
        </w:rPr>
        <w:t>Карточка документа в ТГ3</w:t>
      </w:r>
    </w:p>
    <w:p w14:paraId="4DF2CCB3" w14:textId="77777777" w:rsidR="003D190F" w:rsidRPr="003D190F" w:rsidRDefault="003D190F" w:rsidP="003D190F">
      <w:pPr>
        <w:rPr>
          <w:lang w:val="ru-RU"/>
        </w:rPr>
      </w:pPr>
      <w:r w:rsidRPr="003D190F">
        <w:rPr>
          <w:lang w:val="ru-RU"/>
        </w:rPr>
        <w:t>Требования по списку ниже:</w:t>
      </w:r>
    </w:p>
    <w:p w14:paraId="76A3C917" w14:textId="77777777" w:rsidR="003D190F" w:rsidRPr="003D190F" w:rsidRDefault="003D190F" w:rsidP="003D190F">
      <w:pPr>
        <w:rPr>
          <w:lang w:val="ru-RU"/>
        </w:rPr>
      </w:pPr>
      <w:r w:rsidRPr="003D190F">
        <w:rPr>
          <w:lang w:val="ru-RU"/>
        </w:rPr>
        <w:t>1.</w:t>
      </w:r>
      <w:r w:rsidRPr="003D190F">
        <w:rPr>
          <w:lang w:val="ru-RU"/>
        </w:rPr>
        <w:tab/>
        <w:t xml:space="preserve">Необходимо исключить вкладку «Журнал операций», см. </w:t>
      </w:r>
      <w:r w:rsidRPr="00D43E9F">
        <w:rPr>
          <w:highlight w:val="yellow"/>
          <w:lang w:val="ru-RU"/>
        </w:rPr>
        <w:t>п. 8 Упразднение вкладки «Журнал операций».</w:t>
      </w:r>
    </w:p>
    <w:p w14:paraId="04665DF0" w14:textId="77777777" w:rsidR="003D190F" w:rsidRPr="003D190F" w:rsidRDefault="003D190F" w:rsidP="003D190F">
      <w:pPr>
        <w:rPr>
          <w:lang w:val="ru-RU"/>
        </w:rPr>
      </w:pPr>
      <w:r w:rsidRPr="003D190F">
        <w:rPr>
          <w:lang w:val="ru-RU"/>
        </w:rPr>
        <w:lastRenderedPageBreak/>
        <w:t>2.</w:t>
      </w:r>
      <w:r w:rsidRPr="003D190F">
        <w:rPr>
          <w:lang w:val="ru-RU"/>
        </w:rPr>
        <w:tab/>
        <w:t>Должна быть возможность сконфигурировать любую вкладку любыми компонентами. По умолчанию должны быть сконфигурированы вкладки: Основная, Документы, Ссылки, Процессы, Комментарии. Порядок для всех типов карточек по умолчанию должен быть, как перечислено.</w:t>
      </w:r>
    </w:p>
    <w:p w14:paraId="662E66EC" w14:textId="77777777" w:rsidR="003D190F" w:rsidRPr="003D190F" w:rsidRDefault="003D190F" w:rsidP="003D190F">
      <w:pPr>
        <w:rPr>
          <w:lang w:val="ru-RU"/>
        </w:rPr>
      </w:pPr>
      <w:r w:rsidRPr="003D190F">
        <w:rPr>
          <w:lang w:val="ru-RU"/>
        </w:rPr>
        <w:t>3.</w:t>
      </w:r>
      <w:r w:rsidRPr="003D190F">
        <w:rPr>
          <w:lang w:val="ru-RU"/>
        </w:rPr>
        <w:tab/>
        <w:t>Должна быть возможность создать новую вкладку и добавить любой существующий компонент карточки.</w:t>
      </w:r>
    </w:p>
    <w:p w14:paraId="426EAEEF" w14:textId="6E7E4659" w:rsidR="003D190F" w:rsidRDefault="003D190F" w:rsidP="003D190F">
      <w:pPr>
        <w:rPr>
          <w:lang w:val="ru-RU"/>
        </w:rPr>
      </w:pPr>
      <w:r w:rsidRPr="003D190F">
        <w:rPr>
          <w:lang w:val="ru-RU"/>
        </w:rPr>
        <w:t>4.</w:t>
      </w:r>
      <w:r w:rsidRPr="003D190F">
        <w:rPr>
          <w:lang w:val="ru-RU"/>
        </w:rPr>
        <w:tab/>
        <w:t xml:space="preserve">Карточка документа должна всегда открываться в режиме просмотра, даже, если у пользователя имеются права на ее редактирование. Изменение ленты кнопок согласно данному требованию см. </w:t>
      </w:r>
      <w:r w:rsidRPr="00D43E9F">
        <w:rPr>
          <w:highlight w:val="yellow"/>
          <w:lang w:val="ru-RU"/>
        </w:rPr>
        <w:t>в п. 7.1.1 Общие требования.</w:t>
      </w:r>
    </w:p>
    <w:p w14:paraId="62F23C2C" w14:textId="2FE3FAC8" w:rsidR="00CD3A21" w:rsidRDefault="00CD3A21" w:rsidP="00D43E9F">
      <w:pPr>
        <w:pStyle w:val="1"/>
        <w:rPr>
          <w:lang w:val="ru-RU"/>
        </w:rPr>
      </w:pPr>
      <w:r>
        <w:rPr>
          <w:lang w:val="ru-RU"/>
        </w:rPr>
        <w:t>Лента кнопок</w:t>
      </w:r>
    </w:p>
    <w:p w14:paraId="0EEBFE5D" w14:textId="2489BD86" w:rsidR="0062678A" w:rsidRDefault="0062678A" w:rsidP="0062678A">
      <w:pPr>
        <w:pStyle w:val="2"/>
        <w:rPr>
          <w:lang w:val="ru-RU"/>
        </w:rPr>
      </w:pPr>
      <w:r w:rsidRPr="0062678A">
        <w:t>Настройка</w:t>
      </w:r>
      <w:r>
        <w:rPr>
          <w:lang w:val="ru-RU"/>
        </w:rPr>
        <w:t xml:space="preserve"> ленты (2 этап)</w:t>
      </w:r>
    </w:p>
    <w:p w14:paraId="0E89E046" w14:textId="77777777" w:rsidR="0062678A" w:rsidRDefault="0062678A" w:rsidP="0062678A">
      <w:pPr>
        <w:shd w:val="clear" w:color="auto" w:fill="FFFF00"/>
        <w:rPr>
          <w:lang w:val="ru-RU"/>
        </w:rPr>
      </w:pPr>
      <w:r>
        <w:rPr>
          <w:lang w:val="ru-RU"/>
        </w:rPr>
        <w:t xml:space="preserve">Необходимо проработать возможность настройки ленты карточки документа, БП, представления. </w:t>
      </w:r>
    </w:p>
    <w:p w14:paraId="5A6D9088" w14:textId="77777777" w:rsidR="0062678A" w:rsidRDefault="0062678A" w:rsidP="0062678A">
      <w:pPr>
        <w:shd w:val="clear" w:color="auto" w:fill="FFFF00"/>
        <w:rPr>
          <w:lang w:val="ru-RU"/>
        </w:rPr>
      </w:pPr>
      <w:r>
        <w:rPr>
          <w:lang w:val="ru-RU"/>
        </w:rPr>
        <w:t>Но для начала необходимо выбрать относительно чего настройка будет возможна:</w:t>
      </w:r>
    </w:p>
    <w:p w14:paraId="384E869A" w14:textId="77777777" w:rsidR="0062678A" w:rsidRDefault="0062678A" w:rsidP="0062678A">
      <w:pPr>
        <w:pStyle w:val="a4"/>
        <w:numPr>
          <w:ilvl w:val="0"/>
          <w:numId w:val="60"/>
        </w:numPr>
        <w:shd w:val="clear" w:color="auto" w:fill="FFFF00"/>
        <w:rPr>
          <w:lang w:val="ru-RU"/>
        </w:rPr>
      </w:pPr>
      <w:r>
        <w:rPr>
          <w:lang w:val="ru-RU"/>
        </w:rPr>
        <w:t xml:space="preserve">Разработать разные роли и привязывать к роли </w:t>
      </w:r>
    </w:p>
    <w:p w14:paraId="378E8994" w14:textId="77777777" w:rsidR="0062678A" w:rsidRDefault="0062678A" w:rsidP="0062678A">
      <w:pPr>
        <w:pStyle w:val="a4"/>
        <w:numPr>
          <w:ilvl w:val="0"/>
          <w:numId w:val="60"/>
        </w:numPr>
        <w:shd w:val="clear" w:color="auto" w:fill="FFFF00"/>
        <w:rPr>
          <w:lang w:val="ru-RU"/>
        </w:rPr>
      </w:pPr>
      <w:r>
        <w:rPr>
          <w:lang w:val="ru-RU"/>
        </w:rPr>
        <w:t xml:space="preserve">Разработать одну ленту и дать возможность поменять для пользователя в Настройках личных </w:t>
      </w:r>
    </w:p>
    <w:p w14:paraId="7240BF1D" w14:textId="77777777" w:rsidR="0062678A" w:rsidRDefault="0062678A" w:rsidP="0062678A">
      <w:pPr>
        <w:pStyle w:val="a4"/>
        <w:numPr>
          <w:ilvl w:val="0"/>
          <w:numId w:val="60"/>
        </w:numPr>
        <w:shd w:val="clear" w:color="auto" w:fill="FFFF00"/>
        <w:rPr>
          <w:lang w:val="ru-RU"/>
        </w:rPr>
      </w:pPr>
      <w:r>
        <w:rPr>
          <w:lang w:val="ru-RU"/>
        </w:rPr>
        <w:t xml:space="preserve">Др. </w:t>
      </w:r>
    </w:p>
    <w:p w14:paraId="38F0BF43" w14:textId="77777777" w:rsidR="0062678A" w:rsidRPr="009E4274" w:rsidRDefault="0062678A" w:rsidP="0062678A">
      <w:pPr>
        <w:ind w:left="706" w:firstLine="0"/>
        <w:rPr>
          <w:highlight w:val="green"/>
          <w:lang w:val="ru-RU"/>
        </w:rPr>
      </w:pPr>
      <w:commentRangeStart w:id="1"/>
      <w:commentRangeStart w:id="2"/>
      <w:r w:rsidRPr="009E4274">
        <w:rPr>
          <w:highlight w:val="green"/>
          <w:lang w:val="ru-RU"/>
        </w:rPr>
        <w:t>В</w:t>
      </w:r>
      <w:commentRangeEnd w:id="1"/>
      <w:r>
        <w:rPr>
          <w:rStyle w:val="a9"/>
        </w:rPr>
        <w:commentReference w:id="1"/>
      </w:r>
      <w:commentRangeEnd w:id="2"/>
      <w:r>
        <w:rPr>
          <w:rStyle w:val="a9"/>
        </w:rPr>
        <w:commentReference w:id="2"/>
      </w:r>
      <w:r w:rsidRPr="009E4274">
        <w:rPr>
          <w:highlight w:val="green"/>
          <w:lang w:val="ru-RU"/>
        </w:rPr>
        <w:t xml:space="preserve"> заказе дизайна добавить, чтобы нарисовали любую кнопку в трех вариантах:</w:t>
      </w:r>
    </w:p>
    <w:p w14:paraId="06E62D68" w14:textId="77777777" w:rsidR="0062678A" w:rsidRPr="009E4274" w:rsidRDefault="0062678A" w:rsidP="0062678A">
      <w:pPr>
        <w:pStyle w:val="a4"/>
        <w:numPr>
          <w:ilvl w:val="0"/>
          <w:numId w:val="61"/>
        </w:numPr>
        <w:rPr>
          <w:highlight w:val="green"/>
          <w:lang w:val="ru-RU"/>
        </w:rPr>
      </w:pPr>
      <w:r w:rsidRPr="009E4274">
        <w:rPr>
          <w:highlight w:val="green"/>
          <w:lang w:val="ru-RU"/>
        </w:rPr>
        <w:t>Большая</w:t>
      </w:r>
    </w:p>
    <w:p w14:paraId="4768ADDF" w14:textId="77777777" w:rsidR="0062678A" w:rsidRPr="009E4274" w:rsidRDefault="0062678A" w:rsidP="0062678A">
      <w:pPr>
        <w:pStyle w:val="a4"/>
        <w:numPr>
          <w:ilvl w:val="0"/>
          <w:numId w:val="61"/>
        </w:numPr>
        <w:rPr>
          <w:highlight w:val="green"/>
          <w:lang w:val="ru-RU"/>
        </w:rPr>
      </w:pPr>
      <w:r w:rsidRPr="009E4274">
        <w:rPr>
          <w:highlight w:val="green"/>
          <w:lang w:val="ru-RU"/>
        </w:rPr>
        <w:t>Средняя</w:t>
      </w:r>
    </w:p>
    <w:p w14:paraId="15E31B9B" w14:textId="77777777" w:rsidR="0062678A" w:rsidRPr="009E4274" w:rsidRDefault="0062678A" w:rsidP="0062678A">
      <w:pPr>
        <w:pStyle w:val="a4"/>
        <w:numPr>
          <w:ilvl w:val="0"/>
          <w:numId w:val="61"/>
        </w:numPr>
        <w:rPr>
          <w:highlight w:val="green"/>
          <w:lang w:val="ru-RU"/>
        </w:rPr>
      </w:pPr>
      <w:r w:rsidRPr="009E4274">
        <w:rPr>
          <w:highlight w:val="green"/>
          <w:lang w:val="ru-RU"/>
        </w:rPr>
        <w:t>Маленькая</w:t>
      </w:r>
    </w:p>
    <w:p w14:paraId="4D968651" w14:textId="77777777" w:rsidR="0062678A" w:rsidRDefault="0062678A" w:rsidP="0062678A">
      <w:pPr>
        <w:pStyle w:val="2"/>
        <w:rPr>
          <w:lang w:val="ru-RU"/>
        </w:rPr>
      </w:pPr>
      <w:r>
        <w:rPr>
          <w:lang w:val="ru-RU"/>
        </w:rPr>
        <w:t xml:space="preserve">Общие </w:t>
      </w:r>
      <w:r w:rsidRPr="0062678A">
        <w:t>требования</w:t>
      </w:r>
    </w:p>
    <w:p w14:paraId="22ABBAC7" w14:textId="77777777" w:rsidR="0062678A" w:rsidRDefault="0062678A" w:rsidP="0062678A">
      <w:pPr>
        <w:rPr>
          <w:lang w:val="ru-RU"/>
        </w:rPr>
      </w:pPr>
      <w:r w:rsidRPr="00F61B2E">
        <w:rPr>
          <w:lang w:val="ru-RU"/>
        </w:rPr>
        <w:t>Лента кнопок карточки документа СЭД при создании должна выглядеть, как на рисунках ниже.</w:t>
      </w:r>
    </w:p>
    <w:p w14:paraId="3129269B" w14:textId="77777777" w:rsidR="0062678A" w:rsidRDefault="0062678A" w:rsidP="0062678A">
      <w:pPr>
        <w:ind w:firstLine="0"/>
        <w:jc w:val="center"/>
        <w:rPr>
          <w:lang w:val="ru-RU"/>
        </w:rPr>
      </w:pPr>
      <w:r>
        <w:rPr>
          <w:noProof/>
          <w:lang w:val="ru-RU" w:eastAsia="ru-RU"/>
        </w:rPr>
        <w:lastRenderedPageBreak/>
        <w:drawing>
          <wp:inline distT="0" distB="0" distL="0" distR="0" wp14:anchorId="14367CCE" wp14:editId="095E9F4A">
            <wp:extent cx="5943600" cy="7086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08660"/>
                    </a:xfrm>
                    <a:prstGeom prst="rect">
                      <a:avLst/>
                    </a:prstGeom>
                  </pic:spPr>
                </pic:pic>
              </a:graphicData>
            </a:graphic>
          </wp:inline>
        </w:drawing>
      </w:r>
    </w:p>
    <w:p w14:paraId="12BAD8A3" w14:textId="77777777" w:rsidR="0062678A" w:rsidRDefault="0062678A" w:rsidP="0062678A">
      <w:pPr>
        <w:pStyle w:val="af1"/>
        <w:rPr>
          <w:lang w:val="ru-RU"/>
        </w:rPr>
      </w:pPr>
      <w:bookmarkStart w:id="3" w:name="_Ref495660483"/>
      <w:r w:rsidRPr="00BC307C">
        <w:rPr>
          <w:lang w:val="ru-RU"/>
        </w:rPr>
        <w:t xml:space="preserve">Рисунок </w:t>
      </w:r>
      <w:r>
        <w:fldChar w:fldCharType="begin"/>
      </w:r>
      <w:r w:rsidRPr="00BC307C">
        <w:rPr>
          <w:lang w:val="ru-RU"/>
        </w:rPr>
        <w:instrText xml:space="preserve"> </w:instrText>
      </w:r>
      <w:r>
        <w:instrText>SEQ</w:instrText>
      </w:r>
      <w:r w:rsidRPr="00BC307C">
        <w:rPr>
          <w:lang w:val="ru-RU"/>
        </w:rPr>
        <w:instrText xml:space="preserve"> Рисунок \* </w:instrText>
      </w:r>
      <w:r>
        <w:instrText>ARABIC</w:instrText>
      </w:r>
      <w:r w:rsidRPr="00BC307C">
        <w:rPr>
          <w:lang w:val="ru-RU"/>
        </w:rPr>
        <w:instrText xml:space="preserve"> </w:instrText>
      </w:r>
      <w:r>
        <w:fldChar w:fldCharType="separate"/>
      </w:r>
      <w:r w:rsidRPr="00C75F55">
        <w:rPr>
          <w:noProof/>
          <w:lang w:val="ru-RU"/>
        </w:rPr>
        <w:t>1</w:t>
      </w:r>
      <w:r>
        <w:fldChar w:fldCharType="end"/>
      </w:r>
      <w:bookmarkEnd w:id="3"/>
      <w:r>
        <w:rPr>
          <w:lang w:val="ru-RU"/>
        </w:rPr>
        <w:t xml:space="preserve"> </w:t>
      </w:r>
      <w:r w:rsidRPr="00BC307C">
        <w:rPr>
          <w:lang w:val="ru-RU"/>
        </w:rPr>
        <w:t>Лента кнопок карточки исходящего документа в режиме «создание/редактирование»</w:t>
      </w:r>
    </w:p>
    <w:p w14:paraId="25158DE7" w14:textId="77777777" w:rsidR="0062678A" w:rsidRDefault="0062678A" w:rsidP="0062678A">
      <w:pPr>
        <w:ind w:firstLine="0"/>
        <w:jc w:val="center"/>
        <w:rPr>
          <w:lang w:val="ru-RU"/>
        </w:rPr>
      </w:pPr>
      <w:r w:rsidRPr="00C75F55">
        <w:rPr>
          <w:noProof/>
          <w:lang w:val="ru-RU" w:eastAsia="ru-RU"/>
        </w:rPr>
        <w:drawing>
          <wp:inline distT="0" distB="0" distL="0" distR="0" wp14:anchorId="0E11930E" wp14:editId="53434A44">
            <wp:extent cx="5943600" cy="73152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31520"/>
                    </a:xfrm>
                    <a:prstGeom prst="rect">
                      <a:avLst/>
                    </a:prstGeom>
                  </pic:spPr>
                </pic:pic>
              </a:graphicData>
            </a:graphic>
          </wp:inline>
        </w:drawing>
      </w:r>
    </w:p>
    <w:p w14:paraId="46F1A298" w14:textId="77777777" w:rsidR="0062678A" w:rsidRDefault="0062678A" w:rsidP="0062678A">
      <w:pPr>
        <w:pStyle w:val="af1"/>
        <w:rPr>
          <w:lang w:val="ru-RU"/>
        </w:rPr>
      </w:pPr>
      <w:bookmarkStart w:id="4" w:name="_Ref495569556"/>
      <w:r w:rsidRPr="00BC307C">
        <w:rPr>
          <w:lang w:val="ru-RU"/>
        </w:rPr>
        <w:t xml:space="preserve">Рисунок </w:t>
      </w:r>
      <w:r>
        <w:fldChar w:fldCharType="begin"/>
      </w:r>
      <w:r w:rsidRPr="00BC307C">
        <w:rPr>
          <w:lang w:val="ru-RU"/>
        </w:rPr>
        <w:instrText xml:space="preserve"> </w:instrText>
      </w:r>
      <w:r>
        <w:instrText>SEQ</w:instrText>
      </w:r>
      <w:r w:rsidRPr="00BC307C">
        <w:rPr>
          <w:lang w:val="ru-RU"/>
        </w:rPr>
        <w:instrText xml:space="preserve"> Рисунок \* </w:instrText>
      </w:r>
      <w:r>
        <w:instrText>ARABIC</w:instrText>
      </w:r>
      <w:r w:rsidRPr="00BC307C">
        <w:rPr>
          <w:lang w:val="ru-RU"/>
        </w:rPr>
        <w:instrText xml:space="preserve"> </w:instrText>
      </w:r>
      <w:r>
        <w:fldChar w:fldCharType="separate"/>
      </w:r>
      <w:r w:rsidRPr="00C75F55">
        <w:rPr>
          <w:noProof/>
          <w:lang w:val="ru-RU"/>
        </w:rPr>
        <w:t>2</w:t>
      </w:r>
      <w:r>
        <w:fldChar w:fldCharType="end"/>
      </w:r>
      <w:bookmarkEnd w:id="4"/>
      <w:r>
        <w:rPr>
          <w:lang w:val="ru-RU"/>
        </w:rPr>
        <w:t xml:space="preserve"> </w:t>
      </w:r>
      <w:r w:rsidRPr="00BC307C">
        <w:rPr>
          <w:lang w:val="ru-RU"/>
        </w:rPr>
        <w:t>Лента кнопок карточки входящего документа в режиме «создание/редактирование»</w:t>
      </w:r>
    </w:p>
    <w:p w14:paraId="3EF78C97" w14:textId="77777777" w:rsidR="0062678A" w:rsidRDefault="0062678A" w:rsidP="0062678A">
      <w:pPr>
        <w:rPr>
          <w:lang w:val="ru-RU"/>
        </w:rPr>
      </w:pPr>
      <w:r w:rsidRPr="00BC307C">
        <w:rPr>
          <w:lang w:val="ru-RU"/>
        </w:rPr>
        <w:t>Лента кнопок карточки документа СЭД при просмотре должна выглядеть, как на рисунке ниже.</w:t>
      </w:r>
    </w:p>
    <w:p w14:paraId="39D961DC" w14:textId="77777777" w:rsidR="0062678A" w:rsidRDefault="0062678A" w:rsidP="0062678A">
      <w:pPr>
        <w:ind w:firstLine="0"/>
        <w:jc w:val="center"/>
        <w:rPr>
          <w:lang w:val="ru-RU"/>
        </w:rPr>
      </w:pPr>
      <w:r>
        <w:rPr>
          <w:noProof/>
          <w:lang w:val="ru-RU" w:eastAsia="ru-RU"/>
        </w:rPr>
        <w:drawing>
          <wp:inline distT="0" distB="0" distL="0" distR="0" wp14:anchorId="5784E5CC" wp14:editId="2070ADCF">
            <wp:extent cx="5943600" cy="70866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08660"/>
                    </a:xfrm>
                    <a:prstGeom prst="rect">
                      <a:avLst/>
                    </a:prstGeom>
                  </pic:spPr>
                </pic:pic>
              </a:graphicData>
            </a:graphic>
          </wp:inline>
        </w:drawing>
      </w:r>
    </w:p>
    <w:p w14:paraId="638C0911" w14:textId="77777777" w:rsidR="0062678A" w:rsidRDefault="0062678A" w:rsidP="0062678A">
      <w:pPr>
        <w:pStyle w:val="af1"/>
        <w:rPr>
          <w:lang w:val="ru-RU"/>
        </w:rPr>
      </w:pPr>
      <w:bookmarkStart w:id="5" w:name="_Ref495660449"/>
      <w:r w:rsidRPr="00BC307C">
        <w:rPr>
          <w:lang w:val="ru-RU"/>
        </w:rPr>
        <w:t xml:space="preserve">Рисунок </w:t>
      </w:r>
      <w:r>
        <w:fldChar w:fldCharType="begin"/>
      </w:r>
      <w:r w:rsidRPr="00BC307C">
        <w:rPr>
          <w:lang w:val="ru-RU"/>
        </w:rPr>
        <w:instrText xml:space="preserve"> </w:instrText>
      </w:r>
      <w:r>
        <w:instrText>SEQ</w:instrText>
      </w:r>
      <w:r w:rsidRPr="00BC307C">
        <w:rPr>
          <w:lang w:val="ru-RU"/>
        </w:rPr>
        <w:instrText xml:space="preserve"> Рисунок \* </w:instrText>
      </w:r>
      <w:r>
        <w:instrText>ARABIC</w:instrText>
      </w:r>
      <w:r w:rsidRPr="00BC307C">
        <w:rPr>
          <w:lang w:val="ru-RU"/>
        </w:rPr>
        <w:instrText xml:space="preserve"> </w:instrText>
      </w:r>
      <w:r>
        <w:fldChar w:fldCharType="separate"/>
      </w:r>
      <w:r w:rsidRPr="00C75F55">
        <w:rPr>
          <w:noProof/>
          <w:lang w:val="ru-RU"/>
        </w:rPr>
        <w:t>3</w:t>
      </w:r>
      <w:r>
        <w:fldChar w:fldCharType="end"/>
      </w:r>
      <w:bookmarkEnd w:id="5"/>
      <w:r>
        <w:rPr>
          <w:lang w:val="ru-RU"/>
        </w:rPr>
        <w:t xml:space="preserve"> </w:t>
      </w:r>
      <w:r w:rsidRPr="00BC307C">
        <w:rPr>
          <w:lang w:val="ru-RU"/>
        </w:rPr>
        <w:t>Лента кнопок карточки исходящего документа при просмотре карточки</w:t>
      </w:r>
    </w:p>
    <w:p w14:paraId="0E44AA58" w14:textId="77777777" w:rsidR="0062678A" w:rsidRDefault="0062678A" w:rsidP="0062678A">
      <w:pPr>
        <w:pStyle w:val="af1"/>
        <w:rPr>
          <w:lang w:val="ru-RU"/>
        </w:rPr>
      </w:pPr>
      <w:r>
        <w:rPr>
          <w:noProof/>
          <w:lang w:val="ru-RU" w:eastAsia="ru-RU"/>
        </w:rPr>
        <w:drawing>
          <wp:inline distT="0" distB="0" distL="0" distR="0" wp14:anchorId="1DC8AADA" wp14:editId="364F4011">
            <wp:extent cx="5943600" cy="702945"/>
            <wp:effectExtent l="0" t="0" r="0" b="19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702945"/>
                    </a:xfrm>
                    <a:prstGeom prst="rect">
                      <a:avLst/>
                    </a:prstGeom>
                  </pic:spPr>
                </pic:pic>
              </a:graphicData>
            </a:graphic>
          </wp:inline>
        </w:drawing>
      </w:r>
    </w:p>
    <w:p w14:paraId="7B47AB49" w14:textId="77777777" w:rsidR="0062678A" w:rsidRDefault="0062678A" w:rsidP="0062678A">
      <w:pPr>
        <w:pStyle w:val="af1"/>
        <w:rPr>
          <w:lang w:val="ru-RU"/>
        </w:rPr>
      </w:pPr>
      <w:bookmarkStart w:id="6" w:name="_Ref498360197"/>
      <w:r w:rsidRPr="00C75F55">
        <w:rPr>
          <w:lang w:val="ru-RU"/>
        </w:rPr>
        <w:t xml:space="preserve">Рисунок </w:t>
      </w:r>
      <w:r>
        <w:fldChar w:fldCharType="begin"/>
      </w:r>
      <w:r w:rsidRPr="00C75F55">
        <w:rPr>
          <w:lang w:val="ru-RU"/>
        </w:rPr>
        <w:instrText xml:space="preserve"> </w:instrText>
      </w:r>
      <w:r>
        <w:instrText>SEQ</w:instrText>
      </w:r>
      <w:r w:rsidRPr="00C75F55">
        <w:rPr>
          <w:lang w:val="ru-RU"/>
        </w:rPr>
        <w:instrText xml:space="preserve"> Рисунок \* </w:instrText>
      </w:r>
      <w:r>
        <w:instrText>ARABIC</w:instrText>
      </w:r>
      <w:r w:rsidRPr="00C75F55">
        <w:rPr>
          <w:lang w:val="ru-RU"/>
        </w:rPr>
        <w:instrText xml:space="preserve"> </w:instrText>
      </w:r>
      <w:r>
        <w:fldChar w:fldCharType="separate"/>
      </w:r>
      <w:r w:rsidRPr="00C75F55">
        <w:rPr>
          <w:noProof/>
          <w:lang w:val="ru-RU"/>
        </w:rPr>
        <w:t>4</w:t>
      </w:r>
      <w:r>
        <w:fldChar w:fldCharType="end"/>
      </w:r>
      <w:bookmarkEnd w:id="6"/>
      <w:r>
        <w:rPr>
          <w:lang w:val="ru-RU"/>
        </w:rPr>
        <w:t xml:space="preserve"> Лента кнопок карточки совещания в режиме редактирования</w:t>
      </w:r>
    </w:p>
    <w:p w14:paraId="07830E01" w14:textId="77777777" w:rsidR="0062678A" w:rsidRDefault="0062678A" w:rsidP="0062678A">
      <w:pPr>
        <w:pStyle w:val="af1"/>
        <w:rPr>
          <w:lang w:val="ru-RU"/>
        </w:rPr>
      </w:pPr>
      <w:r>
        <w:rPr>
          <w:noProof/>
          <w:lang w:val="ru-RU" w:eastAsia="ru-RU"/>
        </w:rPr>
        <w:drawing>
          <wp:inline distT="0" distB="0" distL="0" distR="0" wp14:anchorId="1959A1F9" wp14:editId="1EA7801C">
            <wp:extent cx="5943600" cy="702945"/>
            <wp:effectExtent l="0" t="0" r="0"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02945"/>
                    </a:xfrm>
                    <a:prstGeom prst="rect">
                      <a:avLst/>
                    </a:prstGeom>
                  </pic:spPr>
                </pic:pic>
              </a:graphicData>
            </a:graphic>
          </wp:inline>
        </w:drawing>
      </w:r>
    </w:p>
    <w:p w14:paraId="49BCE0DA" w14:textId="77777777" w:rsidR="0062678A" w:rsidRDefault="0062678A" w:rsidP="0062678A">
      <w:pPr>
        <w:pStyle w:val="af1"/>
        <w:rPr>
          <w:lang w:val="ru-RU"/>
        </w:rPr>
      </w:pPr>
      <w:bookmarkStart w:id="7" w:name="_Ref498360193"/>
      <w:r w:rsidRPr="00C75F55">
        <w:rPr>
          <w:lang w:val="ru-RU"/>
        </w:rPr>
        <w:t xml:space="preserve">Рисунок </w:t>
      </w:r>
      <w:r>
        <w:fldChar w:fldCharType="begin"/>
      </w:r>
      <w:r w:rsidRPr="00C75F55">
        <w:rPr>
          <w:lang w:val="ru-RU"/>
        </w:rPr>
        <w:instrText xml:space="preserve"> </w:instrText>
      </w:r>
      <w:r>
        <w:instrText>SEQ</w:instrText>
      </w:r>
      <w:r w:rsidRPr="00C75F55">
        <w:rPr>
          <w:lang w:val="ru-RU"/>
        </w:rPr>
        <w:instrText xml:space="preserve"> Рисунок \* </w:instrText>
      </w:r>
      <w:r>
        <w:instrText>ARABIC</w:instrText>
      </w:r>
      <w:r w:rsidRPr="00C75F55">
        <w:rPr>
          <w:lang w:val="ru-RU"/>
        </w:rPr>
        <w:instrText xml:space="preserve"> </w:instrText>
      </w:r>
      <w:r>
        <w:fldChar w:fldCharType="separate"/>
      </w:r>
      <w:r w:rsidRPr="00C75F55">
        <w:rPr>
          <w:noProof/>
          <w:lang w:val="ru-RU"/>
        </w:rPr>
        <w:t>5</w:t>
      </w:r>
      <w:r>
        <w:fldChar w:fldCharType="end"/>
      </w:r>
      <w:bookmarkEnd w:id="7"/>
      <w:r>
        <w:rPr>
          <w:lang w:val="ru-RU"/>
        </w:rPr>
        <w:t xml:space="preserve"> Лента кнопок карточки совещания в режиме просмотра при назначенном совещании</w:t>
      </w:r>
    </w:p>
    <w:p w14:paraId="6E0AF6A4" w14:textId="77777777" w:rsidR="0062678A" w:rsidRDefault="0062678A" w:rsidP="0062678A">
      <w:pPr>
        <w:rPr>
          <w:lang w:val="ru-RU"/>
        </w:rPr>
      </w:pPr>
      <w:bookmarkStart w:id="8" w:name="_GoBack"/>
      <w:bookmarkEnd w:id="8"/>
      <w:r>
        <w:rPr>
          <w:lang w:val="ru-RU"/>
        </w:rPr>
        <w:lastRenderedPageBreak/>
        <w:t xml:space="preserve">Подробнее о </w:t>
      </w:r>
      <w:r w:rsidRPr="00F52523">
        <w:rPr>
          <w:highlight w:val="yellow"/>
          <w:lang w:val="ru-RU"/>
        </w:rPr>
        <w:t xml:space="preserve">ленте кнопок карточки документа в режимах </w:t>
      </w:r>
      <w:commentRangeStart w:id="9"/>
      <w:commentRangeStart w:id="10"/>
      <w:r w:rsidRPr="00F52523">
        <w:rPr>
          <w:highlight w:val="yellow"/>
          <w:lang w:val="ru-RU"/>
        </w:rPr>
        <w:t>просмотра</w:t>
      </w:r>
      <w:commentRangeEnd w:id="9"/>
      <w:r>
        <w:rPr>
          <w:rStyle w:val="a9"/>
        </w:rPr>
        <w:commentReference w:id="9"/>
      </w:r>
      <w:commentRangeEnd w:id="10"/>
      <w:r>
        <w:rPr>
          <w:rStyle w:val="a9"/>
        </w:rPr>
        <w:commentReference w:id="10"/>
      </w:r>
      <w:r w:rsidRPr="00F52523">
        <w:rPr>
          <w:highlight w:val="yellow"/>
          <w:lang w:val="ru-RU"/>
        </w:rPr>
        <w:t>/редактирования см. в п.</w:t>
      </w:r>
    </w:p>
    <w:p w14:paraId="35A4DD8D" w14:textId="77777777" w:rsidR="0062678A" w:rsidRDefault="0062678A" w:rsidP="0062678A">
      <w:pPr>
        <w:rPr>
          <w:lang w:val="ru-RU"/>
        </w:rPr>
      </w:pPr>
      <w:r>
        <w:rPr>
          <w:lang w:val="ru-RU"/>
        </w:rPr>
        <w:t>Требования по списку ниже:</w:t>
      </w:r>
    </w:p>
    <w:p w14:paraId="10D43A53" w14:textId="77777777" w:rsidR="0062678A" w:rsidRDefault="0062678A" w:rsidP="0062678A">
      <w:pPr>
        <w:pStyle w:val="a4"/>
        <w:numPr>
          <w:ilvl w:val="0"/>
          <w:numId w:val="43"/>
        </w:numPr>
        <w:rPr>
          <w:b/>
          <w:lang w:val="ru-RU"/>
        </w:rPr>
      </w:pPr>
      <w:r w:rsidRPr="006D6CDF">
        <w:rPr>
          <w:b/>
          <w:lang w:val="ru-RU"/>
        </w:rPr>
        <w:t>Группа кнопок:</w:t>
      </w:r>
    </w:p>
    <w:p w14:paraId="38CE3C4C" w14:textId="77777777" w:rsidR="0062678A" w:rsidRDefault="0062678A" w:rsidP="0062678A">
      <w:pPr>
        <w:rPr>
          <w:lang w:val="ru-RU"/>
        </w:rPr>
      </w:pPr>
      <w:r w:rsidRPr="00851E02">
        <w:rPr>
          <w:lang w:val="ru-RU"/>
        </w:rPr>
        <w:t xml:space="preserve">Как видно из рисунка выше, лента кнопок должна быть разделена на группы кнопок, </w:t>
      </w:r>
      <w:commentRangeStart w:id="11"/>
      <w:commentRangeStart w:id="12"/>
      <w:r w:rsidRPr="00851E02">
        <w:rPr>
          <w:lang w:val="ru-RU"/>
        </w:rPr>
        <w:t>наименования</w:t>
      </w:r>
      <w:r>
        <w:rPr>
          <w:lang w:val="ru-RU"/>
        </w:rPr>
        <w:t xml:space="preserve"> которых не должны отображаться.</w:t>
      </w:r>
      <w:commentRangeEnd w:id="11"/>
      <w:r>
        <w:rPr>
          <w:rStyle w:val="a9"/>
        </w:rPr>
        <w:commentReference w:id="11"/>
      </w:r>
      <w:commentRangeEnd w:id="12"/>
      <w:r>
        <w:rPr>
          <w:rStyle w:val="a9"/>
        </w:rPr>
        <w:commentReference w:id="12"/>
      </w:r>
    </w:p>
    <w:p w14:paraId="5AEC07A6" w14:textId="77777777" w:rsidR="0062678A" w:rsidRDefault="0062678A" w:rsidP="0062678A">
      <w:pPr>
        <w:rPr>
          <w:lang w:val="ru-RU"/>
        </w:rPr>
      </w:pPr>
      <w:r w:rsidRPr="00A21064">
        <w:rPr>
          <w:lang w:val="ru-RU"/>
        </w:rPr>
        <w:t>Должна быть возможность менять порядок групп и порядок кнопок в группе и объединении кнопок. Порядок расставляется слева направо, сверху вниз.</w:t>
      </w:r>
    </w:p>
    <w:p w14:paraId="2BEE558E" w14:textId="77777777" w:rsidR="0062678A" w:rsidRPr="007006AE" w:rsidRDefault="0062678A" w:rsidP="0062678A">
      <w:pPr>
        <w:pStyle w:val="a4"/>
        <w:numPr>
          <w:ilvl w:val="0"/>
          <w:numId w:val="43"/>
        </w:numPr>
        <w:shd w:val="clear" w:color="auto" w:fill="DEEAF6" w:themeFill="accent1" w:themeFillTint="33"/>
        <w:rPr>
          <w:b/>
          <w:lang w:val="ru-RU"/>
        </w:rPr>
      </w:pPr>
      <w:r w:rsidRPr="007006AE">
        <w:rPr>
          <w:b/>
          <w:lang w:val="ru-RU"/>
        </w:rPr>
        <w:t>Виды кнопок и их способы выделения:</w:t>
      </w:r>
    </w:p>
    <w:p w14:paraId="7154F1CA" w14:textId="77777777" w:rsidR="0062678A" w:rsidRDefault="0062678A" w:rsidP="0062678A">
      <w:pPr>
        <w:shd w:val="clear" w:color="auto" w:fill="DEEAF6" w:themeFill="accent1" w:themeFillTint="33"/>
        <w:rPr>
          <w:lang w:val="ru-RU"/>
        </w:rPr>
      </w:pPr>
      <w:r>
        <w:rPr>
          <w:lang w:val="ru-RU"/>
        </w:rPr>
        <w:t>Кнопки на ленте карточки документа должны быть двух видов:</w:t>
      </w:r>
    </w:p>
    <w:p w14:paraId="62CCBDFA" w14:textId="77777777" w:rsidR="0062678A" w:rsidRDefault="0062678A" w:rsidP="0062678A">
      <w:pPr>
        <w:pStyle w:val="a4"/>
        <w:numPr>
          <w:ilvl w:val="0"/>
          <w:numId w:val="44"/>
        </w:numPr>
        <w:shd w:val="clear" w:color="auto" w:fill="DEEAF6" w:themeFill="accent1" w:themeFillTint="33"/>
        <w:rPr>
          <w:lang w:val="ru-RU"/>
        </w:rPr>
      </w:pPr>
      <w:r w:rsidRPr="00184EDD">
        <w:rPr>
          <w:b/>
          <w:lang w:val="ru-RU"/>
        </w:rPr>
        <w:t>Одиночная</w:t>
      </w:r>
      <w:r>
        <w:rPr>
          <w:lang w:val="ru-RU"/>
        </w:rPr>
        <w:t xml:space="preserve"> – кнопка, в которую должно быть заложено выполнение одной операции (действие). </w:t>
      </w:r>
    </w:p>
    <w:p w14:paraId="63A119BA" w14:textId="77777777" w:rsidR="0062678A" w:rsidRDefault="0062678A" w:rsidP="0062678A">
      <w:pPr>
        <w:pStyle w:val="a4"/>
        <w:numPr>
          <w:ilvl w:val="0"/>
          <w:numId w:val="44"/>
        </w:numPr>
        <w:shd w:val="clear" w:color="auto" w:fill="DEEAF6" w:themeFill="accent1" w:themeFillTint="33"/>
        <w:rPr>
          <w:lang w:val="ru-RU"/>
        </w:rPr>
      </w:pPr>
      <w:r w:rsidRPr="00184EDD">
        <w:rPr>
          <w:b/>
          <w:lang w:val="ru-RU"/>
        </w:rPr>
        <w:t>Объединенная кнопка</w:t>
      </w:r>
      <w:r>
        <w:rPr>
          <w:lang w:val="ru-RU"/>
        </w:rPr>
        <w:t xml:space="preserve"> – кнопка, которая должна включать в себе более одной кнопок, а, следовательно, выпадающее меню кнопок. Также, в свою очередь объединенная кнопка должна делится на два подвида: объединенная кнопка с и без установленной кнопкой по умолчанию. </w:t>
      </w:r>
      <w:r w:rsidRPr="001C4652">
        <w:rPr>
          <w:lang w:val="ru-RU"/>
        </w:rPr>
        <w:t></w:t>
      </w:r>
      <w:r>
        <w:rPr>
          <w:lang w:val="ru-RU"/>
        </w:rPr>
        <w:t>То есть д</w:t>
      </w:r>
      <w:r w:rsidRPr="001C4652">
        <w:rPr>
          <w:lang w:val="ru-RU"/>
        </w:rPr>
        <w:t>олжна быть возможность для объединен</w:t>
      </w:r>
      <w:r>
        <w:rPr>
          <w:lang w:val="ru-RU"/>
        </w:rPr>
        <w:t xml:space="preserve">ной кнопки </w:t>
      </w:r>
      <w:r w:rsidRPr="001C4652">
        <w:rPr>
          <w:lang w:val="ru-RU"/>
        </w:rPr>
        <w:t>установить кнопку (действие) по умолчанию; но установка должна иметь необязательн</w:t>
      </w:r>
      <w:r>
        <w:rPr>
          <w:lang w:val="ru-RU"/>
        </w:rPr>
        <w:t xml:space="preserve">ый характер (см. 3 на </w:t>
      </w:r>
      <w:r>
        <w:rPr>
          <w:lang w:val="ru-RU"/>
        </w:rPr>
        <w:fldChar w:fldCharType="begin"/>
      </w:r>
      <w:r>
        <w:rPr>
          <w:lang w:val="ru-RU"/>
        </w:rPr>
        <w:instrText xml:space="preserve"> REF _Ref495569556 \h  \* MERGEFORMAT </w:instrText>
      </w:r>
      <w:r>
        <w:rPr>
          <w:lang w:val="ru-RU"/>
        </w:rPr>
      </w:r>
      <w:r>
        <w:rPr>
          <w:lang w:val="ru-RU"/>
        </w:rPr>
        <w:fldChar w:fldCharType="separate"/>
      </w:r>
      <w:r w:rsidRPr="00BC307C">
        <w:rPr>
          <w:lang w:val="ru-RU"/>
        </w:rPr>
        <w:t xml:space="preserve">Рисунок </w:t>
      </w:r>
      <w:r w:rsidRPr="00BC307C">
        <w:rPr>
          <w:noProof/>
          <w:lang w:val="ru-RU"/>
        </w:rPr>
        <w:t>2</w:t>
      </w:r>
      <w:r>
        <w:rPr>
          <w:lang w:val="ru-RU"/>
        </w:rPr>
        <w:fldChar w:fldCharType="end"/>
      </w:r>
      <w:r w:rsidRPr="001C4652">
        <w:rPr>
          <w:lang w:val="ru-RU"/>
        </w:rPr>
        <w:t>), а также Таблица 11.</w:t>
      </w:r>
    </w:p>
    <w:p w14:paraId="3664E2B7" w14:textId="77777777" w:rsidR="0062678A" w:rsidRDefault="0062678A" w:rsidP="0062678A">
      <w:pPr>
        <w:shd w:val="clear" w:color="auto" w:fill="DEEAF6" w:themeFill="accent1" w:themeFillTint="33"/>
        <w:rPr>
          <w:lang w:val="ru-RU"/>
        </w:rPr>
      </w:pPr>
      <w:r>
        <w:rPr>
          <w:lang w:val="ru-RU"/>
        </w:rPr>
        <w:t>Любая кнопка должна при наведении выделяться прямоугольником, как показано на рисунке ниже, также одновременно должна отображаться подсказка, требования к подсказкам см. ниже.</w:t>
      </w:r>
    </w:p>
    <w:p w14:paraId="575A60C5" w14:textId="77777777" w:rsidR="0062678A" w:rsidRDefault="0062678A" w:rsidP="0062678A">
      <w:pPr>
        <w:shd w:val="clear" w:color="auto" w:fill="DEEAF6" w:themeFill="accent1" w:themeFillTint="33"/>
        <w:jc w:val="center"/>
        <w:rPr>
          <w:lang w:val="ru-RU"/>
        </w:rPr>
      </w:pPr>
      <w:r>
        <w:rPr>
          <w:noProof/>
          <w:lang w:val="ru-RU" w:eastAsia="ru-RU"/>
        </w:rPr>
        <w:drawing>
          <wp:inline distT="0" distB="0" distL="0" distR="0" wp14:anchorId="1AEA83EC" wp14:editId="31D3AEBB">
            <wp:extent cx="3076190" cy="136190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6190" cy="1361905"/>
                    </a:xfrm>
                    <a:prstGeom prst="rect">
                      <a:avLst/>
                    </a:prstGeom>
                  </pic:spPr>
                </pic:pic>
              </a:graphicData>
            </a:graphic>
          </wp:inline>
        </w:drawing>
      </w:r>
      <w:r>
        <w:rPr>
          <w:rStyle w:val="a9"/>
        </w:rPr>
        <w:commentReference w:id="13"/>
      </w:r>
    </w:p>
    <w:p w14:paraId="413F3AAF" w14:textId="77777777" w:rsidR="0062678A" w:rsidRDefault="0062678A" w:rsidP="0062678A">
      <w:pPr>
        <w:shd w:val="clear" w:color="auto" w:fill="DEEAF6" w:themeFill="accent1" w:themeFillTint="33"/>
        <w:jc w:val="center"/>
        <w:rPr>
          <w:lang w:val="ru-RU"/>
        </w:rPr>
      </w:pPr>
      <w:commentRangeStart w:id="14"/>
      <w:commentRangeStart w:id="15"/>
      <w:r>
        <w:rPr>
          <w:rStyle w:val="a9"/>
        </w:rPr>
        <w:lastRenderedPageBreak/>
        <w:commentReference w:id="16"/>
      </w:r>
      <w:commentRangeEnd w:id="14"/>
      <w:r>
        <w:rPr>
          <w:rStyle w:val="a9"/>
        </w:rPr>
        <w:commentReference w:id="14"/>
      </w:r>
      <w:commentRangeEnd w:id="15"/>
      <w:r>
        <w:rPr>
          <w:rStyle w:val="a9"/>
        </w:rPr>
        <w:commentReference w:id="15"/>
      </w:r>
      <w:bookmarkStart w:id="17" w:name="_Ref495580611"/>
      <w:r>
        <w:t xml:space="preserve">Рисунок </w:t>
      </w:r>
      <w:r w:rsidR="00AD5AD2">
        <w:fldChar w:fldCharType="begin"/>
      </w:r>
      <w:r w:rsidR="00AD5AD2">
        <w:instrText xml:space="preserve"> SEQ Рисунок \* ARABIC </w:instrText>
      </w:r>
      <w:r w:rsidR="00AD5AD2">
        <w:fldChar w:fldCharType="separate"/>
      </w:r>
      <w:r>
        <w:rPr>
          <w:noProof/>
        </w:rPr>
        <w:t>6</w:t>
      </w:r>
      <w:r w:rsidR="00AD5AD2">
        <w:rPr>
          <w:noProof/>
        </w:rPr>
        <w:fldChar w:fldCharType="end"/>
      </w:r>
      <w:bookmarkEnd w:id="17"/>
      <w:r>
        <w:rPr>
          <w:lang w:val="ru-RU"/>
        </w:rPr>
        <w:t xml:space="preserve"> Выделение кнопки прямоугольником</w:t>
      </w:r>
    </w:p>
    <w:p w14:paraId="31BB329A" w14:textId="77777777" w:rsidR="0062678A" w:rsidRPr="009A0DBE" w:rsidRDefault="0062678A" w:rsidP="0062678A">
      <w:pPr>
        <w:pStyle w:val="a4"/>
        <w:numPr>
          <w:ilvl w:val="1"/>
          <w:numId w:val="45"/>
        </w:numPr>
        <w:shd w:val="clear" w:color="auto" w:fill="DEEAF6" w:themeFill="accent1" w:themeFillTint="33"/>
        <w:rPr>
          <w:b/>
          <w:lang w:val="ru-RU"/>
        </w:rPr>
      </w:pPr>
      <w:r w:rsidRPr="009A0DBE">
        <w:rPr>
          <w:b/>
          <w:lang w:val="ru-RU"/>
        </w:rPr>
        <w:t>Одиночная кнопка:</w:t>
      </w:r>
    </w:p>
    <w:p w14:paraId="75910E6A" w14:textId="77777777" w:rsidR="0062678A" w:rsidRDefault="0062678A" w:rsidP="0062678A">
      <w:pPr>
        <w:pStyle w:val="a4"/>
        <w:numPr>
          <w:ilvl w:val="2"/>
          <w:numId w:val="46"/>
        </w:numPr>
        <w:shd w:val="clear" w:color="auto" w:fill="DEEAF6" w:themeFill="accent1" w:themeFillTint="33"/>
        <w:rPr>
          <w:lang w:val="ru-RU"/>
        </w:rPr>
      </w:pPr>
      <w:r w:rsidRPr="009A0DBE">
        <w:rPr>
          <w:lang w:val="ru-RU"/>
        </w:rPr>
        <w:t xml:space="preserve"> при наведении </w:t>
      </w:r>
      <w:r>
        <w:rPr>
          <w:lang w:val="ru-RU"/>
        </w:rPr>
        <w:t xml:space="preserve">на одиночную кнопку, </w:t>
      </w:r>
      <w:r w:rsidRPr="009A0DBE">
        <w:rPr>
          <w:lang w:val="ru-RU"/>
        </w:rPr>
        <w:t>кнопка должна выделиться прямоугольником, как показано на рисунке выше.</w:t>
      </w:r>
    </w:p>
    <w:p w14:paraId="58E2FBDB" w14:textId="77777777" w:rsidR="0062678A" w:rsidRDefault="0062678A" w:rsidP="0062678A">
      <w:pPr>
        <w:pStyle w:val="a4"/>
        <w:numPr>
          <w:ilvl w:val="2"/>
          <w:numId w:val="46"/>
        </w:numPr>
        <w:shd w:val="clear" w:color="auto" w:fill="DEEAF6" w:themeFill="accent1" w:themeFillTint="33"/>
        <w:rPr>
          <w:lang w:val="ru-RU"/>
        </w:rPr>
      </w:pPr>
      <w:bookmarkStart w:id="18" w:name="_Ref495593858"/>
      <w:r>
        <w:rPr>
          <w:lang w:val="ru-RU"/>
        </w:rPr>
        <w:t>В момент нажатия область кнопки должна заполниться цветом и подсказка должна исчезнуть, как показано на рисунке ниже.</w:t>
      </w:r>
      <w:bookmarkEnd w:id="18"/>
    </w:p>
    <w:p w14:paraId="16E4EA6F" w14:textId="77777777" w:rsidR="0062678A" w:rsidRDefault="0062678A" w:rsidP="0062678A">
      <w:pPr>
        <w:pStyle w:val="af1"/>
        <w:shd w:val="clear" w:color="auto" w:fill="DEEAF6" w:themeFill="accent1" w:themeFillTint="33"/>
        <w:rPr>
          <w:lang w:val="ru-RU"/>
        </w:rPr>
      </w:pPr>
      <w:r>
        <w:rPr>
          <w:noProof/>
          <w:lang w:val="ru-RU" w:eastAsia="ru-RU"/>
        </w:rPr>
        <w:drawing>
          <wp:inline distT="0" distB="0" distL="0" distR="0" wp14:anchorId="20E3060A" wp14:editId="406B79C3">
            <wp:extent cx="571429" cy="590476"/>
            <wp:effectExtent l="0" t="0" r="635" b="6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429" cy="590476"/>
                    </a:xfrm>
                    <a:prstGeom prst="rect">
                      <a:avLst/>
                    </a:prstGeom>
                  </pic:spPr>
                </pic:pic>
              </a:graphicData>
            </a:graphic>
          </wp:inline>
        </w:drawing>
      </w:r>
    </w:p>
    <w:p w14:paraId="6702710C" w14:textId="77777777" w:rsidR="0062678A" w:rsidRDefault="0062678A" w:rsidP="0062678A">
      <w:pPr>
        <w:pStyle w:val="af1"/>
        <w:shd w:val="clear" w:color="auto" w:fill="DEEAF6" w:themeFill="accent1" w:themeFillTint="33"/>
        <w:rPr>
          <w:lang w:val="ru-RU"/>
        </w:rPr>
      </w:pPr>
      <w:bookmarkStart w:id="19" w:name="_Ref495582183"/>
      <w:r w:rsidRPr="00A54D6D">
        <w:rPr>
          <w:lang w:val="ru-RU"/>
        </w:rPr>
        <w:t xml:space="preserve">Рисунок </w:t>
      </w:r>
      <w:r>
        <w:fldChar w:fldCharType="begin"/>
      </w:r>
      <w:r w:rsidRPr="00A54D6D">
        <w:rPr>
          <w:lang w:val="ru-RU"/>
        </w:rPr>
        <w:instrText xml:space="preserve"> </w:instrText>
      </w:r>
      <w:r>
        <w:instrText>SEQ</w:instrText>
      </w:r>
      <w:r w:rsidRPr="00A54D6D">
        <w:rPr>
          <w:lang w:val="ru-RU"/>
        </w:rPr>
        <w:instrText xml:space="preserve"> Рисунок \* </w:instrText>
      </w:r>
      <w:r>
        <w:instrText>ARABIC</w:instrText>
      </w:r>
      <w:r w:rsidRPr="00A54D6D">
        <w:rPr>
          <w:lang w:val="ru-RU"/>
        </w:rPr>
        <w:instrText xml:space="preserve"> </w:instrText>
      </w:r>
      <w:r>
        <w:fldChar w:fldCharType="separate"/>
      </w:r>
      <w:r w:rsidRPr="00C75F55">
        <w:rPr>
          <w:noProof/>
          <w:lang w:val="ru-RU"/>
        </w:rPr>
        <w:t>7</w:t>
      </w:r>
      <w:r>
        <w:fldChar w:fldCharType="end"/>
      </w:r>
      <w:bookmarkEnd w:id="19"/>
      <w:r>
        <w:rPr>
          <w:lang w:val="ru-RU"/>
        </w:rPr>
        <w:t xml:space="preserve"> Заполнение цветом одиночной кнопки в момент нажатия по кнопке</w:t>
      </w:r>
    </w:p>
    <w:p w14:paraId="63B7D98F" w14:textId="77777777" w:rsidR="0062678A" w:rsidRDefault="0062678A" w:rsidP="0062678A">
      <w:pPr>
        <w:pStyle w:val="a4"/>
        <w:numPr>
          <w:ilvl w:val="2"/>
          <w:numId w:val="46"/>
        </w:numPr>
        <w:shd w:val="clear" w:color="auto" w:fill="DEEAF6" w:themeFill="accent1" w:themeFillTint="33"/>
        <w:rPr>
          <w:lang w:val="ru-RU"/>
        </w:rPr>
      </w:pPr>
      <w:commentRangeStart w:id="20"/>
      <w:commentRangeStart w:id="21"/>
      <w:commentRangeStart w:id="22"/>
      <w:commentRangeStart w:id="23"/>
      <w:commentRangeStart w:id="24"/>
      <w:commentRangeStart w:id="25"/>
      <w:r>
        <w:rPr>
          <w:lang w:val="ru-RU"/>
        </w:rPr>
        <w:t>Как только система выполнила действие, заложенное в кнопку (открыла диалог или что-то другое) выделения прямоугольником и цветом должны исчезнуть.</w:t>
      </w:r>
      <w:commentRangeEnd w:id="20"/>
      <w:r>
        <w:rPr>
          <w:rStyle w:val="a9"/>
        </w:rPr>
        <w:commentReference w:id="20"/>
      </w:r>
      <w:commentRangeEnd w:id="21"/>
      <w:r>
        <w:rPr>
          <w:rStyle w:val="a9"/>
        </w:rPr>
        <w:commentReference w:id="21"/>
      </w:r>
      <w:commentRangeEnd w:id="22"/>
      <w:r>
        <w:rPr>
          <w:rStyle w:val="a9"/>
        </w:rPr>
        <w:commentReference w:id="22"/>
      </w:r>
      <w:commentRangeEnd w:id="23"/>
      <w:r>
        <w:rPr>
          <w:rStyle w:val="a9"/>
        </w:rPr>
        <w:commentReference w:id="23"/>
      </w:r>
      <w:commentRangeEnd w:id="24"/>
      <w:r>
        <w:rPr>
          <w:rStyle w:val="a9"/>
        </w:rPr>
        <w:commentReference w:id="24"/>
      </w:r>
      <w:commentRangeEnd w:id="25"/>
      <w:r>
        <w:rPr>
          <w:rStyle w:val="a9"/>
        </w:rPr>
        <w:commentReference w:id="25"/>
      </w:r>
    </w:p>
    <w:p w14:paraId="1F223AFD" w14:textId="77777777" w:rsidR="0062678A" w:rsidRDefault="0062678A" w:rsidP="0062678A">
      <w:pPr>
        <w:pStyle w:val="a4"/>
        <w:numPr>
          <w:ilvl w:val="2"/>
          <w:numId w:val="46"/>
        </w:numPr>
        <w:shd w:val="clear" w:color="auto" w:fill="DEEAF6" w:themeFill="accent1" w:themeFillTint="33"/>
        <w:rPr>
          <w:lang w:val="ru-RU"/>
        </w:rPr>
      </w:pPr>
      <w:bookmarkStart w:id="26" w:name="_Ref495582836"/>
      <w:commentRangeStart w:id="27"/>
      <w:commentRangeStart w:id="28"/>
      <w:commentRangeStart w:id="29"/>
      <w:commentRangeStart w:id="30"/>
      <w:commentRangeStart w:id="31"/>
      <w:commentRangeStart w:id="32"/>
      <w:r>
        <w:rPr>
          <w:lang w:val="ru-RU"/>
        </w:rPr>
        <w:t xml:space="preserve">Если при нажатии на кнопку выводится диалог, в котором от пользователя требуется каких-то действий, но пользователь ничего не делает и закрывает диалог кнопкой закрытия или нажатием на «Отмена», то эта кнопка на ленте должна снова принять вид, как на </w:t>
      </w:r>
      <w:r>
        <w:rPr>
          <w:lang w:val="ru-RU"/>
        </w:rPr>
        <w:fldChar w:fldCharType="begin"/>
      </w:r>
      <w:r>
        <w:rPr>
          <w:lang w:val="ru-RU"/>
        </w:rPr>
        <w:instrText xml:space="preserve"> REF _Ref495580611 \h  \* MERGEFORMAT </w:instrText>
      </w:r>
      <w:r>
        <w:rPr>
          <w:lang w:val="ru-RU"/>
        </w:rPr>
      </w:r>
      <w:r>
        <w:rPr>
          <w:lang w:val="ru-RU"/>
        </w:rPr>
        <w:fldChar w:fldCharType="separate"/>
      </w:r>
      <w:r w:rsidRPr="00437152">
        <w:rPr>
          <w:lang w:val="ru-RU"/>
        </w:rPr>
        <w:t xml:space="preserve">Рисунок </w:t>
      </w:r>
      <w:r w:rsidRPr="00437152">
        <w:rPr>
          <w:noProof/>
          <w:lang w:val="ru-RU"/>
        </w:rPr>
        <w:t>4</w:t>
      </w:r>
      <w:r>
        <w:rPr>
          <w:lang w:val="ru-RU"/>
        </w:rPr>
        <w:fldChar w:fldCharType="end"/>
      </w:r>
      <w:r>
        <w:rPr>
          <w:lang w:val="ru-RU"/>
        </w:rPr>
        <w:t>. Данное выделение должно сниматься с кнопки, если пользователь нажимает левой кнопкой мыши по любой области экрана.</w:t>
      </w:r>
      <w:bookmarkEnd w:id="26"/>
      <w:commentRangeEnd w:id="27"/>
      <w:r>
        <w:rPr>
          <w:rStyle w:val="a9"/>
        </w:rPr>
        <w:commentReference w:id="27"/>
      </w:r>
      <w:commentRangeEnd w:id="28"/>
      <w:r>
        <w:rPr>
          <w:rStyle w:val="a9"/>
        </w:rPr>
        <w:commentReference w:id="28"/>
      </w:r>
      <w:commentRangeEnd w:id="29"/>
      <w:r>
        <w:rPr>
          <w:rStyle w:val="a9"/>
        </w:rPr>
        <w:commentReference w:id="29"/>
      </w:r>
      <w:commentRangeEnd w:id="30"/>
      <w:r>
        <w:rPr>
          <w:rStyle w:val="a9"/>
        </w:rPr>
        <w:commentReference w:id="30"/>
      </w:r>
      <w:commentRangeEnd w:id="31"/>
      <w:r>
        <w:rPr>
          <w:rStyle w:val="a9"/>
        </w:rPr>
        <w:commentReference w:id="31"/>
      </w:r>
      <w:commentRangeEnd w:id="32"/>
      <w:r>
        <w:rPr>
          <w:rStyle w:val="a9"/>
        </w:rPr>
        <w:commentReference w:id="32"/>
      </w:r>
    </w:p>
    <w:p w14:paraId="7F3DAEEF" w14:textId="77777777" w:rsidR="0062678A" w:rsidRDefault="0062678A" w:rsidP="0062678A">
      <w:pPr>
        <w:pStyle w:val="a4"/>
        <w:numPr>
          <w:ilvl w:val="1"/>
          <w:numId w:val="45"/>
        </w:numPr>
        <w:shd w:val="clear" w:color="auto" w:fill="DEEAF6" w:themeFill="accent1" w:themeFillTint="33"/>
        <w:rPr>
          <w:b/>
          <w:lang w:val="ru-RU"/>
        </w:rPr>
      </w:pPr>
      <w:r w:rsidRPr="00A3763E">
        <w:rPr>
          <w:b/>
          <w:lang w:val="ru-RU"/>
        </w:rPr>
        <w:t>Объединенная кнопка</w:t>
      </w:r>
      <w:r>
        <w:rPr>
          <w:b/>
          <w:lang w:val="ru-RU"/>
        </w:rPr>
        <w:t xml:space="preserve"> с установленной кнопкой по умолчанию:</w:t>
      </w:r>
    </w:p>
    <w:p w14:paraId="7C6CFB69" w14:textId="77777777" w:rsidR="0062678A" w:rsidRDefault="0062678A" w:rsidP="0062678A">
      <w:pPr>
        <w:pStyle w:val="a4"/>
        <w:numPr>
          <w:ilvl w:val="2"/>
          <w:numId w:val="47"/>
        </w:numPr>
        <w:shd w:val="clear" w:color="auto" w:fill="DEEAF6" w:themeFill="accent1" w:themeFillTint="33"/>
        <w:rPr>
          <w:lang w:val="ru-RU"/>
        </w:rPr>
      </w:pPr>
      <w:r>
        <w:rPr>
          <w:lang w:val="ru-RU"/>
        </w:rPr>
        <w:t>К</w:t>
      </w:r>
      <w:r w:rsidRPr="00D80CD4">
        <w:rPr>
          <w:lang w:val="ru-RU"/>
        </w:rPr>
        <w:t>нопка должна делит</w:t>
      </w:r>
      <w:r>
        <w:rPr>
          <w:lang w:val="ru-RU"/>
        </w:rPr>
        <w:t>ь</w:t>
      </w:r>
      <w:r w:rsidRPr="00D80CD4">
        <w:rPr>
          <w:lang w:val="ru-RU"/>
        </w:rPr>
        <w:t>ся на две области с помощью заполнения цветом которых производится визуальное выделение:</w:t>
      </w:r>
      <w:r>
        <w:rPr>
          <w:lang w:val="ru-RU"/>
        </w:rPr>
        <w:t xml:space="preserve"> верхняя область отвечает за кнопку, установленную по умолчанию, а нижняя за выпадающее меню кнопок.</w:t>
      </w:r>
    </w:p>
    <w:p w14:paraId="7BF5DD42" w14:textId="77777777" w:rsidR="0062678A" w:rsidRDefault="0062678A" w:rsidP="0062678A">
      <w:pPr>
        <w:pStyle w:val="a4"/>
        <w:numPr>
          <w:ilvl w:val="2"/>
          <w:numId w:val="47"/>
        </w:numPr>
        <w:shd w:val="clear" w:color="auto" w:fill="DEEAF6" w:themeFill="accent1" w:themeFillTint="33"/>
        <w:rPr>
          <w:lang w:val="ru-RU"/>
        </w:rPr>
      </w:pPr>
      <w:r>
        <w:rPr>
          <w:lang w:val="ru-RU"/>
        </w:rPr>
        <w:t xml:space="preserve">При наведении на верхнюю область кнопки, верхняя область кнопки должна выделяться цветом (цвет фона светлее, чем в случае </w:t>
      </w:r>
      <w:r>
        <w:rPr>
          <w:lang w:val="ru-RU"/>
        </w:rPr>
        <w:fldChar w:fldCharType="begin"/>
      </w:r>
      <w:r>
        <w:rPr>
          <w:lang w:val="ru-RU"/>
        </w:rPr>
        <w:instrText xml:space="preserve"> REF _Ref495582183 \h  \* MERGEFORMAT </w:instrText>
      </w:r>
      <w:r>
        <w:rPr>
          <w:lang w:val="ru-RU"/>
        </w:rPr>
      </w:r>
      <w:r>
        <w:rPr>
          <w:lang w:val="ru-RU"/>
        </w:rPr>
        <w:fldChar w:fldCharType="separate"/>
      </w:r>
      <w:r>
        <w:rPr>
          <w:lang w:val="ru-RU"/>
        </w:rPr>
        <w:t>Рисун</w:t>
      </w:r>
      <w:r w:rsidRPr="00A54D6D">
        <w:rPr>
          <w:lang w:val="ru-RU"/>
        </w:rPr>
        <w:t>к</w:t>
      </w:r>
      <w:r>
        <w:rPr>
          <w:lang w:val="ru-RU"/>
        </w:rPr>
        <w:t>а</w:t>
      </w:r>
      <w:r w:rsidRPr="00A54D6D">
        <w:rPr>
          <w:lang w:val="ru-RU"/>
        </w:rPr>
        <w:t xml:space="preserve"> </w:t>
      </w:r>
      <w:r w:rsidRPr="00D80CD4">
        <w:rPr>
          <w:noProof/>
          <w:lang w:val="ru-RU"/>
        </w:rPr>
        <w:t>5</w:t>
      </w:r>
      <w:r>
        <w:rPr>
          <w:lang w:val="ru-RU"/>
        </w:rPr>
        <w:fldChar w:fldCharType="end"/>
      </w:r>
      <w:r>
        <w:rPr>
          <w:lang w:val="ru-RU"/>
        </w:rPr>
        <w:t>), а также должна выводиться подсказка, которая относится к кнопке, установленной по умолчанию, см. рисунок ниже.</w:t>
      </w:r>
    </w:p>
    <w:p w14:paraId="22361F65" w14:textId="77777777" w:rsidR="0062678A" w:rsidRDefault="0062678A" w:rsidP="0062678A">
      <w:pPr>
        <w:pStyle w:val="af1"/>
        <w:shd w:val="clear" w:color="auto" w:fill="DEEAF6" w:themeFill="accent1" w:themeFillTint="33"/>
        <w:rPr>
          <w:lang w:val="ru-RU"/>
        </w:rPr>
      </w:pPr>
      <w:r>
        <w:rPr>
          <w:noProof/>
          <w:lang w:val="ru-RU" w:eastAsia="ru-RU"/>
        </w:rPr>
        <w:lastRenderedPageBreak/>
        <w:drawing>
          <wp:inline distT="0" distB="0" distL="0" distR="0" wp14:anchorId="762AF64B" wp14:editId="69378DE2">
            <wp:extent cx="3085714" cy="2190476"/>
            <wp:effectExtent l="0" t="0" r="635" b="635"/>
            <wp:docPr id="929" name="Рисунок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85714" cy="2190476"/>
                    </a:xfrm>
                    <a:prstGeom prst="rect">
                      <a:avLst/>
                    </a:prstGeom>
                  </pic:spPr>
                </pic:pic>
              </a:graphicData>
            </a:graphic>
          </wp:inline>
        </w:drawing>
      </w:r>
    </w:p>
    <w:p w14:paraId="115F2742" w14:textId="77777777" w:rsidR="0062678A" w:rsidRDefault="0062678A" w:rsidP="0062678A">
      <w:pPr>
        <w:pStyle w:val="af1"/>
        <w:shd w:val="clear" w:color="auto" w:fill="DEEAF6" w:themeFill="accent1" w:themeFillTint="33"/>
        <w:rPr>
          <w:lang w:val="ru-RU"/>
        </w:rPr>
      </w:pPr>
      <w:r w:rsidRPr="00D80CD4">
        <w:rPr>
          <w:lang w:val="ru-RU"/>
        </w:rPr>
        <w:t xml:space="preserve">Рисунок </w:t>
      </w:r>
      <w:r>
        <w:fldChar w:fldCharType="begin"/>
      </w:r>
      <w:r w:rsidRPr="00D80CD4">
        <w:rPr>
          <w:lang w:val="ru-RU"/>
        </w:rPr>
        <w:instrText xml:space="preserve"> </w:instrText>
      </w:r>
      <w:r>
        <w:instrText>SEQ</w:instrText>
      </w:r>
      <w:r w:rsidRPr="00D80CD4">
        <w:rPr>
          <w:lang w:val="ru-RU"/>
        </w:rPr>
        <w:instrText xml:space="preserve"> Рисунок \* </w:instrText>
      </w:r>
      <w:r>
        <w:instrText>ARABIC</w:instrText>
      </w:r>
      <w:r w:rsidRPr="00D80CD4">
        <w:rPr>
          <w:lang w:val="ru-RU"/>
        </w:rPr>
        <w:instrText xml:space="preserve"> </w:instrText>
      </w:r>
      <w:r>
        <w:fldChar w:fldCharType="separate"/>
      </w:r>
      <w:r w:rsidRPr="00C75F55">
        <w:rPr>
          <w:noProof/>
          <w:lang w:val="ru-RU"/>
        </w:rPr>
        <w:t>8</w:t>
      </w:r>
      <w:r>
        <w:fldChar w:fldCharType="end"/>
      </w:r>
      <w:r>
        <w:rPr>
          <w:lang w:val="ru-RU"/>
        </w:rPr>
        <w:t xml:space="preserve"> Выделение объединённой кнопки с установленной кнопкой по умолчанию при наведении на верхнюю область кнопки</w:t>
      </w:r>
    </w:p>
    <w:p w14:paraId="0A71BFFC" w14:textId="77777777" w:rsidR="0062678A" w:rsidRDefault="0062678A" w:rsidP="0062678A">
      <w:pPr>
        <w:pStyle w:val="a4"/>
        <w:numPr>
          <w:ilvl w:val="2"/>
          <w:numId w:val="47"/>
        </w:numPr>
        <w:shd w:val="clear" w:color="auto" w:fill="DEEAF6" w:themeFill="accent1" w:themeFillTint="33"/>
        <w:rPr>
          <w:lang w:val="ru-RU"/>
        </w:rPr>
      </w:pPr>
      <w:r>
        <w:rPr>
          <w:lang w:val="ru-RU"/>
        </w:rPr>
        <w:t xml:space="preserve">Как и в предыдущем случае, в </w:t>
      </w:r>
      <w:r w:rsidRPr="00997F16">
        <w:rPr>
          <w:lang w:val="ru-RU"/>
        </w:rPr>
        <w:t xml:space="preserve">момент нажатия </w:t>
      </w:r>
      <w:r>
        <w:rPr>
          <w:lang w:val="ru-RU"/>
        </w:rPr>
        <w:t xml:space="preserve">верхняя </w:t>
      </w:r>
      <w:r w:rsidRPr="00997F16">
        <w:rPr>
          <w:lang w:val="ru-RU"/>
        </w:rPr>
        <w:t>область кнопки должна заполниться цветом</w:t>
      </w:r>
      <w:r>
        <w:rPr>
          <w:lang w:val="ru-RU"/>
        </w:rPr>
        <w:t xml:space="preserve"> (цвет, как в случае с </w:t>
      </w:r>
      <w:r>
        <w:rPr>
          <w:lang w:val="ru-RU"/>
        </w:rPr>
        <w:fldChar w:fldCharType="begin"/>
      </w:r>
      <w:r>
        <w:rPr>
          <w:lang w:val="ru-RU"/>
        </w:rPr>
        <w:instrText xml:space="preserve"> REF _Ref495582183 \h  \* MERGEFORMAT </w:instrText>
      </w:r>
      <w:r>
        <w:rPr>
          <w:lang w:val="ru-RU"/>
        </w:rPr>
      </w:r>
      <w:r>
        <w:rPr>
          <w:lang w:val="ru-RU"/>
        </w:rPr>
        <w:fldChar w:fldCharType="separate"/>
      </w:r>
      <w:r w:rsidRPr="00A54D6D">
        <w:rPr>
          <w:lang w:val="ru-RU"/>
        </w:rPr>
        <w:t xml:space="preserve">Рисунок </w:t>
      </w:r>
      <w:r w:rsidRPr="00D80CD4">
        <w:rPr>
          <w:noProof/>
          <w:lang w:val="ru-RU"/>
        </w:rPr>
        <w:t>5</w:t>
      </w:r>
      <w:r>
        <w:rPr>
          <w:lang w:val="ru-RU"/>
        </w:rPr>
        <w:fldChar w:fldCharType="end"/>
      </w:r>
      <w:r>
        <w:rPr>
          <w:lang w:val="ru-RU"/>
        </w:rPr>
        <w:t>)</w:t>
      </w:r>
      <w:r w:rsidRPr="00997F16">
        <w:rPr>
          <w:lang w:val="ru-RU"/>
        </w:rPr>
        <w:t xml:space="preserve"> и подсказка должна исчезнуть, как показано на рисунке ниже.</w:t>
      </w:r>
    </w:p>
    <w:p w14:paraId="48DED214" w14:textId="77777777" w:rsidR="0062678A" w:rsidRPr="00D80CD4" w:rsidRDefault="0062678A" w:rsidP="0062678A">
      <w:pPr>
        <w:pStyle w:val="a4"/>
        <w:shd w:val="clear" w:color="auto" w:fill="DEEAF6" w:themeFill="accent1" w:themeFillTint="33"/>
        <w:ind w:left="1426" w:firstLine="0"/>
        <w:rPr>
          <w:lang w:val="ru-RU"/>
        </w:rPr>
      </w:pPr>
    </w:p>
    <w:p w14:paraId="272E3790" w14:textId="77777777" w:rsidR="0062678A" w:rsidRDefault="0062678A" w:rsidP="0062678A">
      <w:pPr>
        <w:pStyle w:val="af1"/>
        <w:shd w:val="clear" w:color="auto" w:fill="DEEAF6" w:themeFill="accent1" w:themeFillTint="33"/>
        <w:rPr>
          <w:lang w:val="ru-RU"/>
        </w:rPr>
      </w:pPr>
      <w:r>
        <w:rPr>
          <w:lang w:val="ru-RU"/>
        </w:rPr>
        <w:t xml:space="preserve"> </w:t>
      </w:r>
      <w:r>
        <w:rPr>
          <w:noProof/>
          <w:lang w:val="ru-RU" w:eastAsia="ru-RU"/>
        </w:rPr>
        <w:drawing>
          <wp:inline distT="0" distB="0" distL="0" distR="0" wp14:anchorId="134B1403" wp14:editId="424B62B3">
            <wp:extent cx="676190" cy="923810"/>
            <wp:effectExtent l="0" t="0" r="0" b="0"/>
            <wp:docPr id="930" name="Рисунок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6190" cy="923810"/>
                    </a:xfrm>
                    <a:prstGeom prst="rect">
                      <a:avLst/>
                    </a:prstGeom>
                  </pic:spPr>
                </pic:pic>
              </a:graphicData>
            </a:graphic>
          </wp:inline>
        </w:drawing>
      </w:r>
    </w:p>
    <w:p w14:paraId="3316512D" w14:textId="77777777" w:rsidR="0062678A" w:rsidRDefault="0062678A" w:rsidP="0062678A">
      <w:pPr>
        <w:pStyle w:val="af1"/>
        <w:shd w:val="clear" w:color="auto" w:fill="DEEAF6" w:themeFill="accent1" w:themeFillTint="33"/>
        <w:rPr>
          <w:lang w:val="ru-RU"/>
        </w:rPr>
      </w:pPr>
      <w:bookmarkStart w:id="33" w:name="_Ref496102966"/>
      <w:r w:rsidRPr="00997F16">
        <w:rPr>
          <w:lang w:val="ru-RU"/>
        </w:rPr>
        <w:t xml:space="preserve">Рисунок </w:t>
      </w:r>
      <w:r>
        <w:fldChar w:fldCharType="begin"/>
      </w:r>
      <w:r w:rsidRPr="00997F16">
        <w:rPr>
          <w:lang w:val="ru-RU"/>
        </w:rPr>
        <w:instrText xml:space="preserve"> </w:instrText>
      </w:r>
      <w:r>
        <w:instrText>SEQ</w:instrText>
      </w:r>
      <w:r w:rsidRPr="00997F16">
        <w:rPr>
          <w:lang w:val="ru-RU"/>
        </w:rPr>
        <w:instrText xml:space="preserve"> Рисунок \* </w:instrText>
      </w:r>
      <w:r>
        <w:instrText>ARABIC</w:instrText>
      </w:r>
      <w:r w:rsidRPr="00997F16">
        <w:rPr>
          <w:lang w:val="ru-RU"/>
        </w:rPr>
        <w:instrText xml:space="preserve"> </w:instrText>
      </w:r>
      <w:r>
        <w:fldChar w:fldCharType="separate"/>
      </w:r>
      <w:r w:rsidRPr="00C75F55">
        <w:rPr>
          <w:noProof/>
          <w:lang w:val="ru-RU"/>
        </w:rPr>
        <w:t>9</w:t>
      </w:r>
      <w:r>
        <w:fldChar w:fldCharType="end"/>
      </w:r>
      <w:bookmarkEnd w:id="33"/>
      <w:r>
        <w:rPr>
          <w:lang w:val="ru-RU"/>
        </w:rPr>
        <w:t xml:space="preserve"> Заполнение цветом верхней области объединенной кнопки с установленной кнопкой по умолчанию в момент нажатия по кнопке</w:t>
      </w:r>
    </w:p>
    <w:p w14:paraId="7A34F839" w14:textId="77777777" w:rsidR="0062678A" w:rsidRDefault="0062678A" w:rsidP="0062678A">
      <w:pPr>
        <w:pStyle w:val="a4"/>
        <w:numPr>
          <w:ilvl w:val="2"/>
          <w:numId w:val="47"/>
        </w:numPr>
        <w:shd w:val="clear" w:color="auto" w:fill="DEEAF6" w:themeFill="accent1" w:themeFillTint="33"/>
        <w:rPr>
          <w:lang w:val="ru-RU"/>
        </w:rPr>
      </w:pPr>
      <w:r>
        <w:rPr>
          <w:lang w:val="ru-RU"/>
        </w:rPr>
        <w:t xml:space="preserve">Для данного случая требования п. </w:t>
      </w:r>
      <w:r>
        <w:rPr>
          <w:lang w:val="ru-RU"/>
        </w:rPr>
        <w:fldChar w:fldCharType="begin"/>
      </w:r>
      <w:r>
        <w:rPr>
          <w:lang w:val="ru-RU"/>
        </w:rPr>
        <w:instrText xml:space="preserve"> REF _Ref495582836 \r \h  \* MERGEFORMAT </w:instrText>
      </w:r>
      <w:r>
        <w:rPr>
          <w:lang w:val="ru-RU"/>
        </w:rPr>
      </w:r>
      <w:r>
        <w:rPr>
          <w:lang w:val="ru-RU"/>
        </w:rPr>
        <w:fldChar w:fldCharType="separate"/>
      </w:r>
      <w:r>
        <w:rPr>
          <w:lang w:val="ru-RU"/>
        </w:rPr>
        <w:t>1.1.4)</w:t>
      </w:r>
      <w:r>
        <w:rPr>
          <w:lang w:val="ru-RU"/>
        </w:rPr>
        <w:fldChar w:fldCharType="end"/>
      </w:r>
      <w:r>
        <w:rPr>
          <w:lang w:val="ru-RU"/>
        </w:rPr>
        <w:t xml:space="preserve"> для одиночной кнопки не должны выполняться.</w:t>
      </w:r>
    </w:p>
    <w:p w14:paraId="5D238A7B" w14:textId="77777777" w:rsidR="0062678A" w:rsidRDefault="0062678A" w:rsidP="0062678A">
      <w:pPr>
        <w:pStyle w:val="a4"/>
        <w:numPr>
          <w:ilvl w:val="2"/>
          <w:numId w:val="47"/>
        </w:numPr>
        <w:shd w:val="clear" w:color="auto" w:fill="DEEAF6" w:themeFill="accent1" w:themeFillTint="33"/>
        <w:rPr>
          <w:lang w:val="ru-RU"/>
        </w:rPr>
      </w:pPr>
      <w:commentRangeStart w:id="34"/>
      <w:commentRangeStart w:id="35"/>
      <w:commentRangeStart w:id="36"/>
      <w:commentRangeStart w:id="37"/>
      <w:commentRangeStart w:id="38"/>
      <w:commentRangeStart w:id="39"/>
      <w:r>
        <w:rPr>
          <w:lang w:val="ru-RU"/>
        </w:rPr>
        <w:t xml:space="preserve">При наведении </w:t>
      </w:r>
      <w:commentRangeEnd w:id="34"/>
      <w:r>
        <w:rPr>
          <w:rStyle w:val="a9"/>
        </w:rPr>
        <w:commentReference w:id="34"/>
      </w:r>
      <w:commentRangeEnd w:id="35"/>
      <w:r>
        <w:rPr>
          <w:rStyle w:val="a9"/>
        </w:rPr>
        <w:commentReference w:id="35"/>
      </w:r>
      <w:commentRangeEnd w:id="36"/>
      <w:r>
        <w:rPr>
          <w:rStyle w:val="a9"/>
        </w:rPr>
        <w:commentReference w:id="36"/>
      </w:r>
      <w:commentRangeEnd w:id="37"/>
      <w:r>
        <w:rPr>
          <w:rStyle w:val="a9"/>
        </w:rPr>
        <w:commentReference w:id="37"/>
      </w:r>
      <w:commentRangeEnd w:id="38"/>
      <w:r>
        <w:rPr>
          <w:rStyle w:val="a9"/>
        </w:rPr>
        <w:commentReference w:id="38"/>
      </w:r>
      <w:commentRangeEnd w:id="39"/>
      <w:r>
        <w:rPr>
          <w:rStyle w:val="a9"/>
        </w:rPr>
        <w:commentReference w:id="39"/>
      </w:r>
      <w:r>
        <w:rPr>
          <w:lang w:val="ru-RU"/>
        </w:rPr>
        <w:t>на нижнюю</w:t>
      </w:r>
      <w:r w:rsidRPr="002377F1">
        <w:rPr>
          <w:lang w:val="ru-RU"/>
        </w:rPr>
        <w:t xml:space="preserve"> область кнопки, </w:t>
      </w:r>
      <w:r>
        <w:rPr>
          <w:lang w:val="ru-RU"/>
        </w:rPr>
        <w:t>нижняя</w:t>
      </w:r>
      <w:r w:rsidRPr="002377F1">
        <w:rPr>
          <w:lang w:val="ru-RU"/>
        </w:rPr>
        <w:t xml:space="preserve"> область кнопки должна выделяться цветом (цвет фона</w:t>
      </w:r>
      <w:r>
        <w:rPr>
          <w:lang w:val="ru-RU"/>
        </w:rPr>
        <w:t xml:space="preserve"> светлее, чем в случае </w:t>
      </w:r>
      <w:r>
        <w:rPr>
          <w:lang w:val="ru-RU"/>
        </w:rPr>
        <w:fldChar w:fldCharType="begin"/>
      </w:r>
      <w:r>
        <w:rPr>
          <w:lang w:val="ru-RU"/>
        </w:rPr>
        <w:instrText xml:space="preserve"> REF _Ref495582183 \h  \* MERGEFORMAT </w:instrText>
      </w:r>
      <w:r>
        <w:rPr>
          <w:lang w:val="ru-RU"/>
        </w:rPr>
      </w:r>
      <w:r>
        <w:rPr>
          <w:lang w:val="ru-RU"/>
        </w:rPr>
        <w:fldChar w:fldCharType="separate"/>
      </w:r>
      <w:r w:rsidRPr="00A54D6D">
        <w:rPr>
          <w:lang w:val="ru-RU"/>
        </w:rPr>
        <w:t xml:space="preserve">Рисунок </w:t>
      </w:r>
      <w:r w:rsidRPr="00997F16">
        <w:rPr>
          <w:noProof/>
          <w:lang w:val="ru-RU"/>
        </w:rPr>
        <w:t>5</w:t>
      </w:r>
      <w:r>
        <w:rPr>
          <w:lang w:val="ru-RU"/>
        </w:rPr>
        <w:fldChar w:fldCharType="end"/>
      </w:r>
      <w:r w:rsidRPr="002377F1">
        <w:rPr>
          <w:lang w:val="ru-RU"/>
        </w:rPr>
        <w:t>)</w:t>
      </w:r>
      <w:r>
        <w:rPr>
          <w:lang w:val="ru-RU"/>
        </w:rPr>
        <w:t xml:space="preserve"> и выпадать подсказка (для таких кнопок как Ответный документ – подсказка общего характера, см. рисунок ниже).</w:t>
      </w:r>
    </w:p>
    <w:p w14:paraId="3784808D" w14:textId="77777777" w:rsidR="0062678A" w:rsidRDefault="0062678A" w:rsidP="0062678A">
      <w:pPr>
        <w:jc w:val="center"/>
        <w:rPr>
          <w:lang w:val="ru-RU"/>
        </w:rPr>
      </w:pPr>
      <w:r>
        <w:rPr>
          <w:lang w:val="ru-RU"/>
        </w:rPr>
        <w:lastRenderedPageBreak/>
        <w:t xml:space="preserve"> </w:t>
      </w:r>
      <w:r>
        <w:rPr>
          <w:noProof/>
          <w:lang w:val="ru-RU" w:eastAsia="ru-RU"/>
        </w:rPr>
        <w:drawing>
          <wp:inline distT="0" distB="0" distL="0" distR="0" wp14:anchorId="61163BED" wp14:editId="2D05D734">
            <wp:extent cx="3085714" cy="2142857"/>
            <wp:effectExtent l="0" t="0" r="635" b="0"/>
            <wp:docPr id="931" name="Рисунок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85714" cy="2142857"/>
                    </a:xfrm>
                    <a:prstGeom prst="rect">
                      <a:avLst/>
                    </a:prstGeom>
                  </pic:spPr>
                </pic:pic>
              </a:graphicData>
            </a:graphic>
          </wp:inline>
        </w:drawing>
      </w:r>
    </w:p>
    <w:p w14:paraId="71448254" w14:textId="77777777" w:rsidR="0062678A" w:rsidRPr="00997275" w:rsidRDefault="0062678A" w:rsidP="0062678A">
      <w:pPr>
        <w:pStyle w:val="af1"/>
        <w:rPr>
          <w:lang w:val="ru-RU"/>
        </w:rPr>
      </w:pPr>
      <w:r w:rsidRPr="00997275">
        <w:rPr>
          <w:lang w:val="ru-RU"/>
        </w:rPr>
        <w:t xml:space="preserve">Рисунок </w:t>
      </w:r>
      <w:r>
        <w:fldChar w:fldCharType="begin"/>
      </w:r>
      <w:r w:rsidRPr="00997275">
        <w:rPr>
          <w:lang w:val="ru-RU"/>
        </w:rPr>
        <w:instrText xml:space="preserve"> </w:instrText>
      </w:r>
      <w:r>
        <w:instrText>SEQ</w:instrText>
      </w:r>
      <w:r w:rsidRPr="00997275">
        <w:rPr>
          <w:lang w:val="ru-RU"/>
        </w:rPr>
        <w:instrText xml:space="preserve"> Рисунок \* </w:instrText>
      </w:r>
      <w:r>
        <w:instrText>ARABIC</w:instrText>
      </w:r>
      <w:r w:rsidRPr="00997275">
        <w:rPr>
          <w:lang w:val="ru-RU"/>
        </w:rPr>
        <w:instrText xml:space="preserve"> </w:instrText>
      </w:r>
      <w:r>
        <w:fldChar w:fldCharType="separate"/>
      </w:r>
      <w:r w:rsidRPr="00C75F55">
        <w:rPr>
          <w:noProof/>
          <w:lang w:val="ru-RU"/>
        </w:rPr>
        <w:t>10</w:t>
      </w:r>
      <w:r>
        <w:fldChar w:fldCharType="end"/>
      </w:r>
      <w:r>
        <w:rPr>
          <w:lang w:val="ru-RU"/>
        </w:rPr>
        <w:t xml:space="preserve"> </w:t>
      </w:r>
      <w:r w:rsidRPr="00997275">
        <w:rPr>
          <w:lang w:val="ru-RU"/>
        </w:rPr>
        <w:t>Выделение объединённой кнопки с установленной кнопкой по умолчанию при наведении на</w:t>
      </w:r>
      <w:r>
        <w:rPr>
          <w:lang w:val="ru-RU"/>
        </w:rPr>
        <w:t xml:space="preserve"> нижнюю</w:t>
      </w:r>
      <w:r w:rsidRPr="00997275">
        <w:rPr>
          <w:lang w:val="ru-RU"/>
        </w:rPr>
        <w:t xml:space="preserve"> область кнопки</w:t>
      </w:r>
    </w:p>
    <w:p w14:paraId="6C48B9F0" w14:textId="77777777" w:rsidR="0062678A" w:rsidRDefault="0062678A" w:rsidP="0062678A">
      <w:pPr>
        <w:pStyle w:val="a4"/>
        <w:numPr>
          <w:ilvl w:val="2"/>
          <w:numId w:val="47"/>
        </w:numPr>
        <w:shd w:val="clear" w:color="auto" w:fill="DEEAF6" w:themeFill="accent1" w:themeFillTint="33"/>
        <w:rPr>
          <w:lang w:val="ru-RU"/>
        </w:rPr>
      </w:pPr>
      <w:r>
        <w:rPr>
          <w:lang w:val="ru-RU"/>
        </w:rPr>
        <w:t>При нажатии должно выпадать меню кнопок и в данном случае подсказка не должна выводиться</w:t>
      </w:r>
      <w:r w:rsidRPr="002377F1">
        <w:rPr>
          <w:lang w:val="ru-RU"/>
        </w:rPr>
        <w:t>, см. рисунок ниже.</w:t>
      </w:r>
      <w:r>
        <w:rPr>
          <w:lang w:val="ru-RU"/>
        </w:rPr>
        <w:t xml:space="preserve"> В момент нажатия по нижней части, она должна заполнится цветом, как на </w:t>
      </w:r>
      <w:r>
        <w:rPr>
          <w:lang w:val="ru-RU"/>
        </w:rPr>
        <w:fldChar w:fldCharType="begin"/>
      </w:r>
      <w:r>
        <w:rPr>
          <w:lang w:val="ru-RU"/>
        </w:rPr>
        <w:instrText xml:space="preserve"> REF _Ref496102966 \h </w:instrText>
      </w:r>
      <w:r>
        <w:rPr>
          <w:lang w:val="ru-RU"/>
        </w:rPr>
      </w:r>
      <w:r>
        <w:rPr>
          <w:lang w:val="ru-RU"/>
        </w:rPr>
        <w:fldChar w:fldCharType="separate"/>
      </w:r>
      <w:r w:rsidRPr="00997F16">
        <w:rPr>
          <w:lang w:val="ru-RU"/>
        </w:rPr>
        <w:t xml:space="preserve">Рисунок </w:t>
      </w:r>
      <w:r w:rsidRPr="00997275">
        <w:rPr>
          <w:noProof/>
          <w:lang w:val="ru-RU"/>
        </w:rPr>
        <w:t>7</w:t>
      </w:r>
      <w:r>
        <w:rPr>
          <w:lang w:val="ru-RU"/>
        </w:rPr>
        <w:fldChar w:fldCharType="end"/>
      </w:r>
      <w:r>
        <w:rPr>
          <w:lang w:val="ru-RU"/>
        </w:rPr>
        <w:t>, но при отображении меню, снова принять цвет, как на рисунке ниже.</w:t>
      </w:r>
    </w:p>
    <w:p w14:paraId="3D121BE8" w14:textId="77777777" w:rsidR="0062678A" w:rsidRDefault="0062678A" w:rsidP="0062678A">
      <w:pPr>
        <w:pStyle w:val="af1"/>
        <w:shd w:val="clear" w:color="auto" w:fill="DEEAF6" w:themeFill="accent1" w:themeFillTint="33"/>
        <w:rPr>
          <w:lang w:val="ru-RU"/>
        </w:rPr>
      </w:pPr>
      <w:r>
        <w:rPr>
          <w:noProof/>
          <w:lang w:val="ru-RU"/>
        </w:rPr>
        <w:t xml:space="preserve"> </w:t>
      </w:r>
      <w:r>
        <w:rPr>
          <w:noProof/>
          <w:lang w:val="ru-RU" w:eastAsia="ru-RU"/>
        </w:rPr>
        <w:drawing>
          <wp:inline distT="0" distB="0" distL="0" distR="0" wp14:anchorId="541DB324" wp14:editId="126E5056">
            <wp:extent cx="676190" cy="923810"/>
            <wp:effectExtent l="0" t="0" r="0" b="0"/>
            <wp:docPr id="932" name="Рисунок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6190" cy="923810"/>
                    </a:xfrm>
                    <a:prstGeom prst="rect">
                      <a:avLst/>
                    </a:prstGeom>
                  </pic:spPr>
                </pic:pic>
              </a:graphicData>
            </a:graphic>
          </wp:inline>
        </w:drawing>
      </w:r>
      <w:r>
        <w:rPr>
          <w:noProof/>
          <w:lang w:val="ru-RU"/>
        </w:rPr>
        <w:t xml:space="preserve">         </w:t>
      </w:r>
      <w:commentRangeStart w:id="40"/>
      <w:commentRangeStart w:id="41"/>
      <w:r>
        <w:rPr>
          <w:rStyle w:val="a9"/>
          <w:iCs w:val="0"/>
        </w:rPr>
        <w:commentReference w:id="42"/>
      </w:r>
      <w:r>
        <w:rPr>
          <w:rStyle w:val="a9"/>
          <w:iCs w:val="0"/>
        </w:rPr>
        <w:commentReference w:id="43"/>
      </w:r>
      <w:commentRangeEnd w:id="40"/>
      <w:r>
        <w:rPr>
          <w:lang w:val="ru-RU"/>
        </w:rPr>
        <w:t xml:space="preserve"> </w:t>
      </w:r>
      <w:r>
        <w:rPr>
          <w:rStyle w:val="a9"/>
          <w:iCs w:val="0"/>
        </w:rPr>
        <w:commentReference w:id="40"/>
      </w:r>
      <w:commentRangeEnd w:id="41"/>
      <w:r>
        <w:rPr>
          <w:noProof/>
          <w:lang w:val="ru-RU" w:eastAsia="ru-RU"/>
        </w:rPr>
        <w:drawing>
          <wp:inline distT="0" distB="0" distL="0" distR="0" wp14:anchorId="2D0CA811" wp14:editId="59987030">
            <wp:extent cx="2152381" cy="1476190"/>
            <wp:effectExtent l="0" t="0" r="635" b="0"/>
            <wp:docPr id="933" name="Рисунок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2381" cy="1476190"/>
                    </a:xfrm>
                    <a:prstGeom prst="rect">
                      <a:avLst/>
                    </a:prstGeom>
                  </pic:spPr>
                </pic:pic>
              </a:graphicData>
            </a:graphic>
          </wp:inline>
        </w:drawing>
      </w:r>
      <w:r>
        <w:rPr>
          <w:rStyle w:val="a9"/>
          <w:iCs w:val="0"/>
        </w:rPr>
        <w:commentReference w:id="41"/>
      </w:r>
    </w:p>
    <w:p w14:paraId="7AC56686" w14:textId="77777777" w:rsidR="0062678A" w:rsidRDefault="0062678A" w:rsidP="0062678A">
      <w:pPr>
        <w:pStyle w:val="af1"/>
        <w:shd w:val="clear" w:color="auto" w:fill="DEEAF6" w:themeFill="accent1" w:themeFillTint="33"/>
        <w:rPr>
          <w:lang w:val="ru-RU"/>
        </w:rPr>
      </w:pPr>
      <w:r w:rsidRPr="00BC2391">
        <w:rPr>
          <w:lang w:val="ru-RU"/>
        </w:rPr>
        <w:t xml:space="preserve">Рисунок </w:t>
      </w:r>
      <w:r>
        <w:fldChar w:fldCharType="begin"/>
      </w:r>
      <w:r w:rsidRPr="00BC2391">
        <w:rPr>
          <w:lang w:val="ru-RU"/>
        </w:rPr>
        <w:instrText xml:space="preserve"> </w:instrText>
      </w:r>
      <w:r>
        <w:instrText>SEQ</w:instrText>
      </w:r>
      <w:r w:rsidRPr="00BC2391">
        <w:rPr>
          <w:lang w:val="ru-RU"/>
        </w:rPr>
        <w:instrText xml:space="preserve"> Рисунок \* </w:instrText>
      </w:r>
      <w:r>
        <w:instrText>ARABIC</w:instrText>
      </w:r>
      <w:r w:rsidRPr="00BC2391">
        <w:rPr>
          <w:lang w:val="ru-RU"/>
        </w:rPr>
        <w:instrText xml:space="preserve"> </w:instrText>
      </w:r>
      <w:r>
        <w:fldChar w:fldCharType="separate"/>
      </w:r>
      <w:r w:rsidRPr="00C75F55">
        <w:rPr>
          <w:noProof/>
          <w:lang w:val="ru-RU"/>
        </w:rPr>
        <w:t>11</w:t>
      </w:r>
      <w:r>
        <w:fldChar w:fldCharType="end"/>
      </w:r>
      <w:r>
        <w:rPr>
          <w:lang w:val="ru-RU"/>
        </w:rPr>
        <w:t xml:space="preserve"> Выделение объединённой кнопки с установленной кнопкой по умолчанию и выпадение меню кнопок при наведении на нижнюю область кнопки</w:t>
      </w:r>
    </w:p>
    <w:p w14:paraId="01FB1B52" w14:textId="77777777" w:rsidR="0062678A" w:rsidRDefault="0062678A" w:rsidP="0062678A">
      <w:pPr>
        <w:pStyle w:val="a4"/>
        <w:numPr>
          <w:ilvl w:val="2"/>
          <w:numId w:val="47"/>
        </w:numPr>
        <w:shd w:val="clear" w:color="auto" w:fill="DEEAF6" w:themeFill="accent1" w:themeFillTint="33"/>
        <w:rPr>
          <w:lang w:val="ru-RU"/>
        </w:rPr>
      </w:pPr>
      <w:r>
        <w:rPr>
          <w:lang w:val="ru-RU"/>
        </w:rPr>
        <w:t>П</w:t>
      </w:r>
      <w:r w:rsidRPr="00997275">
        <w:rPr>
          <w:lang w:val="ru-RU"/>
        </w:rPr>
        <w:t>ри нажатии по нижней области, меню кнопок должно зафиксироваться</w:t>
      </w:r>
      <w:r>
        <w:rPr>
          <w:lang w:val="ru-RU"/>
        </w:rPr>
        <w:t xml:space="preserve"> </w:t>
      </w:r>
      <w:r w:rsidRPr="00997275">
        <w:rPr>
          <w:lang w:val="ru-RU"/>
        </w:rPr>
        <w:t>,</w:t>
      </w:r>
      <w:r>
        <w:rPr>
          <w:lang w:val="ru-RU"/>
        </w:rPr>
        <w:t xml:space="preserve"> чтобы</w:t>
      </w:r>
      <w:r w:rsidRPr="00997275">
        <w:rPr>
          <w:lang w:val="ru-RU"/>
        </w:rPr>
        <w:t xml:space="preserve"> </w:t>
      </w:r>
      <w:r>
        <w:rPr>
          <w:lang w:val="ru-RU"/>
        </w:rPr>
        <w:t xml:space="preserve">когда </w:t>
      </w:r>
      <w:r w:rsidRPr="00997275">
        <w:rPr>
          <w:lang w:val="ru-RU"/>
        </w:rPr>
        <w:t>пользователь наведение уберет, то меню кнопок не должно исчезать.</w:t>
      </w:r>
    </w:p>
    <w:p w14:paraId="1953B6FD" w14:textId="77777777" w:rsidR="0062678A" w:rsidRPr="002924B5" w:rsidRDefault="0062678A" w:rsidP="0062678A">
      <w:pPr>
        <w:pStyle w:val="a4"/>
        <w:numPr>
          <w:ilvl w:val="1"/>
          <w:numId w:val="45"/>
        </w:numPr>
        <w:shd w:val="clear" w:color="auto" w:fill="DEEAF6" w:themeFill="accent1" w:themeFillTint="33"/>
        <w:rPr>
          <w:b/>
          <w:lang w:val="ru-RU"/>
        </w:rPr>
      </w:pPr>
      <w:r w:rsidRPr="002924B5">
        <w:rPr>
          <w:b/>
          <w:lang w:val="ru-RU"/>
        </w:rPr>
        <w:lastRenderedPageBreak/>
        <w:t>Объединенная кнопка без</w:t>
      </w:r>
      <w:r>
        <w:rPr>
          <w:b/>
          <w:lang w:val="ru-RU"/>
        </w:rPr>
        <w:t xml:space="preserve"> установленной кнопки</w:t>
      </w:r>
      <w:r w:rsidRPr="002924B5">
        <w:rPr>
          <w:b/>
          <w:lang w:val="ru-RU"/>
        </w:rPr>
        <w:t xml:space="preserve"> по умолчанию:</w:t>
      </w:r>
    </w:p>
    <w:p w14:paraId="3B9FC31B" w14:textId="77777777" w:rsidR="0062678A" w:rsidRDefault="0062678A" w:rsidP="0062678A">
      <w:pPr>
        <w:pStyle w:val="a4"/>
        <w:numPr>
          <w:ilvl w:val="2"/>
          <w:numId w:val="48"/>
        </w:numPr>
        <w:shd w:val="clear" w:color="auto" w:fill="DEEAF6" w:themeFill="accent1" w:themeFillTint="33"/>
        <w:rPr>
          <w:lang w:val="ru-RU"/>
        </w:rPr>
      </w:pPr>
      <w:r>
        <w:rPr>
          <w:lang w:val="kk-KZ"/>
        </w:rPr>
        <w:t>При наведении на кнопку</w:t>
      </w:r>
      <w:r>
        <w:rPr>
          <w:lang w:val="ru-RU"/>
        </w:rPr>
        <w:t>, кнопка должна выделяться прямоугольником, и выводится подсказка, которая имеет общий характер, см. рисунок ниже.</w:t>
      </w:r>
    </w:p>
    <w:p w14:paraId="7B0CC051" w14:textId="77777777" w:rsidR="0062678A" w:rsidRDefault="0062678A" w:rsidP="0062678A">
      <w:pPr>
        <w:pStyle w:val="a4"/>
        <w:shd w:val="clear" w:color="auto" w:fill="DEEAF6" w:themeFill="accent1" w:themeFillTint="33"/>
        <w:ind w:left="0" w:firstLine="0"/>
        <w:jc w:val="center"/>
        <w:rPr>
          <w:lang w:val="ru-RU"/>
        </w:rPr>
      </w:pPr>
      <w:r>
        <w:rPr>
          <w:noProof/>
          <w:lang w:val="ru-RU" w:eastAsia="ru-RU"/>
        </w:rPr>
        <w:drawing>
          <wp:inline distT="0" distB="0" distL="0" distR="0" wp14:anchorId="4814BD60" wp14:editId="5EB1E0D8">
            <wp:extent cx="3076190" cy="1552381"/>
            <wp:effectExtent l="0" t="0" r="0" b="0"/>
            <wp:docPr id="934" name="Рисунок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76190" cy="1552381"/>
                    </a:xfrm>
                    <a:prstGeom prst="rect">
                      <a:avLst/>
                    </a:prstGeom>
                  </pic:spPr>
                </pic:pic>
              </a:graphicData>
            </a:graphic>
          </wp:inline>
        </w:drawing>
      </w:r>
    </w:p>
    <w:p w14:paraId="333AD7A4" w14:textId="77777777" w:rsidR="0062678A" w:rsidRDefault="0062678A" w:rsidP="0062678A">
      <w:pPr>
        <w:pStyle w:val="af1"/>
        <w:rPr>
          <w:lang w:val="ru-RU"/>
        </w:rPr>
      </w:pPr>
      <w:r w:rsidRPr="0072112E">
        <w:rPr>
          <w:lang w:val="ru-RU"/>
        </w:rPr>
        <w:t xml:space="preserve">Рисунок </w:t>
      </w:r>
      <w:r>
        <w:fldChar w:fldCharType="begin"/>
      </w:r>
      <w:r w:rsidRPr="0072112E">
        <w:rPr>
          <w:lang w:val="ru-RU"/>
        </w:rPr>
        <w:instrText xml:space="preserve"> </w:instrText>
      </w:r>
      <w:r>
        <w:instrText>SEQ</w:instrText>
      </w:r>
      <w:r w:rsidRPr="0072112E">
        <w:rPr>
          <w:lang w:val="ru-RU"/>
        </w:rPr>
        <w:instrText xml:space="preserve"> Рисунок \* </w:instrText>
      </w:r>
      <w:r>
        <w:instrText>ARABIC</w:instrText>
      </w:r>
      <w:r w:rsidRPr="0072112E">
        <w:rPr>
          <w:lang w:val="ru-RU"/>
        </w:rPr>
        <w:instrText xml:space="preserve"> </w:instrText>
      </w:r>
      <w:r>
        <w:fldChar w:fldCharType="separate"/>
      </w:r>
      <w:r w:rsidRPr="00C75F55">
        <w:rPr>
          <w:noProof/>
          <w:lang w:val="ru-RU"/>
        </w:rPr>
        <w:t>12</w:t>
      </w:r>
      <w:r>
        <w:fldChar w:fldCharType="end"/>
      </w:r>
      <w:r>
        <w:rPr>
          <w:lang w:val="ru-RU"/>
        </w:rPr>
        <w:t xml:space="preserve"> </w:t>
      </w:r>
      <w:r w:rsidRPr="0072112E">
        <w:rPr>
          <w:lang w:val="ru-RU"/>
        </w:rPr>
        <w:t>Результат наведения на объединённую кнопку без установленной кнопки по умолчанию</w:t>
      </w:r>
    </w:p>
    <w:p w14:paraId="736F7DED" w14:textId="77777777" w:rsidR="0062678A" w:rsidRDefault="0062678A" w:rsidP="0062678A">
      <w:pPr>
        <w:pStyle w:val="af1"/>
        <w:shd w:val="clear" w:color="auto" w:fill="DEEAF6" w:themeFill="accent1" w:themeFillTint="33"/>
        <w:rPr>
          <w:lang w:val="ru-RU"/>
        </w:rPr>
      </w:pPr>
      <w:r>
        <w:rPr>
          <w:rStyle w:val="a9"/>
          <w:iCs w:val="0"/>
        </w:rPr>
        <w:commentReference w:id="44"/>
      </w:r>
    </w:p>
    <w:p w14:paraId="173ED4A7" w14:textId="77777777" w:rsidR="0062678A" w:rsidRDefault="0062678A" w:rsidP="0062678A">
      <w:pPr>
        <w:pStyle w:val="a4"/>
        <w:numPr>
          <w:ilvl w:val="2"/>
          <w:numId w:val="48"/>
        </w:numPr>
        <w:shd w:val="clear" w:color="auto" w:fill="DEEAF6" w:themeFill="accent1" w:themeFillTint="33"/>
        <w:rPr>
          <w:lang w:val="ru-RU"/>
        </w:rPr>
      </w:pPr>
      <w:r>
        <w:rPr>
          <w:lang w:val="ru-RU"/>
        </w:rPr>
        <w:t xml:space="preserve">При нажатии по кнопке должно выпадать меню кнопок, меню кнопок должно зафиксироваться (см. подробнее по аналогии вверху), подсказка общего характера должна исчезнуть, и кнопка должна залиться цветом, см. рисунок ниже. В момент нажатия и до появления меню кнопок, кнопка должна залиться цветом, как на </w:t>
      </w:r>
      <w:r>
        <w:rPr>
          <w:lang w:val="ru-RU"/>
        </w:rPr>
        <w:fldChar w:fldCharType="begin"/>
      </w:r>
      <w:r>
        <w:rPr>
          <w:lang w:val="ru-RU"/>
        </w:rPr>
        <w:instrText xml:space="preserve"> REF _Ref495582183 \h </w:instrText>
      </w:r>
      <w:r>
        <w:rPr>
          <w:lang w:val="ru-RU"/>
        </w:rPr>
      </w:r>
      <w:r>
        <w:rPr>
          <w:lang w:val="ru-RU"/>
        </w:rPr>
        <w:fldChar w:fldCharType="separate"/>
      </w:r>
      <w:r w:rsidRPr="00A54D6D">
        <w:rPr>
          <w:lang w:val="ru-RU"/>
        </w:rPr>
        <w:t xml:space="preserve">Рисунок </w:t>
      </w:r>
      <w:r w:rsidRPr="0072112E">
        <w:rPr>
          <w:noProof/>
          <w:lang w:val="ru-RU"/>
        </w:rPr>
        <w:t>5</w:t>
      </w:r>
      <w:r>
        <w:rPr>
          <w:lang w:val="ru-RU"/>
        </w:rPr>
        <w:fldChar w:fldCharType="end"/>
      </w:r>
      <w:r>
        <w:rPr>
          <w:lang w:val="ru-RU"/>
        </w:rPr>
        <w:t>.</w:t>
      </w:r>
    </w:p>
    <w:p w14:paraId="6070BF57" w14:textId="77777777" w:rsidR="0062678A" w:rsidRDefault="0062678A" w:rsidP="0062678A">
      <w:pPr>
        <w:pStyle w:val="af1"/>
        <w:rPr>
          <w:lang w:val="ru-RU"/>
        </w:rPr>
      </w:pPr>
      <w:r>
        <w:rPr>
          <w:noProof/>
          <w:lang w:val="ru-RU" w:eastAsia="ru-RU"/>
        </w:rPr>
        <w:lastRenderedPageBreak/>
        <w:drawing>
          <wp:inline distT="0" distB="0" distL="0" distR="0" wp14:anchorId="690B978E" wp14:editId="7CC221A9">
            <wp:extent cx="2476190" cy="3295238"/>
            <wp:effectExtent l="0" t="0" r="635" b="635"/>
            <wp:docPr id="937" name="Рисунок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76190" cy="3295238"/>
                    </a:xfrm>
                    <a:prstGeom prst="rect">
                      <a:avLst/>
                    </a:prstGeom>
                  </pic:spPr>
                </pic:pic>
              </a:graphicData>
            </a:graphic>
          </wp:inline>
        </w:drawing>
      </w:r>
    </w:p>
    <w:p w14:paraId="6069610B" w14:textId="77777777" w:rsidR="0062678A" w:rsidRDefault="0062678A" w:rsidP="0062678A">
      <w:pPr>
        <w:pStyle w:val="af1"/>
        <w:shd w:val="clear" w:color="auto" w:fill="DEEAF6" w:themeFill="accent1" w:themeFillTint="33"/>
        <w:rPr>
          <w:lang w:val="ru-RU"/>
        </w:rPr>
      </w:pPr>
      <w:r w:rsidRPr="00CF605D">
        <w:rPr>
          <w:lang w:val="ru-RU"/>
        </w:rPr>
        <w:t xml:space="preserve">Рисунок </w:t>
      </w:r>
      <w:r>
        <w:fldChar w:fldCharType="begin"/>
      </w:r>
      <w:r w:rsidRPr="00CF605D">
        <w:rPr>
          <w:lang w:val="ru-RU"/>
        </w:rPr>
        <w:instrText xml:space="preserve"> </w:instrText>
      </w:r>
      <w:r>
        <w:instrText>SEQ</w:instrText>
      </w:r>
      <w:r w:rsidRPr="00CF605D">
        <w:rPr>
          <w:lang w:val="ru-RU"/>
        </w:rPr>
        <w:instrText xml:space="preserve"> Рисунок \* </w:instrText>
      </w:r>
      <w:r>
        <w:instrText>ARABIC</w:instrText>
      </w:r>
      <w:r w:rsidRPr="00CF605D">
        <w:rPr>
          <w:lang w:val="ru-RU"/>
        </w:rPr>
        <w:instrText xml:space="preserve"> </w:instrText>
      </w:r>
      <w:r>
        <w:fldChar w:fldCharType="separate"/>
      </w:r>
      <w:r w:rsidRPr="00C75F55">
        <w:rPr>
          <w:noProof/>
          <w:lang w:val="ru-RU"/>
        </w:rPr>
        <w:t>13</w:t>
      </w:r>
      <w:r>
        <w:fldChar w:fldCharType="end"/>
      </w:r>
      <w:r>
        <w:rPr>
          <w:lang w:val="ru-RU"/>
        </w:rPr>
        <w:t xml:space="preserve"> </w:t>
      </w:r>
      <w:bookmarkStart w:id="45" w:name="_Ref495662169"/>
      <w:r w:rsidRPr="00A658DC">
        <w:rPr>
          <w:lang w:val="ru-RU"/>
        </w:rPr>
        <w:t xml:space="preserve">Рисунок </w:t>
      </w:r>
      <w:r>
        <w:fldChar w:fldCharType="begin"/>
      </w:r>
      <w:r w:rsidRPr="00A658DC">
        <w:rPr>
          <w:lang w:val="ru-RU"/>
        </w:rPr>
        <w:instrText xml:space="preserve"> </w:instrText>
      </w:r>
      <w:r>
        <w:instrText>SEQ</w:instrText>
      </w:r>
      <w:r w:rsidRPr="00A658DC">
        <w:rPr>
          <w:lang w:val="ru-RU"/>
        </w:rPr>
        <w:instrText xml:space="preserve"> Рисунок \* </w:instrText>
      </w:r>
      <w:r>
        <w:instrText>ARABIC</w:instrText>
      </w:r>
      <w:r w:rsidRPr="00A658DC">
        <w:rPr>
          <w:lang w:val="ru-RU"/>
        </w:rPr>
        <w:instrText xml:space="preserve"> </w:instrText>
      </w:r>
      <w:r>
        <w:fldChar w:fldCharType="separate"/>
      </w:r>
      <w:r w:rsidRPr="00C75F55">
        <w:rPr>
          <w:noProof/>
          <w:lang w:val="ru-RU"/>
        </w:rPr>
        <w:t>14</w:t>
      </w:r>
      <w:r>
        <w:fldChar w:fldCharType="end"/>
      </w:r>
      <w:bookmarkEnd w:id="45"/>
      <w:r>
        <w:rPr>
          <w:lang w:val="ru-RU"/>
        </w:rPr>
        <w:t xml:space="preserve"> Результат нажатия на объединённую кнопку без установленной кнопки по умолчанию </w:t>
      </w:r>
    </w:p>
    <w:p w14:paraId="45BCC72D" w14:textId="77777777" w:rsidR="0062678A" w:rsidRDefault="0062678A" w:rsidP="0062678A">
      <w:pPr>
        <w:pStyle w:val="a4"/>
        <w:numPr>
          <w:ilvl w:val="0"/>
          <w:numId w:val="43"/>
        </w:numPr>
        <w:rPr>
          <w:b/>
          <w:lang w:val="ru-RU"/>
        </w:rPr>
      </w:pPr>
      <w:r>
        <w:rPr>
          <w:b/>
          <w:lang w:val="ru-RU"/>
        </w:rPr>
        <w:t>Выпадающее меню кнопки</w:t>
      </w:r>
    </w:p>
    <w:p w14:paraId="7631DD90" w14:textId="77777777" w:rsidR="0062678A" w:rsidRDefault="0062678A" w:rsidP="0062678A">
      <w:pPr>
        <w:pStyle w:val="a4"/>
        <w:numPr>
          <w:ilvl w:val="0"/>
          <w:numId w:val="49"/>
        </w:numPr>
        <w:rPr>
          <w:lang w:val="ru-RU"/>
        </w:rPr>
      </w:pPr>
      <w:commentRangeStart w:id="46"/>
      <w:commentRangeStart w:id="47"/>
      <w:r w:rsidRPr="000B349A">
        <w:rPr>
          <w:lang w:val="ru-RU"/>
        </w:rPr>
        <w:t xml:space="preserve">Выпадающее меню кнопки ( </w:t>
      </w:r>
      <w:r>
        <w:rPr>
          <w:noProof/>
          <w:lang w:val="ru-RU" w:eastAsia="ru-RU"/>
        </w:rPr>
        <w:drawing>
          <wp:inline distT="0" distB="0" distL="0" distR="0" wp14:anchorId="3E9252FF" wp14:editId="0E86CB32">
            <wp:extent cx="152381" cy="152381"/>
            <wp:effectExtent l="0" t="0" r="635" b="635"/>
            <wp:docPr id="938" name="Рисунок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2381" cy="152381"/>
                    </a:xfrm>
                    <a:prstGeom prst="rect">
                      <a:avLst/>
                    </a:prstGeom>
                  </pic:spPr>
                </pic:pic>
              </a:graphicData>
            </a:graphic>
          </wp:inline>
        </w:drawing>
      </w:r>
      <w:r w:rsidRPr="000B349A">
        <w:rPr>
          <w:lang w:val="ru-RU"/>
        </w:rPr>
        <w:t xml:space="preserve">)должно </w:t>
      </w:r>
      <w:r>
        <w:rPr>
          <w:lang w:val="ru-RU"/>
        </w:rPr>
        <w:t xml:space="preserve">по клику </w:t>
      </w:r>
      <w:r w:rsidRPr="000B349A">
        <w:rPr>
          <w:lang w:val="ru-RU"/>
        </w:rPr>
        <w:t>появляться сразу без задержек.</w:t>
      </w:r>
      <w:commentRangeEnd w:id="46"/>
      <w:r>
        <w:rPr>
          <w:rStyle w:val="a9"/>
        </w:rPr>
        <w:commentReference w:id="46"/>
      </w:r>
      <w:commentRangeEnd w:id="47"/>
      <w:r>
        <w:rPr>
          <w:rStyle w:val="a9"/>
        </w:rPr>
        <w:commentReference w:id="47"/>
      </w:r>
    </w:p>
    <w:p w14:paraId="720DE3CE" w14:textId="77777777" w:rsidR="0062678A" w:rsidRPr="00BF78A9" w:rsidRDefault="0062678A" w:rsidP="0062678A">
      <w:pPr>
        <w:shd w:val="clear" w:color="auto" w:fill="DEEAF6" w:themeFill="accent1" w:themeFillTint="33"/>
        <w:ind w:left="706" w:firstLine="0"/>
        <w:rPr>
          <w:lang w:val="ru-RU"/>
        </w:rPr>
      </w:pPr>
      <w:r w:rsidRPr="00BF78A9">
        <w:rPr>
          <w:lang w:val="ru-RU"/>
        </w:rPr>
        <w:t>В выпадающем меню кнопок при наведении на кнопку меню, ее контур также должен выделяться цветом и наполнение также должно выделяться цветом и должна выпадать подсказка, см. на рисунках ниже.</w:t>
      </w:r>
    </w:p>
    <w:p w14:paraId="19E957D7" w14:textId="77777777" w:rsidR="0062678A" w:rsidRDefault="0062678A" w:rsidP="0062678A">
      <w:pPr>
        <w:pStyle w:val="af1"/>
        <w:rPr>
          <w:lang w:val="ru-RU"/>
        </w:rPr>
      </w:pPr>
      <w:r>
        <w:rPr>
          <w:lang w:val="ru-RU"/>
        </w:rPr>
        <w:lastRenderedPageBreak/>
        <w:t xml:space="preserve">  </w:t>
      </w:r>
      <w:r>
        <w:rPr>
          <w:noProof/>
          <w:lang w:val="ru-RU" w:eastAsia="ru-RU"/>
        </w:rPr>
        <w:drawing>
          <wp:inline distT="0" distB="0" distL="0" distR="0" wp14:anchorId="642DE65F" wp14:editId="4FEBC6F8">
            <wp:extent cx="3076190" cy="2380952"/>
            <wp:effectExtent l="0" t="0" r="0"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76190" cy="2380952"/>
                    </a:xfrm>
                    <a:prstGeom prst="rect">
                      <a:avLst/>
                    </a:prstGeom>
                  </pic:spPr>
                </pic:pic>
              </a:graphicData>
            </a:graphic>
          </wp:inline>
        </w:drawing>
      </w:r>
    </w:p>
    <w:p w14:paraId="27DB8C47" w14:textId="77777777" w:rsidR="0062678A" w:rsidRPr="000A7D84" w:rsidRDefault="0062678A" w:rsidP="0062678A">
      <w:pPr>
        <w:pStyle w:val="af1"/>
        <w:shd w:val="clear" w:color="auto" w:fill="DEEAF6" w:themeFill="accent1" w:themeFillTint="33"/>
        <w:rPr>
          <w:lang w:val="ru-RU"/>
        </w:rPr>
      </w:pPr>
      <w:r>
        <w:rPr>
          <w:rStyle w:val="a9"/>
          <w:iCs w:val="0"/>
        </w:rPr>
        <w:commentReference w:id="48"/>
      </w:r>
      <w:bookmarkStart w:id="49" w:name="_Ref495594020"/>
      <w:r w:rsidRPr="000A7D84">
        <w:rPr>
          <w:lang w:val="ru-RU"/>
        </w:rPr>
        <w:t xml:space="preserve">Рисунок </w:t>
      </w:r>
      <w:r>
        <w:fldChar w:fldCharType="begin"/>
      </w:r>
      <w:r w:rsidRPr="000A7D84">
        <w:rPr>
          <w:lang w:val="ru-RU"/>
        </w:rPr>
        <w:instrText xml:space="preserve"> </w:instrText>
      </w:r>
      <w:r>
        <w:instrText>SEQ</w:instrText>
      </w:r>
      <w:r w:rsidRPr="000A7D84">
        <w:rPr>
          <w:lang w:val="ru-RU"/>
        </w:rPr>
        <w:instrText xml:space="preserve"> Рисунок \* </w:instrText>
      </w:r>
      <w:r>
        <w:instrText>ARABIC</w:instrText>
      </w:r>
      <w:r w:rsidRPr="000A7D84">
        <w:rPr>
          <w:lang w:val="ru-RU"/>
        </w:rPr>
        <w:instrText xml:space="preserve"> </w:instrText>
      </w:r>
      <w:r>
        <w:fldChar w:fldCharType="separate"/>
      </w:r>
      <w:r w:rsidRPr="00C75F55">
        <w:rPr>
          <w:noProof/>
          <w:lang w:val="ru-RU"/>
        </w:rPr>
        <w:t>15</w:t>
      </w:r>
      <w:r>
        <w:fldChar w:fldCharType="end"/>
      </w:r>
      <w:bookmarkEnd w:id="49"/>
      <w:r>
        <w:rPr>
          <w:lang w:val="ru-RU"/>
        </w:rPr>
        <w:t xml:space="preserve"> Выделение кнопки меню и объединенной кнопки с установленной кнопкой по умолчанию при наведении на кнопку меню</w:t>
      </w:r>
    </w:p>
    <w:p w14:paraId="2CA149F9" w14:textId="77777777" w:rsidR="0062678A" w:rsidRDefault="0062678A" w:rsidP="0062678A">
      <w:pPr>
        <w:pStyle w:val="af1"/>
        <w:rPr>
          <w:lang w:val="ru-RU"/>
        </w:rPr>
      </w:pPr>
      <w:r>
        <w:rPr>
          <w:noProof/>
          <w:lang w:val="ru-RU" w:eastAsia="ru-RU"/>
        </w:rPr>
        <w:drawing>
          <wp:inline distT="0" distB="0" distL="0" distR="0" wp14:anchorId="233CE69F" wp14:editId="72682306">
            <wp:extent cx="3076190" cy="2542857"/>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76190" cy="2542857"/>
                    </a:xfrm>
                    <a:prstGeom prst="rect">
                      <a:avLst/>
                    </a:prstGeom>
                  </pic:spPr>
                </pic:pic>
              </a:graphicData>
            </a:graphic>
          </wp:inline>
        </w:drawing>
      </w:r>
    </w:p>
    <w:p w14:paraId="429FA88D" w14:textId="77777777" w:rsidR="0062678A" w:rsidRPr="000B349A" w:rsidRDefault="0062678A" w:rsidP="0062678A">
      <w:pPr>
        <w:pStyle w:val="af1"/>
        <w:shd w:val="clear" w:color="auto" w:fill="DEEAF6" w:themeFill="accent1" w:themeFillTint="33"/>
        <w:rPr>
          <w:lang w:val="ru-RU"/>
        </w:rPr>
      </w:pPr>
      <w:bookmarkStart w:id="50" w:name="_Ref495594017"/>
      <w:r w:rsidRPr="00FB1381">
        <w:rPr>
          <w:lang w:val="ru-RU"/>
        </w:rPr>
        <w:t xml:space="preserve">Рисунок </w:t>
      </w:r>
      <w:r>
        <w:fldChar w:fldCharType="begin"/>
      </w:r>
      <w:r w:rsidRPr="00FB1381">
        <w:rPr>
          <w:lang w:val="ru-RU"/>
        </w:rPr>
        <w:instrText xml:space="preserve"> </w:instrText>
      </w:r>
      <w:r>
        <w:instrText>SEQ</w:instrText>
      </w:r>
      <w:r w:rsidRPr="00FB1381">
        <w:rPr>
          <w:lang w:val="ru-RU"/>
        </w:rPr>
        <w:instrText xml:space="preserve"> Рисунок \* </w:instrText>
      </w:r>
      <w:r>
        <w:instrText>ARABIC</w:instrText>
      </w:r>
      <w:r w:rsidRPr="00FB1381">
        <w:rPr>
          <w:lang w:val="ru-RU"/>
        </w:rPr>
        <w:instrText xml:space="preserve"> </w:instrText>
      </w:r>
      <w:r>
        <w:fldChar w:fldCharType="separate"/>
      </w:r>
      <w:r w:rsidRPr="00C75F55">
        <w:rPr>
          <w:noProof/>
          <w:lang w:val="ru-RU"/>
        </w:rPr>
        <w:t>16</w:t>
      </w:r>
      <w:r>
        <w:fldChar w:fldCharType="end"/>
      </w:r>
      <w:bookmarkEnd w:id="50"/>
      <w:r>
        <w:rPr>
          <w:lang w:val="ru-RU"/>
        </w:rPr>
        <w:t xml:space="preserve"> Выделение кнопки меню и объединенной кнопки без установленной кнопки по умолчанию при наведении на кнопку меню</w:t>
      </w:r>
    </w:p>
    <w:p w14:paraId="021213ED" w14:textId="77777777" w:rsidR="0062678A" w:rsidRPr="00343C38" w:rsidRDefault="0062678A" w:rsidP="0062678A">
      <w:pPr>
        <w:pStyle w:val="a4"/>
        <w:numPr>
          <w:ilvl w:val="0"/>
          <w:numId w:val="50"/>
        </w:numPr>
        <w:shd w:val="clear" w:color="auto" w:fill="FFFFFF" w:themeFill="background1"/>
        <w:rPr>
          <w:lang w:val="ru-RU"/>
        </w:rPr>
      </w:pPr>
      <w:r>
        <w:rPr>
          <w:lang w:val="ru-RU"/>
        </w:rPr>
        <w:lastRenderedPageBreak/>
        <w:t></w:t>
      </w:r>
      <w:r w:rsidRPr="00343C38">
        <w:rPr>
          <w:lang w:val="ru-RU"/>
        </w:rPr>
        <w:t xml:space="preserve">Должна поддерживаться возможность подменю для кнопки, находящейся в  подменю. Например, в выпадающем меню группы «Действия» кнопка </w:t>
      </w:r>
      <w:r>
        <w:rPr>
          <w:lang w:val="ru-RU"/>
        </w:rPr>
        <w:t>«</w:t>
      </w:r>
      <w:r w:rsidRPr="00343C38">
        <w:rPr>
          <w:lang w:val="ru-RU"/>
        </w:rPr>
        <w:t>Цветовая метка</w:t>
      </w:r>
      <w:r>
        <w:rPr>
          <w:lang w:val="ru-RU"/>
        </w:rPr>
        <w:t>»</w:t>
      </w:r>
      <w:r w:rsidRPr="00343C38">
        <w:rPr>
          <w:lang w:val="ru-RU"/>
        </w:rPr>
        <w:t xml:space="preserve"> имеет свое подменю</w:t>
      </w:r>
      <w:r>
        <w:rPr>
          <w:lang w:val="ru-RU"/>
        </w:rPr>
        <w:t>, которое должно отображаться при нажатии</w:t>
      </w:r>
      <w:r w:rsidRPr="00343C38">
        <w:rPr>
          <w:lang w:val="ru-RU"/>
        </w:rPr>
        <w:t>:</w:t>
      </w:r>
    </w:p>
    <w:p w14:paraId="0A931164" w14:textId="77777777" w:rsidR="0062678A" w:rsidRDefault="0062678A" w:rsidP="0062678A">
      <w:pPr>
        <w:pStyle w:val="af1"/>
        <w:rPr>
          <w:lang w:val="ru-RU"/>
        </w:rPr>
      </w:pPr>
      <w:r>
        <w:rPr>
          <w:noProof/>
          <w:lang w:val="ru-RU" w:eastAsia="ru-RU"/>
        </w:rPr>
        <w:drawing>
          <wp:inline distT="0" distB="0" distL="0" distR="0" wp14:anchorId="20147F0A" wp14:editId="4D5A5ECD">
            <wp:extent cx="3485714" cy="3466667"/>
            <wp:effectExtent l="0" t="0" r="635" b="635"/>
            <wp:docPr id="939" name="Рисунок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85714" cy="3466667"/>
                    </a:xfrm>
                    <a:prstGeom prst="rect">
                      <a:avLst/>
                    </a:prstGeom>
                  </pic:spPr>
                </pic:pic>
              </a:graphicData>
            </a:graphic>
          </wp:inline>
        </w:drawing>
      </w:r>
    </w:p>
    <w:p w14:paraId="470ED5D6" w14:textId="77777777" w:rsidR="0062678A" w:rsidRDefault="0062678A" w:rsidP="0062678A">
      <w:pPr>
        <w:pStyle w:val="af1"/>
        <w:rPr>
          <w:lang w:val="ru-RU"/>
        </w:rPr>
      </w:pPr>
      <w:r w:rsidRPr="00A8637D">
        <w:rPr>
          <w:lang w:val="ru-RU"/>
        </w:rPr>
        <w:t xml:space="preserve">Рисунок </w:t>
      </w:r>
      <w:r>
        <w:fldChar w:fldCharType="begin"/>
      </w:r>
      <w:r w:rsidRPr="00A8637D">
        <w:rPr>
          <w:lang w:val="ru-RU"/>
        </w:rPr>
        <w:instrText xml:space="preserve"> </w:instrText>
      </w:r>
      <w:r>
        <w:instrText>SEQ</w:instrText>
      </w:r>
      <w:r w:rsidRPr="00A8637D">
        <w:rPr>
          <w:lang w:val="ru-RU"/>
        </w:rPr>
        <w:instrText xml:space="preserve"> Рисунок \* </w:instrText>
      </w:r>
      <w:r>
        <w:instrText>ARABIC</w:instrText>
      </w:r>
      <w:r w:rsidRPr="00A8637D">
        <w:rPr>
          <w:lang w:val="ru-RU"/>
        </w:rPr>
        <w:instrText xml:space="preserve"> </w:instrText>
      </w:r>
      <w:r>
        <w:fldChar w:fldCharType="separate"/>
      </w:r>
      <w:r w:rsidRPr="00C75F55">
        <w:rPr>
          <w:noProof/>
          <w:lang w:val="ru-RU"/>
        </w:rPr>
        <w:t>17</w:t>
      </w:r>
      <w:r>
        <w:rPr>
          <w:noProof/>
        </w:rPr>
        <w:fldChar w:fldCharType="end"/>
      </w:r>
      <w:r>
        <w:rPr>
          <w:lang w:val="ru-RU"/>
        </w:rPr>
        <w:t xml:space="preserve"> Подменю меню, которое аналогично вызывается по нажатию по кнопке меню</w:t>
      </w:r>
    </w:p>
    <w:p w14:paraId="1F2E5F88" w14:textId="77777777" w:rsidR="0062678A" w:rsidRDefault="0062678A" w:rsidP="0062678A">
      <w:pPr>
        <w:pStyle w:val="a4"/>
        <w:numPr>
          <w:ilvl w:val="0"/>
          <w:numId w:val="50"/>
        </w:numPr>
        <w:shd w:val="clear" w:color="auto" w:fill="DEEAF6" w:themeFill="accent1" w:themeFillTint="33"/>
        <w:rPr>
          <w:lang w:val="ru-RU"/>
        </w:rPr>
      </w:pPr>
      <w:r>
        <w:rPr>
          <w:lang w:val="ru-RU"/>
        </w:rPr>
        <w:t xml:space="preserve">В момент нажатия по кнопке меню/подменю должно аналогично выполняться, как в п. </w:t>
      </w:r>
      <w:r>
        <w:rPr>
          <w:lang w:val="ru-RU"/>
        </w:rPr>
        <w:fldChar w:fldCharType="begin"/>
      </w:r>
      <w:r>
        <w:rPr>
          <w:lang w:val="ru-RU"/>
        </w:rPr>
        <w:instrText xml:space="preserve"> REF _Ref495593858 \r \h  \* MERGEFORMAT </w:instrText>
      </w:r>
      <w:r>
        <w:rPr>
          <w:lang w:val="ru-RU"/>
        </w:rPr>
      </w:r>
      <w:r>
        <w:rPr>
          <w:lang w:val="ru-RU"/>
        </w:rPr>
        <w:fldChar w:fldCharType="separate"/>
      </w:r>
      <w:r>
        <w:rPr>
          <w:lang w:val="ru-RU"/>
        </w:rPr>
        <w:t>1.1.2)</w:t>
      </w:r>
      <w:r>
        <w:rPr>
          <w:lang w:val="ru-RU"/>
        </w:rPr>
        <w:fldChar w:fldCharType="end"/>
      </w:r>
      <w:r>
        <w:rPr>
          <w:lang w:val="ru-RU"/>
        </w:rPr>
        <w:t>.</w:t>
      </w:r>
    </w:p>
    <w:p w14:paraId="5113A512" w14:textId="77777777" w:rsidR="0062678A" w:rsidRDefault="0062678A" w:rsidP="0062678A">
      <w:pPr>
        <w:pStyle w:val="a4"/>
        <w:numPr>
          <w:ilvl w:val="0"/>
          <w:numId w:val="50"/>
        </w:numPr>
        <w:shd w:val="clear" w:color="auto" w:fill="DEEAF6" w:themeFill="accent1" w:themeFillTint="33"/>
        <w:rPr>
          <w:lang w:val="ru-RU"/>
        </w:rPr>
      </w:pPr>
      <w:r>
        <w:rPr>
          <w:lang w:val="ru-RU"/>
        </w:rPr>
        <w:t>Кнопки меню/подменю должны иметь свои иконки</w:t>
      </w:r>
      <w:commentRangeStart w:id="51"/>
      <w:commentRangeStart w:id="52"/>
      <w:r>
        <w:rPr>
          <w:rStyle w:val="a9"/>
        </w:rPr>
        <w:commentReference w:id="53"/>
      </w:r>
      <w:commentRangeEnd w:id="51"/>
      <w:r>
        <w:rPr>
          <w:rStyle w:val="a9"/>
        </w:rPr>
        <w:commentReference w:id="51"/>
      </w:r>
      <w:commentRangeEnd w:id="52"/>
      <w:r>
        <w:rPr>
          <w:rStyle w:val="a9"/>
        </w:rPr>
        <w:commentReference w:id="52"/>
      </w:r>
      <w:r>
        <w:rPr>
          <w:lang w:val="ru-RU"/>
        </w:rPr>
        <w:t>.</w:t>
      </w:r>
    </w:p>
    <w:p w14:paraId="79B07402" w14:textId="77777777" w:rsidR="0062678A" w:rsidRPr="00D816E3" w:rsidRDefault="0062678A" w:rsidP="0062678A">
      <w:pPr>
        <w:pStyle w:val="a4"/>
        <w:numPr>
          <w:ilvl w:val="0"/>
          <w:numId w:val="50"/>
        </w:numPr>
        <w:shd w:val="clear" w:color="auto" w:fill="DEEAF6" w:themeFill="accent1" w:themeFillTint="33"/>
        <w:rPr>
          <w:lang w:val="ru-RU"/>
        </w:rPr>
      </w:pPr>
      <w:r w:rsidRPr="00D816E3">
        <w:rPr>
          <w:lang w:val="ru-RU"/>
        </w:rPr>
        <w:t>Если кнопка неактивная (Disabled), то она при наведении никак не должна выделяться за исключением всплытия подсказки и причин</w:t>
      </w:r>
      <w:r>
        <w:rPr>
          <w:lang w:val="ru-RU"/>
        </w:rPr>
        <w:t>ы недоступности, см. рисунок ниже.</w:t>
      </w:r>
    </w:p>
    <w:p w14:paraId="015F7414" w14:textId="77777777" w:rsidR="0062678A" w:rsidRPr="00F97243" w:rsidRDefault="0062678A" w:rsidP="0062678A">
      <w:pPr>
        <w:rPr>
          <w:lang w:val="ru-RU"/>
        </w:rPr>
      </w:pPr>
    </w:p>
    <w:p w14:paraId="45F4E6C7" w14:textId="77777777" w:rsidR="0062678A" w:rsidRDefault="0062678A" w:rsidP="0062678A">
      <w:pPr>
        <w:pStyle w:val="a4"/>
        <w:numPr>
          <w:ilvl w:val="0"/>
          <w:numId w:val="43"/>
        </w:numPr>
        <w:rPr>
          <w:b/>
          <w:lang w:val="ru-RU"/>
        </w:rPr>
      </w:pPr>
      <w:r>
        <w:rPr>
          <w:b/>
          <w:lang w:val="ru-RU"/>
        </w:rPr>
        <w:lastRenderedPageBreak/>
        <w:t>Подсказка кнопки -</w:t>
      </w:r>
      <w:r w:rsidRPr="00D31624">
        <w:rPr>
          <w:b/>
          <w:lang w:val="ru-RU"/>
        </w:rPr>
        <w:t xml:space="preserve">&gt; </w:t>
      </w:r>
      <w:r>
        <w:rPr>
          <w:b/>
          <w:lang w:val="ru-RU"/>
        </w:rPr>
        <w:t>д</w:t>
      </w:r>
      <w:r w:rsidRPr="00C718FA">
        <w:rPr>
          <w:b/>
          <w:lang w:val="ru-RU"/>
        </w:rPr>
        <w:t>ва состояния кнопки: активная/неактивн</w:t>
      </w:r>
      <w:r>
        <w:rPr>
          <w:b/>
          <w:lang w:val="ru-RU"/>
        </w:rPr>
        <w:t>а</w:t>
      </w:r>
      <w:r w:rsidRPr="00C718FA">
        <w:rPr>
          <w:b/>
          <w:lang w:val="ru-RU"/>
        </w:rPr>
        <w:t>я (</w:t>
      </w:r>
      <w:r w:rsidRPr="00C718FA">
        <w:rPr>
          <w:b/>
        </w:rPr>
        <w:t>Enabled</w:t>
      </w:r>
      <w:r w:rsidRPr="00C718FA">
        <w:rPr>
          <w:b/>
          <w:lang w:val="ru-RU"/>
        </w:rPr>
        <w:t>/</w:t>
      </w:r>
      <w:r w:rsidRPr="00C718FA">
        <w:rPr>
          <w:b/>
        </w:rPr>
        <w:t>Disabled</w:t>
      </w:r>
      <w:r w:rsidRPr="00C718FA">
        <w:rPr>
          <w:b/>
          <w:lang w:val="ru-RU"/>
        </w:rPr>
        <w:t>)</w:t>
      </w:r>
    </w:p>
    <w:p w14:paraId="5F462D05" w14:textId="77777777" w:rsidR="0062678A" w:rsidRDefault="0062678A" w:rsidP="0062678A">
      <w:pPr>
        <w:pStyle w:val="a4"/>
        <w:numPr>
          <w:ilvl w:val="0"/>
          <w:numId w:val="51"/>
        </w:numPr>
        <w:rPr>
          <w:lang w:val="ru-RU"/>
        </w:rPr>
      </w:pPr>
      <w:commentRangeStart w:id="54"/>
      <w:commentRangeStart w:id="55"/>
      <w:r>
        <w:rPr>
          <w:lang w:val="ru-RU"/>
        </w:rPr>
        <w:t xml:space="preserve">При наведении на активную </w:t>
      </w:r>
      <w:r w:rsidRPr="007B3392">
        <w:rPr>
          <w:lang w:val="ru-RU"/>
        </w:rPr>
        <w:t>кнопку</w:t>
      </w:r>
      <w:r>
        <w:rPr>
          <w:lang w:val="ru-RU"/>
        </w:rPr>
        <w:t xml:space="preserve"> </w:t>
      </w:r>
      <w:r w:rsidRPr="007B3392">
        <w:rPr>
          <w:lang w:val="ru-RU"/>
        </w:rPr>
        <w:t>(</w:t>
      </w:r>
      <w:r w:rsidRPr="007B3392">
        <w:t>Enabled</w:t>
      </w:r>
      <w:r w:rsidRPr="007B3392">
        <w:rPr>
          <w:lang w:val="ru-RU"/>
        </w:rPr>
        <w:t>)</w:t>
      </w:r>
      <w:r>
        <w:rPr>
          <w:lang w:val="ru-RU"/>
        </w:rPr>
        <w:t>, должна всплывать только подсказка, см. примеры на рисунках выше.</w:t>
      </w:r>
      <w:commentRangeEnd w:id="54"/>
      <w:r>
        <w:rPr>
          <w:rStyle w:val="a9"/>
        </w:rPr>
        <w:commentReference w:id="54"/>
      </w:r>
      <w:commentRangeEnd w:id="55"/>
      <w:r>
        <w:rPr>
          <w:rStyle w:val="a9"/>
        </w:rPr>
        <w:commentReference w:id="55"/>
      </w:r>
    </w:p>
    <w:p w14:paraId="2239FE1F" w14:textId="77777777" w:rsidR="0062678A" w:rsidRPr="007B3392" w:rsidRDefault="0062678A" w:rsidP="0062678A">
      <w:pPr>
        <w:pStyle w:val="a4"/>
        <w:numPr>
          <w:ilvl w:val="0"/>
          <w:numId w:val="51"/>
        </w:numPr>
        <w:rPr>
          <w:lang w:val="ru-RU"/>
        </w:rPr>
      </w:pPr>
      <w:r>
        <w:rPr>
          <w:lang w:val="ru-RU"/>
        </w:rPr>
        <w:t>При наведении на неактивную (</w:t>
      </w:r>
      <w:r w:rsidRPr="007B3392">
        <w:rPr>
          <w:lang w:val="ru-RU"/>
        </w:rPr>
        <w:t>Disabled</w:t>
      </w:r>
      <w:r>
        <w:rPr>
          <w:lang w:val="ru-RU"/>
        </w:rPr>
        <w:t>) кнопку</w:t>
      </w:r>
      <w:r w:rsidRPr="007B3392">
        <w:rPr>
          <w:lang w:val="ru-RU"/>
        </w:rPr>
        <w:t>, - должен всплывать тултип с причиной недоступности кноп</w:t>
      </w:r>
      <w:r>
        <w:rPr>
          <w:lang w:val="ru-RU"/>
        </w:rPr>
        <w:t xml:space="preserve">ки и подсказка, см. </w:t>
      </w:r>
      <w:r>
        <w:rPr>
          <w:lang w:val="ru-RU"/>
        </w:rPr>
        <w:fldChar w:fldCharType="begin"/>
      </w:r>
      <w:r>
        <w:rPr>
          <w:lang w:val="ru-RU"/>
        </w:rPr>
        <w:instrText xml:space="preserve"> REF _Ref495657284 \h </w:instrText>
      </w:r>
      <w:r>
        <w:rPr>
          <w:lang w:val="ru-RU"/>
        </w:rPr>
      </w:r>
      <w:r>
        <w:rPr>
          <w:lang w:val="ru-RU"/>
        </w:rPr>
        <w:fldChar w:fldCharType="separate"/>
      </w:r>
      <w:r w:rsidRPr="008823EC">
        <w:rPr>
          <w:lang w:val="ru-RU"/>
        </w:rPr>
        <w:t xml:space="preserve">Рисунок </w:t>
      </w:r>
      <w:r w:rsidRPr="00A764A1">
        <w:rPr>
          <w:noProof/>
          <w:lang w:val="ru-RU"/>
        </w:rPr>
        <w:t>14</w:t>
      </w:r>
      <w:r>
        <w:rPr>
          <w:lang w:val="ru-RU"/>
        </w:rPr>
        <w:fldChar w:fldCharType="end"/>
      </w:r>
      <w:r>
        <w:rPr>
          <w:lang w:val="ru-RU"/>
        </w:rPr>
        <w:t xml:space="preserve"> ниже</w:t>
      </w:r>
      <w:r w:rsidRPr="007B3392">
        <w:rPr>
          <w:lang w:val="ru-RU"/>
        </w:rPr>
        <w:t>. Тексты причин недоступности кнопок с</w:t>
      </w:r>
      <w:r w:rsidRPr="004C2A8C">
        <w:rPr>
          <w:lang w:val="ru-RU"/>
        </w:rPr>
        <w:t xml:space="preserve">м. в </w:t>
      </w:r>
      <w:r w:rsidRPr="004C2A8C">
        <w:rPr>
          <w:lang w:val="ru-RU"/>
        </w:rPr>
        <w:fldChar w:fldCharType="begin"/>
      </w:r>
      <w:r w:rsidRPr="004C2A8C">
        <w:rPr>
          <w:lang w:val="ru-RU"/>
        </w:rPr>
        <w:instrText xml:space="preserve"> REF _Ref495660789 \h </w:instrText>
      </w:r>
      <w:r>
        <w:rPr>
          <w:lang w:val="ru-RU"/>
        </w:rPr>
        <w:instrText xml:space="preserve"> \* MERGEFORMAT </w:instrText>
      </w:r>
      <w:r w:rsidRPr="004C2A8C">
        <w:rPr>
          <w:lang w:val="ru-RU"/>
        </w:rPr>
      </w:r>
      <w:r w:rsidRPr="004C2A8C">
        <w:rPr>
          <w:lang w:val="ru-RU"/>
        </w:rPr>
        <w:fldChar w:fldCharType="separate"/>
      </w:r>
      <w:r w:rsidRPr="004C2A8C">
        <w:rPr>
          <w:lang w:val="ru-RU"/>
        </w:rPr>
        <w:t xml:space="preserve">Таблица </w:t>
      </w:r>
      <w:r w:rsidRPr="004C2A8C">
        <w:rPr>
          <w:noProof/>
          <w:lang w:val="ru-RU"/>
        </w:rPr>
        <w:t>1</w:t>
      </w:r>
      <w:r w:rsidRPr="004C2A8C">
        <w:rPr>
          <w:lang w:val="ru-RU"/>
        </w:rPr>
        <w:fldChar w:fldCharType="end"/>
      </w:r>
      <w:r w:rsidRPr="007B3392">
        <w:rPr>
          <w:lang w:val="ru-RU"/>
        </w:rPr>
        <w:t>. Тултип должен всплывать сразу при наведении, без задержек.</w:t>
      </w:r>
    </w:p>
    <w:p w14:paraId="25D6B4EB" w14:textId="77777777" w:rsidR="0062678A" w:rsidRDefault="0062678A" w:rsidP="0062678A">
      <w:pPr>
        <w:pStyle w:val="a4"/>
        <w:numPr>
          <w:ilvl w:val="0"/>
          <w:numId w:val="51"/>
        </w:numPr>
        <w:shd w:val="clear" w:color="auto" w:fill="DEEAF6" w:themeFill="accent1" w:themeFillTint="33"/>
        <w:rPr>
          <w:lang w:val="ru-RU"/>
        </w:rPr>
      </w:pPr>
      <w:r>
        <w:rPr>
          <w:lang w:val="ru-RU"/>
        </w:rPr>
        <w:t xml:space="preserve">Из описанного сверху, следует, что подсказки могут быть двух видов: подсказка кнопки и подсказка объединения кнопок. Последнее используется для объединенной кнопки без установленной кнопки по умолчанию – то есть подсказка общего характера, например, см. </w:t>
      </w:r>
      <w:r>
        <w:rPr>
          <w:lang w:val="ru-RU"/>
        </w:rPr>
        <w:fldChar w:fldCharType="begin"/>
      </w:r>
      <w:r>
        <w:rPr>
          <w:lang w:val="ru-RU"/>
        </w:rPr>
        <w:instrText xml:space="preserve"> REF _Ref495657255 \h  \* MERGEFORMAT </w:instrText>
      </w:r>
      <w:r>
        <w:rPr>
          <w:lang w:val="ru-RU"/>
        </w:rPr>
      </w:r>
      <w:r>
        <w:rPr>
          <w:lang w:val="ru-RU"/>
        </w:rPr>
        <w:fldChar w:fldCharType="separate"/>
      </w:r>
      <w:r w:rsidRPr="00A764A1">
        <w:rPr>
          <w:lang w:val="ru-RU"/>
        </w:rPr>
        <w:t xml:space="preserve">Рисунок </w:t>
      </w:r>
      <w:r w:rsidRPr="00A764A1">
        <w:rPr>
          <w:noProof/>
          <w:lang w:val="ru-RU"/>
        </w:rPr>
        <w:t>13</w:t>
      </w:r>
      <w:r>
        <w:rPr>
          <w:lang w:val="ru-RU"/>
        </w:rPr>
        <w:fldChar w:fldCharType="end"/>
      </w:r>
      <w:r>
        <w:rPr>
          <w:lang w:val="ru-RU"/>
        </w:rPr>
        <w:t>.</w:t>
      </w:r>
    </w:p>
    <w:p w14:paraId="38E7640D" w14:textId="77777777" w:rsidR="0062678A" w:rsidRDefault="0062678A" w:rsidP="0062678A">
      <w:pPr>
        <w:shd w:val="clear" w:color="auto" w:fill="DEEAF6" w:themeFill="accent1" w:themeFillTint="33"/>
        <w:ind w:firstLine="0"/>
        <w:jc w:val="center"/>
        <w:rPr>
          <w:lang w:val="ru-RU"/>
        </w:rPr>
      </w:pPr>
      <w:r>
        <w:rPr>
          <w:noProof/>
          <w:lang w:val="ru-RU" w:eastAsia="ru-RU"/>
        </w:rPr>
        <w:drawing>
          <wp:inline distT="0" distB="0" distL="0" distR="0" wp14:anchorId="1EF3B2D8" wp14:editId="0620D02E">
            <wp:extent cx="2600784" cy="1618615"/>
            <wp:effectExtent l="0" t="0" r="9525" b="635"/>
            <wp:docPr id="940" name="Рисунок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04032" cy="1620636"/>
                    </a:xfrm>
                    <a:prstGeom prst="rect">
                      <a:avLst/>
                    </a:prstGeom>
                  </pic:spPr>
                </pic:pic>
              </a:graphicData>
            </a:graphic>
          </wp:inline>
        </w:drawing>
      </w:r>
      <w:r>
        <w:rPr>
          <w:lang w:val="ru-RU"/>
        </w:rPr>
        <w:t xml:space="preserve">    </w:t>
      </w:r>
      <w:r>
        <w:rPr>
          <w:rStyle w:val="a9"/>
        </w:rPr>
        <w:commentReference w:id="56"/>
      </w:r>
      <w:r w:rsidRPr="00ED66AE">
        <w:rPr>
          <w:noProof/>
        </w:rPr>
        <w:t xml:space="preserve"> </w:t>
      </w:r>
      <w:r>
        <w:rPr>
          <w:noProof/>
          <w:lang w:val="ru-RU" w:eastAsia="ru-RU"/>
        </w:rPr>
        <w:drawing>
          <wp:inline distT="0" distB="0" distL="0" distR="0" wp14:anchorId="33DF21AB" wp14:editId="121B765D">
            <wp:extent cx="2827666" cy="1426965"/>
            <wp:effectExtent l="0" t="0" r="0" b="1905"/>
            <wp:docPr id="942" name="Рисунок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32254" cy="1429280"/>
                    </a:xfrm>
                    <a:prstGeom prst="rect">
                      <a:avLst/>
                    </a:prstGeom>
                  </pic:spPr>
                </pic:pic>
              </a:graphicData>
            </a:graphic>
          </wp:inline>
        </w:drawing>
      </w:r>
    </w:p>
    <w:p w14:paraId="1FF627E8" w14:textId="77777777" w:rsidR="0062678A" w:rsidRDefault="0062678A" w:rsidP="0062678A">
      <w:pPr>
        <w:pStyle w:val="af1"/>
        <w:shd w:val="clear" w:color="auto" w:fill="DEEAF6" w:themeFill="accent1" w:themeFillTint="33"/>
        <w:rPr>
          <w:lang w:val="ru-RU"/>
        </w:rPr>
      </w:pPr>
      <w:bookmarkStart w:id="57" w:name="_Ref495657255"/>
      <w:r w:rsidRPr="00A764A1">
        <w:rPr>
          <w:lang w:val="ru-RU"/>
        </w:rPr>
        <w:t xml:space="preserve">Рисунок </w:t>
      </w:r>
      <w:r>
        <w:fldChar w:fldCharType="begin"/>
      </w:r>
      <w:r w:rsidRPr="00A764A1">
        <w:rPr>
          <w:lang w:val="ru-RU"/>
        </w:rPr>
        <w:instrText xml:space="preserve"> </w:instrText>
      </w:r>
      <w:r>
        <w:instrText>SEQ</w:instrText>
      </w:r>
      <w:r w:rsidRPr="00A764A1">
        <w:rPr>
          <w:lang w:val="ru-RU"/>
        </w:rPr>
        <w:instrText xml:space="preserve"> Рисунок \* </w:instrText>
      </w:r>
      <w:r>
        <w:instrText>ARABIC</w:instrText>
      </w:r>
      <w:r w:rsidRPr="00A764A1">
        <w:rPr>
          <w:lang w:val="ru-RU"/>
        </w:rPr>
        <w:instrText xml:space="preserve"> </w:instrText>
      </w:r>
      <w:r>
        <w:fldChar w:fldCharType="separate"/>
      </w:r>
      <w:r w:rsidRPr="00C75F55">
        <w:rPr>
          <w:noProof/>
          <w:lang w:val="ru-RU"/>
        </w:rPr>
        <w:t>18</w:t>
      </w:r>
      <w:r>
        <w:fldChar w:fldCharType="end"/>
      </w:r>
      <w:bookmarkEnd w:id="57"/>
      <w:r>
        <w:rPr>
          <w:lang w:val="ru-RU"/>
        </w:rPr>
        <w:t xml:space="preserve"> Подсказка общего характера для объединенной кнопки без установленной кнопки по умолчанию</w:t>
      </w:r>
    </w:p>
    <w:p w14:paraId="4165B950" w14:textId="77777777" w:rsidR="0062678A" w:rsidRPr="00ED66AE" w:rsidRDefault="0062678A" w:rsidP="0062678A">
      <w:pPr>
        <w:pStyle w:val="a4"/>
        <w:numPr>
          <w:ilvl w:val="0"/>
          <w:numId w:val="51"/>
        </w:numPr>
        <w:shd w:val="clear" w:color="auto" w:fill="DEEAF6" w:themeFill="accent1" w:themeFillTint="33"/>
        <w:rPr>
          <w:lang w:val="ru-RU"/>
        </w:rPr>
      </w:pPr>
      <w:r>
        <w:rPr>
          <w:lang w:val="ru-RU"/>
        </w:rPr>
        <w:t>Необходимо, чтобы у пользователя была возможность закрыть подсказку, если он ее закрывает,</w:t>
      </w:r>
      <w:r w:rsidRPr="007B3392">
        <w:rPr>
          <w:lang w:val="ru-RU"/>
        </w:rPr>
        <w:t xml:space="preserve"> то при последующем обращении к данной кнопке, она </w:t>
      </w:r>
      <w:r>
        <w:rPr>
          <w:lang w:val="ru-RU"/>
        </w:rPr>
        <w:t xml:space="preserve">не </w:t>
      </w:r>
      <w:r w:rsidRPr="007B3392">
        <w:rPr>
          <w:lang w:val="ru-RU"/>
        </w:rPr>
        <w:t xml:space="preserve">должна </w:t>
      </w:r>
      <w:r>
        <w:rPr>
          <w:lang w:val="ru-RU"/>
        </w:rPr>
        <w:t>отображаться</w:t>
      </w:r>
      <w:r w:rsidRPr="007B3392">
        <w:rPr>
          <w:lang w:val="ru-RU"/>
        </w:rPr>
        <w:t xml:space="preserve"> (но только для данной кнопки</w:t>
      </w:r>
      <w:r>
        <w:rPr>
          <w:lang w:val="ru-RU"/>
        </w:rPr>
        <w:t xml:space="preserve"> и для него</w:t>
      </w:r>
      <w:r w:rsidRPr="007B3392">
        <w:rPr>
          <w:lang w:val="ru-RU"/>
        </w:rPr>
        <w:t xml:space="preserve">), </w:t>
      </w:r>
      <w:r>
        <w:rPr>
          <w:lang w:val="ru-RU"/>
        </w:rPr>
        <w:t xml:space="preserve">и рядом с этой кнопкой должна появится кнопка </w:t>
      </w:r>
      <w:r>
        <w:rPr>
          <w:noProof/>
          <w:lang w:val="ru-RU" w:eastAsia="ru-RU"/>
        </w:rPr>
        <w:drawing>
          <wp:inline distT="0" distB="0" distL="0" distR="0" wp14:anchorId="42988E13" wp14:editId="718F42E5">
            <wp:extent cx="152381" cy="152381"/>
            <wp:effectExtent l="0" t="0" r="635" b="635"/>
            <wp:docPr id="943" name="Рисунок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381" cy="152381"/>
                    </a:xfrm>
                    <a:prstGeom prst="rect">
                      <a:avLst/>
                    </a:prstGeom>
                  </pic:spPr>
                </pic:pic>
              </a:graphicData>
            </a:graphic>
          </wp:inline>
        </w:drawing>
      </w:r>
      <w:r>
        <w:rPr>
          <w:lang w:val="ru-RU"/>
        </w:rPr>
        <w:t xml:space="preserve"> для последующего отображения подсказки, </w:t>
      </w:r>
      <w:r w:rsidRPr="007B3392">
        <w:rPr>
          <w:lang w:val="ru-RU"/>
        </w:rPr>
        <w:t xml:space="preserve">см. </w:t>
      </w:r>
      <w:r>
        <w:rPr>
          <w:lang w:val="ru-RU"/>
        </w:rPr>
        <w:fldChar w:fldCharType="begin"/>
      </w:r>
      <w:r>
        <w:rPr>
          <w:lang w:val="ru-RU"/>
        </w:rPr>
        <w:instrText xml:space="preserve"> REF _Ref495656635 \h </w:instrText>
      </w:r>
      <w:r>
        <w:rPr>
          <w:lang w:val="ru-RU"/>
        </w:rPr>
      </w:r>
      <w:r>
        <w:rPr>
          <w:lang w:val="ru-RU"/>
        </w:rPr>
        <w:fldChar w:fldCharType="separate"/>
      </w:r>
      <w:r w:rsidRPr="000A611A">
        <w:rPr>
          <w:lang w:val="ru-RU"/>
        </w:rPr>
        <w:t xml:space="preserve">Рисунок </w:t>
      </w:r>
      <w:r w:rsidRPr="000A611A">
        <w:rPr>
          <w:noProof/>
          <w:lang w:val="ru-RU"/>
        </w:rPr>
        <w:t>18</w:t>
      </w:r>
      <w:r>
        <w:rPr>
          <w:lang w:val="ru-RU"/>
        </w:rPr>
        <w:fldChar w:fldCharType="end"/>
      </w:r>
      <w:r>
        <w:rPr>
          <w:lang w:val="ru-RU"/>
        </w:rPr>
        <w:t xml:space="preserve"> ниже. При нажатии по кнопке </w:t>
      </w:r>
      <w:r>
        <w:rPr>
          <w:noProof/>
          <w:lang w:val="ru-RU" w:eastAsia="ru-RU"/>
        </w:rPr>
        <w:drawing>
          <wp:inline distT="0" distB="0" distL="0" distR="0" wp14:anchorId="20063CC9" wp14:editId="2A56AC95">
            <wp:extent cx="152381" cy="152381"/>
            <wp:effectExtent l="0" t="0" r="635" b="635"/>
            <wp:docPr id="944" name="Рисунок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381" cy="152381"/>
                    </a:xfrm>
                    <a:prstGeom prst="rect">
                      <a:avLst/>
                    </a:prstGeom>
                  </pic:spPr>
                </pic:pic>
              </a:graphicData>
            </a:graphic>
          </wp:inline>
        </w:drawing>
      </w:r>
      <w:r>
        <w:rPr>
          <w:lang w:val="ru-RU"/>
        </w:rPr>
        <w:t xml:space="preserve"> подсказка снова должна отображаться при обращении к кнопке, а также в момент нажатия на данную кнопку </w:t>
      </w:r>
      <w:r>
        <w:rPr>
          <w:noProof/>
          <w:lang w:val="ru-RU" w:eastAsia="ru-RU"/>
        </w:rPr>
        <w:drawing>
          <wp:inline distT="0" distB="0" distL="0" distR="0" wp14:anchorId="5A27A77E" wp14:editId="3E518509">
            <wp:extent cx="152381" cy="152381"/>
            <wp:effectExtent l="0" t="0" r="635" b="63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2381" cy="152381"/>
                    </a:xfrm>
                    <a:prstGeom prst="rect">
                      <a:avLst/>
                    </a:prstGeom>
                  </pic:spPr>
                </pic:pic>
              </a:graphicData>
            </a:graphic>
          </wp:inline>
        </w:drawing>
      </w:r>
      <w:r>
        <w:rPr>
          <w:lang w:val="ru-RU"/>
        </w:rPr>
        <w:t xml:space="preserve">. А если кнопка недоступна, то подсказка снова должна появится вместе с причиной недоступности, как на </w:t>
      </w:r>
      <w:r>
        <w:rPr>
          <w:lang w:val="ru-RU"/>
        </w:rPr>
        <w:fldChar w:fldCharType="begin"/>
      </w:r>
      <w:r>
        <w:rPr>
          <w:lang w:val="ru-RU"/>
        </w:rPr>
        <w:instrText xml:space="preserve"> REF _Ref495657284 \h </w:instrText>
      </w:r>
      <w:r>
        <w:rPr>
          <w:lang w:val="ru-RU"/>
        </w:rPr>
      </w:r>
      <w:r>
        <w:rPr>
          <w:lang w:val="ru-RU"/>
        </w:rPr>
        <w:fldChar w:fldCharType="separate"/>
      </w:r>
      <w:r w:rsidRPr="008823EC">
        <w:rPr>
          <w:lang w:val="ru-RU"/>
        </w:rPr>
        <w:t xml:space="preserve">Рисунок </w:t>
      </w:r>
      <w:r w:rsidRPr="00210752">
        <w:rPr>
          <w:noProof/>
          <w:lang w:val="ru-RU"/>
        </w:rPr>
        <w:t>17</w:t>
      </w:r>
      <w:r>
        <w:rPr>
          <w:lang w:val="ru-RU"/>
        </w:rPr>
        <w:fldChar w:fldCharType="end"/>
      </w:r>
      <w:commentRangeStart w:id="58"/>
      <w:commentRangeStart w:id="59"/>
      <w:r w:rsidRPr="00ED66AE">
        <w:rPr>
          <w:lang w:val="ru-RU"/>
        </w:rPr>
        <w:t xml:space="preserve">. </w:t>
      </w:r>
      <w:commentRangeEnd w:id="58"/>
      <w:r>
        <w:rPr>
          <w:rStyle w:val="a9"/>
        </w:rPr>
        <w:commentReference w:id="58"/>
      </w:r>
      <w:commentRangeEnd w:id="59"/>
      <w:r>
        <w:rPr>
          <w:rStyle w:val="a9"/>
        </w:rPr>
        <w:commentReference w:id="59"/>
      </w:r>
    </w:p>
    <w:p w14:paraId="7682F738" w14:textId="77777777" w:rsidR="0062678A" w:rsidRDefault="0062678A" w:rsidP="0062678A">
      <w:pPr>
        <w:pStyle w:val="af1"/>
        <w:rPr>
          <w:lang w:val="ru-RU"/>
        </w:rPr>
      </w:pPr>
      <w:commentRangeStart w:id="60"/>
      <w:commentRangeStart w:id="61"/>
      <w:commentRangeStart w:id="62"/>
      <w:r w:rsidRPr="007B3392">
        <w:rPr>
          <w:lang w:val="ru-RU"/>
        </w:rPr>
        <w:t xml:space="preserve"> </w:t>
      </w:r>
      <w:commentRangeEnd w:id="60"/>
      <w:r>
        <w:rPr>
          <w:rStyle w:val="a9"/>
        </w:rPr>
        <w:commentReference w:id="60"/>
      </w:r>
      <w:commentRangeEnd w:id="61"/>
      <w:r>
        <w:rPr>
          <w:rStyle w:val="a9"/>
        </w:rPr>
        <w:commentReference w:id="61"/>
      </w:r>
      <w:commentRangeEnd w:id="62"/>
      <w:r>
        <w:rPr>
          <w:rStyle w:val="a9"/>
        </w:rPr>
        <w:commentReference w:id="62"/>
      </w:r>
    </w:p>
    <w:p w14:paraId="19531249" w14:textId="77777777" w:rsidR="0062678A" w:rsidRDefault="0062678A" w:rsidP="0062678A">
      <w:pPr>
        <w:pStyle w:val="af1"/>
        <w:rPr>
          <w:lang w:val="ru-RU"/>
        </w:rPr>
      </w:pPr>
      <w:r>
        <w:rPr>
          <w:noProof/>
          <w:lang w:val="ru-RU" w:eastAsia="ru-RU"/>
        </w:rPr>
        <w:lastRenderedPageBreak/>
        <w:drawing>
          <wp:inline distT="0" distB="0" distL="0" distR="0" wp14:anchorId="58697233" wp14:editId="604EF6C0">
            <wp:extent cx="3085714" cy="5257143"/>
            <wp:effectExtent l="0" t="0" r="635" b="1270"/>
            <wp:docPr id="945" name="Рисунок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5714" cy="5257143"/>
                    </a:xfrm>
                    <a:prstGeom prst="rect">
                      <a:avLst/>
                    </a:prstGeom>
                  </pic:spPr>
                </pic:pic>
              </a:graphicData>
            </a:graphic>
          </wp:inline>
        </w:drawing>
      </w:r>
    </w:p>
    <w:p w14:paraId="22F14693" w14:textId="77777777" w:rsidR="0062678A" w:rsidRDefault="0062678A" w:rsidP="0062678A">
      <w:pPr>
        <w:pStyle w:val="af1"/>
        <w:rPr>
          <w:lang w:val="ru-RU"/>
        </w:rPr>
      </w:pPr>
      <w:bookmarkStart w:id="63" w:name="_Ref495657284"/>
      <w:r w:rsidRPr="008823EC">
        <w:rPr>
          <w:lang w:val="ru-RU"/>
        </w:rPr>
        <w:t xml:space="preserve">Рисунок </w:t>
      </w:r>
      <w:r>
        <w:fldChar w:fldCharType="begin"/>
      </w:r>
      <w:r w:rsidRPr="008823EC">
        <w:rPr>
          <w:lang w:val="ru-RU"/>
        </w:rPr>
        <w:instrText xml:space="preserve"> </w:instrText>
      </w:r>
      <w:r>
        <w:instrText>SEQ</w:instrText>
      </w:r>
      <w:r w:rsidRPr="008823EC">
        <w:rPr>
          <w:lang w:val="ru-RU"/>
        </w:rPr>
        <w:instrText xml:space="preserve"> Рисунок \* </w:instrText>
      </w:r>
      <w:r>
        <w:instrText>ARABIC</w:instrText>
      </w:r>
      <w:r w:rsidRPr="008823EC">
        <w:rPr>
          <w:lang w:val="ru-RU"/>
        </w:rPr>
        <w:instrText xml:space="preserve"> </w:instrText>
      </w:r>
      <w:r>
        <w:fldChar w:fldCharType="separate"/>
      </w:r>
      <w:r w:rsidRPr="00C75F55">
        <w:rPr>
          <w:noProof/>
          <w:lang w:val="ru-RU"/>
        </w:rPr>
        <w:t>19</w:t>
      </w:r>
      <w:r>
        <w:fldChar w:fldCharType="end"/>
      </w:r>
      <w:bookmarkEnd w:id="63"/>
      <w:r>
        <w:rPr>
          <w:lang w:val="ru-RU"/>
        </w:rPr>
        <w:t xml:space="preserve"> Подсказка и причина недоступности кнопки</w:t>
      </w:r>
    </w:p>
    <w:p w14:paraId="1D2D36E4" w14:textId="77777777" w:rsidR="0062678A" w:rsidRDefault="0062678A" w:rsidP="0062678A">
      <w:pPr>
        <w:pStyle w:val="af1"/>
        <w:rPr>
          <w:lang w:val="ru-RU"/>
        </w:rPr>
      </w:pPr>
      <w:commentRangeStart w:id="64"/>
      <w:r>
        <w:rPr>
          <w:noProof/>
          <w:lang w:val="ru-RU" w:eastAsia="ru-RU"/>
        </w:rPr>
        <w:lastRenderedPageBreak/>
        <w:drawing>
          <wp:inline distT="0" distB="0" distL="0" distR="0" wp14:anchorId="505D16FD" wp14:editId="1E47CFB0">
            <wp:extent cx="3085714" cy="3457143"/>
            <wp:effectExtent l="0" t="0" r="635" b="0"/>
            <wp:docPr id="946" name="Рисунок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5714" cy="3457143"/>
                    </a:xfrm>
                    <a:prstGeom prst="rect">
                      <a:avLst/>
                    </a:prstGeom>
                  </pic:spPr>
                </pic:pic>
              </a:graphicData>
            </a:graphic>
          </wp:inline>
        </w:drawing>
      </w:r>
      <w:commentRangeEnd w:id="64"/>
      <w:r>
        <w:rPr>
          <w:rStyle w:val="a9"/>
          <w:iCs w:val="0"/>
        </w:rPr>
        <w:commentReference w:id="64"/>
      </w:r>
    </w:p>
    <w:p w14:paraId="6A9F9939" w14:textId="77777777" w:rsidR="0062678A" w:rsidRDefault="0062678A" w:rsidP="0062678A">
      <w:pPr>
        <w:pStyle w:val="af1"/>
        <w:rPr>
          <w:lang w:val="ru-RU"/>
        </w:rPr>
      </w:pPr>
      <w:bookmarkStart w:id="65" w:name="_Ref495656635"/>
      <w:r w:rsidRPr="00BF32E7">
        <w:rPr>
          <w:lang w:val="ru-RU"/>
        </w:rPr>
        <w:t xml:space="preserve">Рисунок </w:t>
      </w:r>
      <w:r>
        <w:fldChar w:fldCharType="begin"/>
      </w:r>
      <w:r w:rsidRPr="00BF32E7">
        <w:rPr>
          <w:lang w:val="ru-RU"/>
        </w:rPr>
        <w:instrText xml:space="preserve"> </w:instrText>
      </w:r>
      <w:r>
        <w:instrText>SEQ</w:instrText>
      </w:r>
      <w:r w:rsidRPr="00BF32E7">
        <w:rPr>
          <w:lang w:val="ru-RU"/>
        </w:rPr>
        <w:instrText xml:space="preserve"> Рисунок \* </w:instrText>
      </w:r>
      <w:r>
        <w:instrText>ARABIC</w:instrText>
      </w:r>
      <w:r w:rsidRPr="00BF32E7">
        <w:rPr>
          <w:lang w:val="ru-RU"/>
        </w:rPr>
        <w:instrText xml:space="preserve"> </w:instrText>
      </w:r>
      <w:r>
        <w:fldChar w:fldCharType="separate"/>
      </w:r>
      <w:r w:rsidRPr="00C75F55">
        <w:rPr>
          <w:noProof/>
          <w:lang w:val="ru-RU"/>
        </w:rPr>
        <w:t>20</w:t>
      </w:r>
      <w:r>
        <w:rPr>
          <w:noProof/>
        </w:rPr>
        <w:fldChar w:fldCharType="end"/>
      </w:r>
      <w:bookmarkEnd w:id="65"/>
      <w:r>
        <w:rPr>
          <w:lang w:val="ru-RU"/>
        </w:rPr>
        <w:t xml:space="preserve"> Причина недоступности для случая, когда ранее подсказка для данной кнопки была закрыта пользователем</w:t>
      </w:r>
    </w:p>
    <w:p w14:paraId="07C61C17" w14:textId="77777777" w:rsidR="0062678A" w:rsidRDefault="0062678A" w:rsidP="0062678A">
      <w:pPr>
        <w:pStyle w:val="a4"/>
        <w:numPr>
          <w:ilvl w:val="0"/>
          <w:numId w:val="43"/>
        </w:numPr>
        <w:rPr>
          <w:b/>
          <w:lang w:val="ru-RU"/>
        </w:rPr>
      </w:pPr>
      <w:r>
        <w:rPr>
          <w:b/>
          <w:lang w:val="ru-RU"/>
        </w:rPr>
        <w:t>Лента кнопок в разрезе типа документа</w:t>
      </w:r>
    </w:p>
    <w:p w14:paraId="563065E9" w14:textId="77777777" w:rsidR="0062678A" w:rsidRPr="00A05D67" w:rsidRDefault="0062678A" w:rsidP="0062678A">
      <w:pPr>
        <w:pStyle w:val="a4"/>
        <w:numPr>
          <w:ilvl w:val="0"/>
          <w:numId w:val="52"/>
        </w:numPr>
        <w:rPr>
          <w:lang w:val="ru-RU"/>
        </w:rPr>
      </w:pPr>
      <w:r w:rsidRPr="00A05D67">
        <w:rPr>
          <w:lang w:val="ru-RU"/>
        </w:rPr>
        <w:t>Содержимое ленты кнопок для каждого типа документа СЭД представлены в таблице ниже.</w:t>
      </w:r>
    </w:p>
    <w:p w14:paraId="19C28765" w14:textId="77777777" w:rsidR="0062678A" w:rsidRPr="00A05D67" w:rsidRDefault="0062678A" w:rsidP="0062678A">
      <w:pPr>
        <w:pStyle w:val="a4"/>
        <w:numPr>
          <w:ilvl w:val="0"/>
          <w:numId w:val="52"/>
        </w:numPr>
        <w:rPr>
          <w:lang w:val="ru-RU"/>
        </w:rPr>
      </w:pPr>
      <w:r w:rsidRPr="00A05D67">
        <w:rPr>
          <w:lang w:val="ru-RU"/>
        </w:rPr>
        <w:t>Необходимо разделять понятие «Создать ответный документ» от «Создать документ». В качестве ответного документа могут выступать внешний исходящий документ, исходящее обращение, внутренний исходящий документ. А в качестве просто документа – приказ, протокол, договор, дополнительное соглашение, заявка на закуп и др. См. основные кнопки внутреннего входящего документа таблицы ниже.</w:t>
      </w:r>
    </w:p>
    <w:p w14:paraId="56D0E8CF" w14:textId="77777777" w:rsidR="0062678A" w:rsidRPr="00A05D67" w:rsidRDefault="0062678A" w:rsidP="0062678A">
      <w:pPr>
        <w:pStyle w:val="a4"/>
        <w:numPr>
          <w:ilvl w:val="0"/>
          <w:numId w:val="52"/>
        </w:numPr>
        <w:rPr>
          <w:lang w:val="ru-RU"/>
        </w:rPr>
      </w:pPr>
      <w:r w:rsidRPr="00A05D67">
        <w:rPr>
          <w:lang w:val="ru-RU"/>
        </w:rPr>
        <w:t xml:space="preserve">Доступ к созданию Ответного документа должен устанавливаться матрицей доступа к операциям (новая операция). </w:t>
      </w:r>
    </w:p>
    <w:p w14:paraId="2780331A" w14:textId="77777777" w:rsidR="0062678A" w:rsidRDefault="0062678A" w:rsidP="0062678A">
      <w:pPr>
        <w:pStyle w:val="a4"/>
        <w:numPr>
          <w:ilvl w:val="0"/>
          <w:numId w:val="52"/>
        </w:numPr>
        <w:rPr>
          <w:lang w:val="ru-RU"/>
        </w:rPr>
      </w:pPr>
      <w:r w:rsidRPr="00A05D67">
        <w:rPr>
          <w:lang w:val="ru-RU"/>
        </w:rPr>
        <w:lastRenderedPageBreak/>
        <w:t xml:space="preserve">Доступ к созданию документа должен устанавливаться доступом к созданию карточки соответствующего типа документа </w:t>
      </w:r>
      <w:r w:rsidRPr="00A674CA">
        <w:rPr>
          <w:shd w:val="clear" w:color="auto" w:fill="DEEAF6" w:themeFill="accent1" w:themeFillTint="33"/>
          <w:lang w:val="ru-RU"/>
        </w:rPr>
        <w:t>и матрицы доступа к операции</w:t>
      </w:r>
      <w:r w:rsidRPr="00A05D67">
        <w:rPr>
          <w:lang w:val="ru-RU"/>
        </w:rPr>
        <w:t xml:space="preserve"> (операция «Создать связанный документ»). Например, если у пользователя есть доступ к созданию карточки приказа, то и в карточке внутреннего входящего документа, с которым данный пользователь связан, должна быть доступна кнопка Приказ из подменю группы «Связанный документ» и не должна быть доступна другим, связанным с данной карточкой пользователям.</w:t>
      </w:r>
    </w:p>
    <w:p w14:paraId="7C35477B" w14:textId="77777777" w:rsidR="0062678A" w:rsidRPr="00A05D67" w:rsidRDefault="0062678A" w:rsidP="0062678A">
      <w:pPr>
        <w:pStyle w:val="a4"/>
        <w:numPr>
          <w:ilvl w:val="0"/>
          <w:numId w:val="52"/>
        </w:numPr>
        <w:rPr>
          <w:lang w:val="ru-RU"/>
        </w:rPr>
      </w:pPr>
      <w:r w:rsidRPr="00A05D67">
        <w:rPr>
          <w:lang w:val="ru-RU"/>
        </w:rPr>
        <w:t xml:space="preserve">Должна быть возможность, чтобы кнопка поддерживала принцип «нажать/отжать». Данный принцип должен применяться для кнопок скрытых компонентов карточки документа, </w:t>
      </w:r>
      <w:r w:rsidRPr="00A05D67">
        <w:rPr>
          <w:highlight w:val="yellow"/>
          <w:lang w:val="ru-RU"/>
        </w:rPr>
        <w:t>см. п. 4.1 Общие требования к карточке документа.</w:t>
      </w:r>
    </w:p>
    <w:p w14:paraId="23042E20" w14:textId="77777777" w:rsidR="0062678A" w:rsidRPr="00A05D67" w:rsidRDefault="0062678A" w:rsidP="0062678A">
      <w:pPr>
        <w:pStyle w:val="a4"/>
        <w:numPr>
          <w:ilvl w:val="0"/>
          <w:numId w:val="52"/>
        </w:numPr>
        <w:rPr>
          <w:lang w:val="ru-RU"/>
        </w:rPr>
      </w:pPr>
      <w:r w:rsidRPr="00A05D67">
        <w:rPr>
          <w:lang w:val="ru-RU"/>
        </w:rPr>
        <w:t xml:space="preserve">Так как карточка документа при просмотре всегда должна открываться в режиме просмотра (даже, если у пользователя имеются права на редактирование карточки, </w:t>
      </w:r>
      <w:r w:rsidRPr="000822DE">
        <w:rPr>
          <w:highlight w:val="yellow"/>
          <w:lang w:val="ru-RU"/>
        </w:rPr>
        <w:t>см. п. 4.1 Общие требования к карточке документа),</w:t>
      </w:r>
      <w:r w:rsidRPr="00A05D67">
        <w:rPr>
          <w:lang w:val="ru-RU"/>
        </w:rPr>
        <w:t xml:space="preserve"> лента кнопок должна в режиме просмотра отличаться от ленты кнопок в режиме «создание/</w:t>
      </w:r>
      <w:r>
        <w:rPr>
          <w:lang w:val="ru-RU"/>
        </w:rPr>
        <w:t xml:space="preserve">редактирование», см. </w:t>
      </w:r>
      <w:r>
        <w:rPr>
          <w:lang w:val="ru-RU"/>
        </w:rPr>
        <w:fldChar w:fldCharType="begin"/>
      </w:r>
      <w:r>
        <w:rPr>
          <w:lang w:val="ru-RU"/>
        </w:rPr>
        <w:instrText xml:space="preserve"> REF _Ref495660449 \h </w:instrText>
      </w:r>
      <w:r>
        <w:rPr>
          <w:lang w:val="ru-RU"/>
        </w:rPr>
      </w:r>
      <w:r>
        <w:rPr>
          <w:lang w:val="ru-RU"/>
        </w:rPr>
        <w:fldChar w:fldCharType="separate"/>
      </w:r>
      <w:r w:rsidRPr="00BC307C">
        <w:rPr>
          <w:lang w:val="ru-RU"/>
        </w:rPr>
        <w:t xml:space="preserve">Рисунок </w:t>
      </w:r>
      <w:r w:rsidRPr="00A764A1">
        <w:rPr>
          <w:noProof/>
          <w:lang w:val="ru-RU"/>
        </w:rPr>
        <w:t>3</w:t>
      </w:r>
      <w:r>
        <w:rPr>
          <w:lang w:val="ru-RU"/>
        </w:rPr>
        <w:fldChar w:fldCharType="end"/>
      </w:r>
      <w:r>
        <w:rPr>
          <w:lang w:val="ru-RU"/>
        </w:rPr>
        <w:t xml:space="preserve">. </w:t>
      </w:r>
      <w:r w:rsidRPr="00A05D67">
        <w:rPr>
          <w:lang w:val="ru-RU"/>
        </w:rPr>
        <w:t xml:space="preserve"> При нажатии на кнопку «Изменить», лента кнопок должна принять вид, как в режиме «создание/</w:t>
      </w:r>
      <w:r>
        <w:rPr>
          <w:lang w:val="ru-RU"/>
        </w:rPr>
        <w:t xml:space="preserve">редактирование», см. </w:t>
      </w:r>
      <w:r>
        <w:rPr>
          <w:lang w:val="ru-RU"/>
        </w:rPr>
        <w:fldChar w:fldCharType="begin"/>
      </w:r>
      <w:r>
        <w:rPr>
          <w:lang w:val="ru-RU"/>
        </w:rPr>
        <w:instrText xml:space="preserve"> REF _Ref495660483 \h </w:instrText>
      </w:r>
      <w:r>
        <w:rPr>
          <w:lang w:val="ru-RU"/>
        </w:rPr>
      </w:r>
      <w:r>
        <w:rPr>
          <w:lang w:val="ru-RU"/>
        </w:rPr>
        <w:fldChar w:fldCharType="separate"/>
      </w:r>
      <w:r w:rsidRPr="00BC307C">
        <w:rPr>
          <w:lang w:val="ru-RU"/>
        </w:rPr>
        <w:t xml:space="preserve">Рисунок </w:t>
      </w:r>
      <w:r w:rsidRPr="00A764A1">
        <w:rPr>
          <w:noProof/>
          <w:lang w:val="ru-RU"/>
        </w:rPr>
        <w:t>1</w:t>
      </w:r>
      <w:r>
        <w:rPr>
          <w:lang w:val="ru-RU"/>
        </w:rPr>
        <w:fldChar w:fldCharType="end"/>
      </w:r>
      <w:r>
        <w:rPr>
          <w:lang w:val="ru-RU"/>
        </w:rPr>
        <w:t>.</w:t>
      </w:r>
    </w:p>
    <w:p w14:paraId="726A3F97" w14:textId="77777777" w:rsidR="0062678A" w:rsidRDefault="0062678A" w:rsidP="0062678A">
      <w:pPr>
        <w:pStyle w:val="afd"/>
        <w:rPr>
          <w:lang w:val="ru-RU"/>
        </w:rPr>
      </w:pPr>
      <w:bookmarkStart w:id="66" w:name="_Ref495660789"/>
      <w:r w:rsidRPr="00593C09">
        <w:rPr>
          <w:lang w:val="ru-RU"/>
        </w:rPr>
        <w:t xml:space="preserve">Таблица </w:t>
      </w:r>
      <w:r>
        <w:fldChar w:fldCharType="begin"/>
      </w:r>
      <w:r w:rsidRPr="00593C09">
        <w:rPr>
          <w:lang w:val="ru-RU"/>
        </w:rPr>
        <w:instrText xml:space="preserve"> </w:instrText>
      </w:r>
      <w:r>
        <w:instrText>SEQ</w:instrText>
      </w:r>
      <w:r w:rsidRPr="00593C09">
        <w:rPr>
          <w:lang w:val="ru-RU"/>
        </w:rPr>
        <w:instrText xml:space="preserve"> Таблица \* </w:instrText>
      </w:r>
      <w:r>
        <w:instrText>ARABIC</w:instrText>
      </w:r>
      <w:r w:rsidRPr="00593C09">
        <w:rPr>
          <w:lang w:val="ru-RU"/>
        </w:rPr>
        <w:instrText xml:space="preserve"> </w:instrText>
      </w:r>
      <w:r>
        <w:fldChar w:fldCharType="separate"/>
      </w:r>
      <w:r w:rsidRPr="009347C2">
        <w:rPr>
          <w:noProof/>
          <w:lang w:val="ru-RU"/>
        </w:rPr>
        <w:t>1</w:t>
      </w:r>
      <w:r>
        <w:fldChar w:fldCharType="end"/>
      </w:r>
      <w:bookmarkEnd w:id="66"/>
      <w:r>
        <w:rPr>
          <w:lang w:val="ru-RU"/>
        </w:rPr>
        <w:t xml:space="preserve"> </w:t>
      </w:r>
      <w:r w:rsidRPr="00593C09">
        <w:rPr>
          <w:lang w:val="ru-RU"/>
        </w:rPr>
        <w:t>Лента кнопок каждого типа документа</w:t>
      </w:r>
    </w:p>
    <w:tbl>
      <w:tblPr>
        <w:tblStyle w:val="a8"/>
        <w:tblW w:w="9355" w:type="dxa"/>
        <w:tblLayout w:type="fixed"/>
        <w:tblLook w:val="04A0" w:firstRow="1" w:lastRow="0" w:firstColumn="1" w:lastColumn="0" w:noHBand="0" w:noVBand="1"/>
      </w:tblPr>
      <w:tblGrid>
        <w:gridCol w:w="1345"/>
        <w:gridCol w:w="1076"/>
        <w:gridCol w:w="2974"/>
        <w:gridCol w:w="2790"/>
        <w:gridCol w:w="1170"/>
      </w:tblGrid>
      <w:tr w:rsidR="0062678A" w:rsidRPr="00AD5AD2" w14:paraId="5532E4A5" w14:textId="77777777" w:rsidTr="00AC2205">
        <w:trPr>
          <w:trHeight w:val="890"/>
          <w:tblHeader/>
        </w:trPr>
        <w:tc>
          <w:tcPr>
            <w:tcW w:w="1345" w:type="dxa"/>
          </w:tcPr>
          <w:p w14:paraId="71166602" w14:textId="77777777" w:rsidR="0062678A" w:rsidRPr="0051523F" w:rsidRDefault="0062678A" w:rsidP="00AC2205">
            <w:pPr>
              <w:ind w:firstLine="0"/>
              <w:rPr>
                <w:b/>
                <w:sz w:val="20"/>
                <w:szCs w:val="20"/>
              </w:rPr>
            </w:pPr>
            <w:r w:rsidRPr="0051523F">
              <w:rPr>
                <w:b/>
                <w:sz w:val="20"/>
                <w:szCs w:val="20"/>
              </w:rPr>
              <w:t>Группа/Кнопка</w:t>
            </w:r>
          </w:p>
        </w:tc>
        <w:tc>
          <w:tcPr>
            <w:tcW w:w="1076" w:type="dxa"/>
          </w:tcPr>
          <w:p w14:paraId="03545922" w14:textId="77777777" w:rsidR="0062678A" w:rsidRPr="0062678A" w:rsidRDefault="0062678A" w:rsidP="00AC2205">
            <w:pPr>
              <w:ind w:firstLine="0"/>
              <w:rPr>
                <w:b/>
                <w:sz w:val="20"/>
                <w:szCs w:val="20"/>
                <w:lang w:val="ru-RU"/>
              </w:rPr>
            </w:pPr>
            <w:r w:rsidRPr="0062678A">
              <w:rPr>
                <w:b/>
                <w:sz w:val="20"/>
                <w:szCs w:val="20"/>
                <w:lang w:val="ru-RU"/>
              </w:rPr>
              <w:t>Порядок группы/ кнопки в ленте</w:t>
            </w:r>
          </w:p>
        </w:tc>
        <w:tc>
          <w:tcPr>
            <w:tcW w:w="2974" w:type="dxa"/>
          </w:tcPr>
          <w:p w14:paraId="55EC314F" w14:textId="77777777" w:rsidR="0062678A" w:rsidRPr="0051523F" w:rsidRDefault="0062678A" w:rsidP="00AC2205">
            <w:pPr>
              <w:ind w:firstLine="0"/>
              <w:rPr>
                <w:b/>
                <w:sz w:val="20"/>
                <w:szCs w:val="20"/>
              </w:rPr>
            </w:pPr>
            <w:r w:rsidRPr="0051523F">
              <w:rPr>
                <w:b/>
                <w:sz w:val="20"/>
                <w:szCs w:val="20"/>
              </w:rPr>
              <w:t>Кнопка/действие по умолчанию</w:t>
            </w:r>
          </w:p>
        </w:tc>
        <w:tc>
          <w:tcPr>
            <w:tcW w:w="2790" w:type="dxa"/>
          </w:tcPr>
          <w:p w14:paraId="612C9A3D" w14:textId="77777777" w:rsidR="0062678A" w:rsidRPr="0051523F" w:rsidRDefault="0062678A" w:rsidP="00AC2205">
            <w:pPr>
              <w:ind w:firstLine="0"/>
              <w:rPr>
                <w:b/>
                <w:sz w:val="20"/>
                <w:szCs w:val="20"/>
              </w:rPr>
            </w:pPr>
            <w:r w:rsidRPr="0051523F">
              <w:rPr>
                <w:b/>
                <w:sz w:val="20"/>
                <w:szCs w:val="20"/>
              </w:rPr>
              <w:t>Объединение</w:t>
            </w:r>
          </w:p>
        </w:tc>
        <w:tc>
          <w:tcPr>
            <w:tcW w:w="1170" w:type="dxa"/>
          </w:tcPr>
          <w:p w14:paraId="0725EE48" w14:textId="77777777" w:rsidR="0062678A" w:rsidRPr="0062678A" w:rsidRDefault="0062678A" w:rsidP="00AC2205">
            <w:pPr>
              <w:ind w:firstLine="0"/>
              <w:rPr>
                <w:b/>
                <w:sz w:val="20"/>
                <w:szCs w:val="20"/>
                <w:lang w:val="ru-RU"/>
              </w:rPr>
            </w:pPr>
            <w:r w:rsidRPr="0062678A">
              <w:rPr>
                <w:b/>
                <w:sz w:val="20"/>
                <w:szCs w:val="20"/>
                <w:lang w:val="ru-RU"/>
              </w:rPr>
              <w:t>Порядок кнопки в выпадающем меню</w:t>
            </w:r>
          </w:p>
        </w:tc>
      </w:tr>
      <w:tr w:rsidR="0062678A" w:rsidRPr="00AD5AD2" w14:paraId="2169E537" w14:textId="77777777" w:rsidTr="00AC2205">
        <w:tc>
          <w:tcPr>
            <w:tcW w:w="9355" w:type="dxa"/>
            <w:gridSpan w:val="5"/>
          </w:tcPr>
          <w:p w14:paraId="1C7A7964" w14:textId="77777777" w:rsidR="0062678A" w:rsidRPr="0062678A" w:rsidRDefault="0062678A" w:rsidP="00AC2205">
            <w:pPr>
              <w:ind w:firstLine="0"/>
              <w:rPr>
                <w:b/>
                <w:sz w:val="20"/>
                <w:szCs w:val="20"/>
                <w:lang w:val="ru-RU"/>
              </w:rPr>
            </w:pPr>
            <w:r w:rsidRPr="0062678A">
              <w:rPr>
                <w:b/>
                <w:sz w:val="20"/>
                <w:szCs w:val="20"/>
                <w:lang w:val="ru-RU"/>
              </w:rPr>
              <w:t>Тип документа: внешний входящий, входящее обращение</w:t>
            </w:r>
          </w:p>
          <w:p w14:paraId="218FB6F0" w14:textId="77777777" w:rsidR="0062678A" w:rsidRPr="0062678A" w:rsidRDefault="0062678A" w:rsidP="00AC2205">
            <w:pPr>
              <w:ind w:firstLine="0"/>
              <w:rPr>
                <w:sz w:val="20"/>
                <w:szCs w:val="20"/>
                <w:lang w:val="ru-RU"/>
              </w:rPr>
            </w:pPr>
          </w:p>
        </w:tc>
      </w:tr>
      <w:tr w:rsidR="0062678A" w:rsidRPr="0051523F" w14:paraId="4EFE5C1A" w14:textId="77777777" w:rsidTr="00AC2205">
        <w:tc>
          <w:tcPr>
            <w:tcW w:w="1345" w:type="dxa"/>
          </w:tcPr>
          <w:p w14:paraId="768B2227" w14:textId="77777777" w:rsidR="0062678A" w:rsidRPr="0051523F" w:rsidRDefault="0062678A" w:rsidP="00AC2205">
            <w:pPr>
              <w:ind w:firstLine="0"/>
              <w:rPr>
                <w:sz w:val="20"/>
                <w:szCs w:val="20"/>
              </w:rPr>
            </w:pPr>
            <w:r w:rsidRPr="0051523F">
              <w:rPr>
                <w:sz w:val="20"/>
                <w:szCs w:val="20"/>
              </w:rPr>
              <w:t>Сохранить</w:t>
            </w:r>
          </w:p>
        </w:tc>
        <w:tc>
          <w:tcPr>
            <w:tcW w:w="1076" w:type="dxa"/>
          </w:tcPr>
          <w:p w14:paraId="52AA34B1" w14:textId="77777777" w:rsidR="0062678A" w:rsidRPr="0051523F" w:rsidRDefault="0062678A" w:rsidP="00AC2205">
            <w:pPr>
              <w:ind w:firstLine="0"/>
              <w:rPr>
                <w:sz w:val="20"/>
                <w:szCs w:val="20"/>
              </w:rPr>
            </w:pPr>
            <w:r w:rsidRPr="0051523F">
              <w:rPr>
                <w:sz w:val="20"/>
                <w:szCs w:val="20"/>
              </w:rPr>
              <w:t>1</w:t>
            </w:r>
          </w:p>
        </w:tc>
        <w:tc>
          <w:tcPr>
            <w:tcW w:w="2974" w:type="dxa"/>
          </w:tcPr>
          <w:p w14:paraId="66B45453" w14:textId="77777777" w:rsidR="0062678A" w:rsidRPr="0051523F" w:rsidRDefault="0062678A" w:rsidP="00AC2205">
            <w:pPr>
              <w:ind w:firstLine="0"/>
              <w:rPr>
                <w:sz w:val="20"/>
                <w:szCs w:val="20"/>
              </w:rPr>
            </w:pPr>
            <w:r w:rsidRPr="0051523F">
              <w:rPr>
                <w:sz w:val="20"/>
                <w:szCs w:val="20"/>
              </w:rPr>
              <w:t>Сохранить</w:t>
            </w:r>
          </w:p>
        </w:tc>
        <w:tc>
          <w:tcPr>
            <w:tcW w:w="2790" w:type="dxa"/>
          </w:tcPr>
          <w:p w14:paraId="2F13CED1" w14:textId="77777777" w:rsidR="0062678A" w:rsidRPr="0051523F" w:rsidRDefault="0062678A" w:rsidP="00AC2205">
            <w:pPr>
              <w:ind w:firstLine="0"/>
              <w:rPr>
                <w:sz w:val="20"/>
                <w:szCs w:val="20"/>
              </w:rPr>
            </w:pPr>
            <w:r w:rsidRPr="0051523F">
              <w:rPr>
                <w:sz w:val="20"/>
                <w:szCs w:val="20"/>
              </w:rPr>
              <w:t>Сохранить и создать</w:t>
            </w:r>
          </w:p>
        </w:tc>
        <w:tc>
          <w:tcPr>
            <w:tcW w:w="1170" w:type="dxa"/>
          </w:tcPr>
          <w:p w14:paraId="25F1F986" w14:textId="77777777" w:rsidR="0062678A" w:rsidRPr="0051523F" w:rsidRDefault="0062678A" w:rsidP="00AC2205">
            <w:pPr>
              <w:ind w:firstLine="0"/>
              <w:rPr>
                <w:sz w:val="20"/>
                <w:szCs w:val="20"/>
              </w:rPr>
            </w:pPr>
            <w:r w:rsidRPr="0051523F">
              <w:rPr>
                <w:sz w:val="20"/>
                <w:szCs w:val="20"/>
              </w:rPr>
              <w:t>1</w:t>
            </w:r>
          </w:p>
        </w:tc>
      </w:tr>
      <w:tr w:rsidR="0062678A" w:rsidRPr="0051523F" w14:paraId="2A9980F2" w14:textId="77777777" w:rsidTr="00AC2205">
        <w:tc>
          <w:tcPr>
            <w:tcW w:w="1345" w:type="dxa"/>
          </w:tcPr>
          <w:p w14:paraId="0F2023CB" w14:textId="77777777" w:rsidR="0062678A" w:rsidRPr="0051523F" w:rsidRDefault="0062678A" w:rsidP="00AC2205">
            <w:pPr>
              <w:ind w:firstLine="0"/>
              <w:rPr>
                <w:sz w:val="20"/>
                <w:szCs w:val="20"/>
              </w:rPr>
            </w:pPr>
            <w:r>
              <w:rPr>
                <w:sz w:val="20"/>
                <w:szCs w:val="20"/>
              </w:rPr>
              <w:t>Зарегистрировать карточку</w:t>
            </w:r>
          </w:p>
        </w:tc>
        <w:tc>
          <w:tcPr>
            <w:tcW w:w="1076" w:type="dxa"/>
          </w:tcPr>
          <w:p w14:paraId="5F09EE1F" w14:textId="77777777" w:rsidR="0062678A" w:rsidRPr="0051523F" w:rsidRDefault="0062678A" w:rsidP="00AC2205">
            <w:pPr>
              <w:ind w:firstLine="0"/>
              <w:rPr>
                <w:sz w:val="20"/>
                <w:szCs w:val="20"/>
              </w:rPr>
            </w:pPr>
            <w:r>
              <w:rPr>
                <w:sz w:val="20"/>
                <w:szCs w:val="20"/>
              </w:rPr>
              <w:t>2</w:t>
            </w:r>
          </w:p>
        </w:tc>
        <w:tc>
          <w:tcPr>
            <w:tcW w:w="2974" w:type="dxa"/>
          </w:tcPr>
          <w:p w14:paraId="1B011120" w14:textId="77777777" w:rsidR="0062678A" w:rsidRPr="0051523F" w:rsidRDefault="0062678A" w:rsidP="00AC2205">
            <w:pPr>
              <w:ind w:firstLine="0"/>
              <w:rPr>
                <w:sz w:val="20"/>
                <w:szCs w:val="20"/>
              </w:rPr>
            </w:pPr>
            <w:r>
              <w:rPr>
                <w:sz w:val="20"/>
                <w:szCs w:val="20"/>
              </w:rPr>
              <w:t>Зарегистрировать карточку</w:t>
            </w:r>
          </w:p>
        </w:tc>
        <w:tc>
          <w:tcPr>
            <w:tcW w:w="2790" w:type="dxa"/>
          </w:tcPr>
          <w:p w14:paraId="12FAC7C1" w14:textId="77777777" w:rsidR="0062678A" w:rsidRPr="0051523F" w:rsidRDefault="0062678A" w:rsidP="00AC2205">
            <w:pPr>
              <w:ind w:firstLine="0"/>
              <w:rPr>
                <w:sz w:val="20"/>
                <w:szCs w:val="20"/>
              </w:rPr>
            </w:pPr>
            <w:r>
              <w:rPr>
                <w:sz w:val="20"/>
                <w:szCs w:val="20"/>
              </w:rPr>
              <w:t>-</w:t>
            </w:r>
          </w:p>
        </w:tc>
        <w:tc>
          <w:tcPr>
            <w:tcW w:w="1170" w:type="dxa"/>
          </w:tcPr>
          <w:p w14:paraId="39CDE366" w14:textId="77777777" w:rsidR="0062678A" w:rsidRPr="0051523F" w:rsidRDefault="0062678A" w:rsidP="00AC2205">
            <w:pPr>
              <w:ind w:firstLine="0"/>
              <w:rPr>
                <w:sz w:val="20"/>
                <w:szCs w:val="20"/>
              </w:rPr>
            </w:pPr>
            <w:r>
              <w:rPr>
                <w:sz w:val="20"/>
                <w:szCs w:val="20"/>
              </w:rPr>
              <w:t>-</w:t>
            </w:r>
          </w:p>
        </w:tc>
      </w:tr>
      <w:tr w:rsidR="0062678A" w:rsidRPr="0051523F" w14:paraId="63DC7B3F" w14:textId="77777777" w:rsidTr="00AC2205">
        <w:tc>
          <w:tcPr>
            <w:tcW w:w="1345" w:type="dxa"/>
            <w:vMerge w:val="restart"/>
          </w:tcPr>
          <w:p w14:paraId="5DF482ED" w14:textId="77777777" w:rsidR="0062678A" w:rsidRPr="0051523F" w:rsidRDefault="0062678A" w:rsidP="00AC2205">
            <w:pPr>
              <w:ind w:firstLine="0"/>
              <w:rPr>
                <w:sz w:val="20"/>
                <w:szCs w:val="20"/>
              </w:rPr>
            </w:pPr>
            <w:r w:rsidRPr="0051523F">
              <w:rPr>
                <w:sz w:val="20"/>
                <w:szCs w:val="20"/>
              </w:rPr>
              <w:t>Создать ответный документ</w:t>
            </w:r>
          </w:p>
        </w:tc>
        <w:tc>
          <w:tcPr>
            <w:tcW w:w="1076" w:type="dxa"/>
            <w:vMerge w:val="restart"/>
          </w:tcPr>
          <w:p w14:paraId="084FB516" w14:textId="77777777" w:rsidR="0062678A" w:rsidRPr="0051523F" w:rsidRDefault="0062678A" w:rsidP="00AC2205">
            <w:pPr>
              <w:ind w:firstLine="0"/>
              <w:rPr>
                <w:sz w:val="20"/>
                <w:szCs w:val="20"/>
              </w:rPr>
            </w:pPr>
            <w:r>
              <w:rPr>
                <w:sz w:val="20"/>
                <w:szCs w:val="20"/>
              </w:rPr>
              <w:t>5</w:t>
            </w:r>
          </w:p>
        </w:tc>
        <w:tc>
          <w:tcPr>
            <w:tcW w:w="2974" w:type="dxa"/>
            <w:vMerge w:val="restart"/>
          </w:tcPr>
          <w:p w14:paraId="74E2D18C" w14:textId="77777777" w:rsidR="0062678A" w:rsidRPr="0062678A" w:rsidRDefault="0062678A" w:rsidP="00AC2205">
            <w:pPr>
              <w:ind w:firstLine="0"/>
              <w:rPr>
                <w:sz w:val="20"/>
                <w:szCs w:val="20"/>
                <w:lang w:val="ru-RU"/>
              </w:rPr>
            </w:pPr>
            <w:r w:rsidRPr="0062678A">
              <w:rPr>
                <w:sz w:val="20"/>
                <w:szCs w:val="20"/>
                <w:lang w:val="ru-RU"/>
              </w:rPr>
              <w:t>-</w:t>
            </w:r>
          </w:p>
          <w:p w14:paraId="3C8DEFC8" w14:textId="77777777" w:rsidR="0062678A" w:rsidRPr="0062678A" w:rsidRDefault="0062678A" w:rsidP="00AC2205">
            <w:pPr>
              <w:ind w:firstLine="0"/>
              <w:rPr>
                <w:sz w:val="20"/>
                <w:szCs w:val="20"/>
                <w:lang w:val="ru-RU"/>
              </w:rPr>
            </w:pPr>
            <w:r w:rsidRPr="0062678A">
              <w:rPr>
                <w:sz w:val="20"/>
                <w:szCs w:val="20"/>
                <w:lang w:val="ru-RU"/>
              </w:rPr>
              <w:t>Примечание: если нет объединения, то выпадающего списка не должно быть и на нажатие по кнопке должно быть завязано создание ответного документа</w:t>
            </w:r>
          </w:p>
          <w:p w14:paraId="2C349251" w14:textId="77777777" w:rsidR="0062678A" w:rsidRPr="0062678A" w:rsidRDefault="0062678A" w:rsidP="00AC2205">
            <w:pPr>
              <w:ind w:firstLine="0"/>
              <w:rPr>
                <w:sz w:val="20"/>
                <w:szCs w:val="20"/>
                <w:lang w:val="ru-RU"/>
              </w:rPr>
            </w:pPr>
            <w:r w:rsidRPr="0062678A">
              <w:rPr>
                <w:sz w:val="20"/>
                <w:szCs w:val="20"/>
                <w:lang w:val="ru-RU"/>
              </w:rPr>
              <w:t xml:space="preserve">Если ответного документа нет, то </w:t>
            </w:r>
            <w:r w:rsidRPr="0062678A">
              <w:rPr>
                <w:sz w:val="20"/>
                <w:szCs w:val="20"/>
                <w:lang w:val="ru-RU"/>
              </w:rPr>
              <w:lastRenderedPageBreak/>
              <w:t>кнопки и вовсе не должно быть.</w:t>
            </w:r>
          </w:p>
        </w:tc>
        <w:tc>
          <w:tcPr>
            <w:tcW w:w="2790" w:type="dxa"/>
          </w:tcPr>
          <w:p w14:paraId="77DDEBEA" w14:textId="77777777" w:rsidR="0062678A" w:rsidRPr="0062678A" w:rsidRDefault="0062678A" w:rsidP="00AC2205">
            <w:pPr>
              <w:ind w:firstLine="0"/>
              <w:rPr>
                <w:sz w:val="20"/>
                <w:szCs w:val="20"/>
                <w:lang w:val="ru-RU"/>
              </w:rPr>
            </w:pPr>
            <w:r w:rsidRPr="0062678A">
              <w:rPr>
                <w:sz w:val="20"/>
                <w:szCs w:val="20"/>
                <w:lang w:val="ru-RU"/>
              </w:rPr>
              <w:lastRenderedPageBreak/>
              <w:t>Внеш. исходящий/Исходящее обращение (соответственно)</w:t>
            </w:r>
          </w:p>
        </w:tc>
        <w:tc>
          <w:tcPr>
            <w:tcW w:w="1170" w:type="dxa"/>
          </w:tcPr>
          <w:p w14:paraId="17B05C95" w14:textId="77777777" w:rsidR="0062678A" w:rsidRPr="0051523F" w:rsidRDefault="0062678A" w:rsidP="00AC2205">
            <w:pPr>
              <w:ind w:firstLine="0"/>
              <w:rPr>
                <w:sz w:val="20"/>
                <w:szCs w:val="20"/>
              </w:rPr>
            </w:pPr>
            <w:r w:rsidRPr="0051523F">
              <w:rPr>
                <w:sz w:val="20"/>
                <w:szCs w:val="20"/>
              </w:rPr>
              <w:t>1</w:t>
            </w:r>
          </w:p>
        </w:tc>
      </w:tr>
      <w:tr w:rsidR="0062678A" w:rsidRPr="0051523F" w14:paraId="2813D224" w14:textId="77777777" w:rsidTr="00AC2205">
        <w:tc>
          <w:tcPr>
            <w:tcW w:w="1345" w:type="dxa"/>
            <w:vMerge/>
          </w:tcPr>
          <w:p w14:paraId="1C7105CB" w14:textId="77777777" w:rsidR="0062678A" w:rsidRPr="0051523F" w:rsidRDefault="0062678A" w:rsidP="00AC2205">
            <w:pPr>
              <w:ind w:firstLine="0"/>
              <w:rPr>
                <w:sz w:val="20"/>
                <w:szCs w:val="20"/>
              </w:rPr>
            </w:pPr>
          </w:p>
        </w:tc>
        <w:tc>
          <w:tcPr>
            <w:tcW w:w="1076" w:type="dxa"/>
            <w:vMerge/>
          </w:tcPr>
          <w:p w14:paraId="36F7F16C" w14:textId="77777777" w:rsidR="0062678A" w:rsidRPr="0051523F" w:rsidRDefault="0062678A" w:rsidP="00AC2205">
            <w:pPr>
              <w:ind w:firstLine="0"/>
              <w:rPr>
                <w:sz w:val="20"/>
                <w:szCs w:val="20"/>
              </w:rPr>
            </w:pPr>
          </w:p>
        </w:tc>
        <w:tc>
          <w:tcPr>
            <w:tcW w:w="2974" w:type="dxa"/>
            <w:vMerge/>
          </w:tcPr>
          <w:p w14:paraId="60F58A4F" w14:textId="77777777" w:rsidR="0062678A" w:rsidRPr="0051523F" w:rsidRDefault="0062678A" w:rsidP="00AC2205">
            <w:pPr>
              <w:ind w:firstLine="0"/>
              <w:rPr>
                <w:sz w:val="20"/>
                <w:szCs w:val="20"/>
              </w:rPr>
            </w:pPr>
          </w:p>
        </w:tc>
        <w:tc>
          <w:tcPr>
            <w:tcW w:w="2790" w:type="dxa"/>
          </w:tcPr>
          <w:p w14:paraId="46C7DCE1" w14:textId="77777777" w:rsidR="0062678A" w:rsidRPr="0051523F" w:rsidRDefault="0062678A" w:rsidP="00AC2205">
            <w:pPr>
              <w:ind w:firstLine="0"/>
              <w:rPr>
                <w:sz w:val="20"/>
                <w:szCs w:val="20"/>
              </w:rPr>
            </w:pPr>
            <w:r w:rsidRPr="0051523F">
              <w:rPr>
                <w:sz w:val="20"/>
                <w:szCs w:val="20"/>
              </w:rPr>
              <w:t>Внут. исходящий</w:t>
            </w:r>
          </w:p>
        </w:tc>
        <w:tc>
          <w:tcPr>
            <w:tcW w:w="1170" w:type="dxa"/>
          </w:tcPr>
          <w:p w14:paraId="7C7177F4" w14:textId="77777777" w:rsidR="0062678A" w:rsidRPr="0051523F" w:rsidRDefault="0062678A" w:rsidP="00AC2205">
            <w:pPr>
              <w:ind w:firstLine="0"/>
              <w:rPr>
                <w:sz w:val="20"/>
                <w:szCs w:val="20"/>
              </w:rPr>
            </w:pPr>
            <w:r w:rsidRPr="0051523F">
              <w:rPr>
                <w:sz w:val="20"/>
                <w:szCs w:val="20"/>
              </w:rPr>
              <w:t>2</w:t>
            </w:r>
          </w:p>
        </w:tc>
      </w:tr>
      <w:tr w:rsidR="0062678A" w:rsidRPr="0051523F" w14:paraId="261F4B36" w14:textId="77777777" w:rsidTr="00AC2205">
        <w:tc>
          <w:tcPr>
            <w:tcW w:w="1345" w:type="dxa"/>
            <w:vMerge w:val="restart"/>
          </w:tcPr>
          <w:p w14:paraId="1B71645B" w14:textId="77777777" w:rsidR="0062678A" w:rsidRPr="0051523F" w:rsidRDefault="0062678A" w:rsidP="00AC2205">
            <w:pPr>
              <w:ind w:firstLine="0"/>
              <w:rPr>
                <w:sz w:val="20"/>
                <w:szCs w:val="20"/>
              </w:rPr>
            </w:pPr>
            <w:r w:rsidRPr="0051523F">
              <w:rPr>
                <w:sz w:val="20"/>
                <w:szCs w:val="20"/>
              </w:rPr>
              <w:lastRenderedPageBreak/>
              <w:t>Создать  документ</w:t>
            </w:r>
          </w:p>
        </w:tc>
        <w:tc>
          <w:tcPr>
            <w:tcW w:w="1076" w:type="dxa"/>
            <w:vMerge w:val="restart"/>
          </w:tcPr>
          <w:p w14:paraId="6823B027" w14:textId="77777777" w:rsidR="0062678A" w:rsidRPr="0051523F" w:rsidRDefault="0062678A" w:rsidP="00AC2205">
            <w:pPr>
              <w:ind w:firstLine="0"/>
              <w:rPr>
                <w:sz w:val="20"/>
                <w:szCs w:val="20"/>
              </w:rPr>
            </w:pPr>
            <w:r>
              <w:rPr>
                <w:sz w:val="20"/>
                <w:szCs w:val="20"/>
              </w:rPr>
              <w:t>6</w:t>
            </w:r>
          </w:p>
        </w:tc>
        <w:tc>
          <w:tcPr>
            <w:tcW w:w="2974" w:type="dxa"/>
            <w:vMerge w:val="restart"/>
          </w:tcPr>
          <w:p w14:paraId="3C29B1BE" w14:textId="77777777" w:rsidR="0062678A" w:rsidRPr="0062678A" w:rsidRDefault="0062678A" w:rsidP="00AC2205">
            <w:pPr>
              <w:ind w:firstLine="0"/>
              <w:rPr>
                <w:sz w:val="20"/>
                <w:szCs w:val="20"/>
                <w:lang w:val="ru-RU"/>
              </w:rPr>
            </w:pPr>
            <w:r w:rsidRPr="0062678A">
              <w:rPr>
                <w:sz w:val="20"/>
                <w:szCs w:val="20"/>
                <w:lang w:val="ru-RU"/>
              </w:rPr>
              <w:t>-</w:t>
            </w:r>
          </w:p>
          <w:p w14:paraId="26949D3E" w14:textId="77777777" w:rsidR="0062678A" w:rsidRPr="0062678A" w:rsidRDefault="0062678A" w:rsidP="00AC2205">
            <w:pPr>
              <w:ind w:firstLine="0"/>
              <w:rPr>
                <w:sz w:val="20"/>
                <w:szCs w:val="20"/>
                <w:lang w:val="ru-RU"/>
              </w:rPr>
            </w:pPr>
            <w:r w:rsidRPr="0062678A">
              <w:rPr>
                <w:sz w:val="20"/>
                <w:szCs w:val="20"/>
                <w:lang w:val="ru-RU"/>
              </w:rPr>
              <w:t xml:space="preserve">Примечание: если нет объединения, то выпадающего списка не должно быть и на нажатие по кнопке должно быть завязано создание связанного документа. </w:t>
            </w:r>
          </w:p>
          <w:p w14:paraId="2E61177C" w14:textId="77777777" w:rsidR="0062678A" w:rsidRPr="0062678A" w:rsidRDefault="0062678A" w:rsidP="00AC2205">
            <w:pPr>
              <w:ind w:firstLine="0"/>
              <w:rPr>
                <w:sz w:val="20"/>
                <w:szCs w:val="20"/>
                <w:lang w:val="ru-RU"/>
              </w:rPr>
            </w:pPr>
            <w:r w:rsidRPr="0062678A">
              <w:rPr>
                <w:sz w:val="20"/>
                <w:szCs w:val="20"/>
                <w:lang w:val="ru-RU"/>
              </w:rPr>
              <w:t>Если связанных документов нет, то кнопки вовсе не должно быть.</w:t>
            </w:r>
          </w:p>
        </w:tc>
        <w:tc>
          <w:tcPr>
            <w:tcW w:w="2790" w:type="dxa"/>
          </w:tcPr>
          <w:p w14:paraId="5DCEC038" w14:textId="77777777" w:rsidR="0062678A" w:rsidRPr="0051523F" w:rsidRDefault="0062678A" w:rsidP="00AC2205">
            <w:pPr>
              <w:ind w:firstLine="0"/>
              <w:rPr>
                <w:sz w:val="20"/>
                <w:szCs w:val="20"/>
              </w:rPr>
            </w:pPr>
            <w:r w:rsidRPr="0051523F">
              <w:rPr>
                <w:sz w:val="20"/>
                <w:szCs w:val="20"/>
              </w:rPr>
              <w:t xml:space="preserve">Приказ </w:t>
            </w:r>
          </w:p>
        </w:tc>
        <w:tc>
          <w:tcPr>
            <w:tcW w:w="1170" w:type="dxa"/>
          </w:tcPr>
          <w:p w14:paraId="5FB10BD1" w14:textId="77777777" w:rsidR="0062678A" w:rsidRPr="0051523F" w:rsidRDefault="0062678A" w:rsidP="00AC2205">
            <w:pPr>
              <w:ind w:firstLine="0"/>
              <w:rPr>
                <w:sz w:val="20"/>
                <w:szCs w:val="20"/>
              </w:rPr>
            </w:pPr>
            <w:r w:rsidRPr="0051523F">
              <w:rPr>
                <w:sz w:val="20"/>
                <w:szCs w:val="20"/>
              </w:rPr>
              <w:t>1</w:t>
            </w:r>
          </w:p>
        </w:tc>
      </w:tr>
      <w:tr w:rsidR="0062678A" w:rsidRPr="0051523F" w14:paraId="4D8A7844" w14:textId="77777777" w:rsidTr="00AC2205">
        <w:trPr>
          <w:trHeight w:val="287"/>
        </w:trPr>
        <w:tc>
          <w:tcPr>
            <w:tcW w:w="1345" w:type="dxa"/>
            <w:vMerge/>
          </w:tcPr>
          <w:p w14:paraId="19951AE1" w14:textId="77777777" w:rsidR="0062678A" w:rsidRPr="0051523F" w:rsidRDefault="0062678A" w:rsidP="00AC2205">
            <w:pPr>
              <w:ind w:firstLine="0"/>
              <w:rPr>
                <w:sz w:val="20"/>
                <w:szCs w:val="20"/>
              </w:rPr>
            </w:pPr>
          </w:p>
        </w:tc>
        <w:tc>
          <w:tcPr>
            <w:tcW w:w="1076" w:type="dxa"/>
            <w:vMerge/>
          </w:tcPr>
          <w:p w14:paraId="0834EF6D" w14:textId="77777777" w:rsidR="0062678A" w:rsidRPr="0051523F" w:rsidRDefault="0062678A" w:rsidP="00AC2205">
            <w:pPr>
              <w:ind w:firstLine="0"/>
              <w:rPr>
                <w:sz w:val="20"/>
                <w:szCs w:val="20"/>
              </w:rPr>
            </w:pPr>
          </w:p>
        </w:tc>
        <w:tc>
          <w:tcPr>
            <w:tcW w:w="2974" w:type="dxa"/>
            <w:vMerge/>
          </w:tcPr>
          <w:p w14:paraId="71D1D939" w14:textId="77777777" w:rsidR="0062678A" w:rsidRPr="0051523F" w:rsidRDefault="0062678A" w:rsidP="00AC2205">
            <w:pPr>
              <w:ind w:firstLine="0"/>
              <w:rPr>
                <w:sz w:val="20"/>
                <w:szCs w:val="20"/>
              </w:rPr>
            </w:pPr>
          </w:p>
        </w:tc>
        <w:tc>
          <w:tcPr>
            <w:tcW w:w="2790" w:type="dxa"/>
          </w:tcPr>
          <w:p w14:paraId="1A875B7E" w14:textId="77777777" w:rsidR="0062678A" w:rsidRPr="0051523F" w:rsidRDefault="0062678A" w:rsidP="00AC2205">
            <w:pPr>
              <w:ind w:firstLine="0"/>
              <w:rPr>
                <w:sz w:val="20"/>
                <w:szCs w:val="20"/>
              </w:rPr>
            </w:pPr>
            <w:r w:rsidRPr="0051523F">
              <w:rPr>
                <w:sz w:val="20"/>
                <w:szCs w:val="20"/>
              </w:rPr>
              <w:t>Распоряжение</w:t>
            </w:r>
          </w:p>
        </w:tc>
        <w:tc>
          <w:tcPr>
            <w:tcW w:w="1170" w:type="dxa"/>
          </w:tcPr>
          <w:p w14:paraId="55CDA6F2" w14:textId="77777777" w:rsidR="0062678A" w:rsidRPr="0051523F" w:rsidRDefault="0062678A" w:rsidP="00AC2205">
            <w:pPr>
              <w:ind w:firstLine="0"/>
              <w:rPr>
                <w:sz w:val="20"/>
                <w:szCs w:val="20"/>
              </w:rPr>
            </w:pPr>
            <w:r w:rsidRPr="0051523F">
              <w:rPr>
                <w:sz w:val="20"/>
                <w:szCs w:val="20"/>
              </w:rPr>
              <w:t>2</w:t>
            </w:r>
          </w:p>
        </w:tc>
      </w:tr>
      <w:tr w:rsidR="0062678A" w:rsidRPr="0051523F" w14:paraId="6419A105" w14:textId="77777777" w:rsidTr="00AC2205">
        <w:tc>
          <w:tcPr>
            <w:tcW w:w="1345" w:type="dxa"/>
          </w:tcPr>
          <w:p w14:paraId="5434A730" w14:textId="77777777" w:rsidR="0062678A" w:rsidRPr="0051523F" w:rsidRDefault="0062678A" w:rsidP="00AC2205">
            <w:pPr>
              <w:ind w:firstLine="0"/>
              <w:rPr>
                <w:sz w:val="20"/>
                <w:szCs w:val="20"/>
              </w:rPr>
            </w:pPr>
            <w:r w:rsidRPr="0051523F">
              <w:rPr>
                <w:sz w:val="20"/>
                <w:szCs w:val="20"/>
              </w:rPr>
              <w:t>На рассмотрение</w:t>
            </w:r>
          </w:p>
        </w:tc>
        <w:tc>
          <w:tcPr>
            <w:tcW w:w="1076" w:type="dxa"/>
            <w:vMerge w:val="restart"/>
          </w:tcPr>
          <w:p w14:paraId="02FEB827" w14:textId="77777777" w:rsidR="0062678A" w:rsidRPr="0051523F" w:rsidRDefault="0062678A" w:rsidP="00AC2205">
            <w:pPr>
              <w:ind w:firstLine="0"/>
              <w:rPr>
                <w:sz w:val="20"/>
                <w:szCs w:val="20"/>
              </w:rPr>
            </w:pPr>
            <w:r>
              <w:rPr>
                <w:sz w:val="20"/>
                <w:szCs w:val="20"/>
              </w:rPr>
              <w:t>3</w:t>
            </w:r>
          </w:p>
          <w:p w14:paraId="00EB703C" w14:textId="77777777" w:rsidR="0062678A" w:rsidRPr="0051523F" w:rsidRDefault="0062678A" w:rsidP="00AC2205">
            <w:pPr>
              <w:ind w:firstLine="0"/>
              <w:rPr>
                <w:sz w:val="20"/>
                <w:szCs w:val="20"/>
              </w:rPr>
            </w:pPr>
          </w:p>
        </w:tc>
        <w:tc>
          <w:tcPr>
            <w:tcW w:w="2974" w:type="dxa"/>
          </w:tcPr>
          <w:p w14:paraId="633D6CE3" w14:textId="77777777" w:rsidR="0062678A" w:rsidRPr="0062678A" w:rsidRDefault="0062678A" w:rsidP="00AC2205">
            <w:pPr>
              <w:ind w:firstLine="0"/>
              <w:rPr>
                <w:sz w:val="20"/>
                <w:szCs w:val="20"/>
                <w:lang w:val="ru-RU"/>
              </w:rPr>
            </w:pPr>
            <w:r w:rsidRPr="0062678A">
              <w:rPr>
                <w:sz w:val="20"/>
                <w:szCs w:val="20"/>
                <w:lang w:val="ru-RU"/>
              </w:rPr>
              <w:t>Открытие карточки процесса «На рассмотрение»</w:t>
            </w:r>
          </w:p>
        </w:tc>
        <w:tc>
          <w:tcPr>
            <w:tcW w:w="2790" w:type="dxa"/>
          </w:tcPr>
          <w:p w14:paraId="46872F0E" w14:textId="77777777" w:rsidR="0062678A" w:rsidRPr="0051523F" w:rsidRDefault="0062678A" w:rsidP="00AC2205">
            <w:pPr>
              <w:ind w:firstLine="0"/>
              <w:jc w:val="center"/>
              <w:rPr>
                <w:sz w:val="20"/>
                <w:szCs w:val="20"/>
              </w:rPr>
            </w:pPr>
            <w:r w:rsidRPr="0051523F">
              <w:rPr>
                <w:sz w:val="20"/>
                <w:szCs w:val="20"/>
              </w:rPr>
              <w:t>-</w:t>
            </w:r>
          </w:p>
        </w:tc>
        <w:tc>
          <w:tcPr>
            <w:tcW w:w="1170" w:type="dxa"/>
          </w:tcPr>
          <w:p w14:paraId="4B24F6B7" w14:textId="77777777" w:rsidR="0062678A" w:rsidRPr="0051523F" w:rsidRDefault="0062678A" w:rsidP="00AC2205">
            <w:pPr>
              <w:ind w:firstLine="0"/>
              <w:jc w:val="center"/>
              <w:rPr>
                <w:sz w:val="20"/>
                <w:szCs w:val="20"/>
              </w:rPr>
            </w:pPr>
            <w:r w:rsidRPr="0051523F">
              <w:rPr>
                <w:sz w:val="20"/>
                <w:szCs w:val="20"/>
              </w:rPr>
              <w:t>-</w:t>
            </w:r>
          </w:p>
        </w:tc>
      </w:tr>
      <w:tr w:rsidR="0062678A" w:rsidRPr="0051523F" w14:paraId="56DFAD75" w14:textId="77777777" w:rsidTr="00AC2205">
        <w:tc>
          <w:tcPr>
            <w:tcW w:w="1345" w:type="dxa"/>
          </w:tcPr>
          <w:p w14:paraId="46433527" w14:textId="77777777" w:rsidR="0062678A" w:rsidRPr="0051523F" w:rsidRDefault="0062678A" w:rsidP="00AC2205">
            <w:pPr>
              <w:ind w:firstLine="0"/>
              <w:rPr>
                <w:sz w:val="20"/>
                <w:szCs w:val="20"/>
              </w:rPr>
            </w:pPr>
            <w:r w:rsidRPr="0051523F">
              <w:rPr>
                <w:sz w:val="20"/>
                <w:szCs w:val="20"/>
              </w:rPr>
              <w:t>Добавить резолюцию</w:t>
            </w:r>
          </w:p>
        </w:tc>
        <w:tc>
          <w:tcPr>
            <w:tcW w:w="1076" w:type="dxa"/>
            <w:vMerge/>
          </w:tcPr>
          <w:p w14:paraId="1B5AE812" w14:textId="77777777" w:rsidR="0062678A" w:rsidRPr="0051523F" w:rsidRDefault="0062678A" w:rsidP="00AC2205">
            <w:pPr>
              <w:ind w:firstLine="0"/>
              <w:rPr>
                <w:sz w:val="20"/>
                <w:szCs w:val="20"/>
              </w:rPr>
            </w:pPr>
          </w:p>
        </w:tc>
        <w:tc>
          <w:tcPr>
            <w:tcW w:w="2974" w:type="dxa"/>
          </w:tcPr>
          <w:p w14:paraId="0985B849" w14:textId="77777777" w:rsidR="0062678A" w:rsidRPr="0062678A" w:rsidRDefault="0062678A" w:rsidP="00AC2205">
            <w:pPr>
              <w:ind w:firstLine="0"/>
              <w:rPr>
                <w:sz w:val="20"/>
                <w:szCs w:val="20"/>
                <w:lang w:val="ru-RU"/>
              </w:rPr>
            </w:pPr>
            <w:r w:rsidRPr="0062678A">
              <w:rPr>
                <w:sz w:val="20"/>
                <w:szCs w:val="20"/>
                <w:lang w:val="ru-RU"/>
              </w:rPr>
              <w:t>Открытие карточки процесса «Добавить резолюцию»</w:t>
            </w:r>
          </w:p>
        </w:tc>
        <w:tc>
          <w:tcPr>
            <w:tcW w:w="2790" w:type="dxa"/>
          </w:tcPr>
          <w:p w14:paraId="69FB6F68" w14:textId="77777777" w:rsidR="0062678A" w:rsidRPr="0051523F" w:rsidRDefault="0062678A" w:rsidP="00AC2205">
            <w:pPr>
              <w:ind w:firstLine="0"/>
              <w:jc w:val="center"/>
              <w:rPr>
                <w:sz w:val="20"/>
                <w:szCs w:val="20"/>
              </w:rPr>
            </w:pPr>
            <w:r w:rsidRPr="0051523F">
              <w:rPr>
                <w:sz w:val="20"/>
                <w:szCs w:val="20"/>
              </w:rPr>
              <w:t>-</w:t>
            </w:r>
          </w:p>
        </w:tc>
        <w:tc>
          <w:tcPr>
            <w:tcW w:w="1170" w:type="dxa"/>
          </w:tcPr>
          <w:p w14:paraId="6DEDCD08" w14:textId="77777777" w:rsidR="0062678A" w:rsidRPr="0051523F" w:rsidRDefault="0062678A" w:rsidP="00AC2205">
            <w:pPr>
              <w:ind w:firstLine="0"/>
              <w:jc w:val="center"/>
              <w:rPr>
                <w:sz w:val="20"/>
                <w:szCs w:val="20"/>
              </w:rPr>
            </w:pPr>
            <w:r w:rsidRPr="0051523F">
              <w:rPr>
                <w:sz w:val="20"/>
                <w:szCs w:val="20"/>
              </w:rPr>
              <w:t>-</w:t>
            </w:r>
          </w:p>
        </w:tc>
      </w:tr>
      <w:tr w:rsidR="0062678A" w:rsidRPr="0051523F" w14:paraId="0DE95CAC" w14:textId="77777777" w:rsidTr="00AC2205">
        <w:tc>
          <w:tcPr>
            <w:tcW w:w="1345" w:type="dxa"/>
          </w:tcPr>
          <w:p w14:paraId="5E0E3D97" w14:textId="77777777" w:rsidR="0062678A" w:rsidRPr="0051523F" w:rsidRDefault="0062678A" w:rsidP="00AC2205">
            <w:pPr>
              <w:ind w:firstLine="0"/>
              <w:rPr>
                <w:sz w:val="20"/>
                <w:szCs w:val="20"/>
              </w:rPr>
            </w:pPr>
            <w:r w:rsidRPr="0051523F">
              <w:rPr>
                <w:sz w:val="20"/>
                <w:szCs w:val="20"/>
              </w:rPr>
              <w:t>Другие процессы</w:t>
            </w:r>
          </w:p>
        </w:tc>
        <w:tc>
          <w:tcPr>
            <w:tcW w:w="1076" w:type="dxa"/>
            <w:vMerge/>
          </w:tcPr>
          <w:p w14:paraId="635DACC2" w14:textId="77777777" w:rsidR="0062678A" w:rsidRPr="0051523F" w:rsidRDefault="0062678A" w:rsidP="00AC2205">
            <w:pPr>
              <w:ind w:firstLine="0"/>
              <w:rPr>
                <w:sz w:val="20"/>
                <w:szCs w:val="20"/>
              </w:rPr>
            </w:pPr>
          </w:p>
        </w:tc>
        <w:tc>
          <w:tcPr>
            <w:tcW w:w="2974" w:type="dxa"/>
          </w:tcPr>
          <w:p w14:paraId="1BB985B1" w14:textId="77777777" w:rsidR="0062678A" w:rsidRPr="0051523F" w:rsidRDefault="0062678A" w:rsidP="00AC2205">
            <w:pPr>
              <w:ind w:firstLine="0"/>
              <w:jc w:val="center"/>
              <w:rPr>
                <w:sz w:val="20"/>
                <w:szCs w:val="20"/>
              </w:rPr>
            </w:pPr>
            <w:r w:rsidRPr="0051523F">
              <w:rPr>
                <w:sz w:val="20"/>
                <w:szCs w:val="20"/>
              </w:rPr>
              <w:t>-</w:t>
            </w:r>
          </w:p>
        </w:tc>
        <w:tc>
          <w:tcPr>
            <w:tcW w:w="2790" w:type="dxa"/>
          </w:tcPr>
          <w:p w14:paraId="374A8A67" w14:textId="77777777" w:rsidR="0062678A" w:rsidRPr="0051523F" w:rsidRDefault="0062678A" w:rsidP="00AC2205">
            <w:pPr>
              <w:ind w:firstLine="0"/>
              <w:rPr>
                <w:sz w:val="20"/>
                <w:szCs w:val="20"/>
              </w:rPr>
            </w:pPr>
            <w:r w:rsidRPr="0051523F">
              <w:rPr>
                <w:sz w:val="20"/>
                <w:szCs w:val="20"/>
              </w:rPr>
              <w:t>На перевод</w:t>
            </w:r>
          </w:p>
        </w:tc>
        <w:tc>
          <w:tcPr>
            <w:tcW w:w="1170" w:type="dxa"/>
          </w:tcPr>
          <w:p w14:paraId="41AC669D" w14:textId="77777777" w:rsidR="0062678A" w:rsidRPr="0051523F" w:rsidRDefault="0062678A" w:rsidP="00AC2205">
            <w:pPr>
              <w:ind w:firstLine="0"/>
              <w:rPr>
                <w:sz w:val="20"/>
                <w:szCs w:val="20"/>
              </w:rPr>
            </w:pPr>
            <w:r w:rsidRPr="0051523F">
              <w:rPr>
                <w:sz w:val="20"/>
                <w:szCs w:val="20"/>
              </w:rPr>
              <w:t>1</w:t>
            </w:r>
          </w:p>
        </w:tc>
      </w:tr>
      <w:tr w:rsidR="0062678A" w:rsidRPr="0051523F" w14:paraId="5329521C" w14:textId="77777777" w:rsidTr="00AC2205">
        <w:tc>
          <w:tcPr>
            <w:tcW w:w="1345" w:type="dxa"/>
            <w:vMerge w:val="restart"/>
          </w:tcPr>
          <w:p w14:paraId="4C94D879" w14:textId="77777777" w:rsidR="0062678A" w:rsidRPr="0051523F" w:rsidRDefault="0062678A" w:rsidP="00AC2205">
            <w:pPr>
              <w:ind w:firstLine="0"/>
              <w:rPr>
                <w:sz w:val="20"/>
                <w:szCs w:val="20"/>
              </w:rPr>
            </w:pPr>
            <w:r w:rsidRPr="0051523F">
              <w:rPr>
                <w:sz w:val="20"/>
                <w:szCs w:val="20"/>
              </w:rPr>
              <w:t>Действия</w:t>
            </w:r>
          </w:p>
          <w:p w14:paraId="05417752" w14:textId="77777777" w:rsidR="0062678A" w:rsidRPr="0051523F" w:rsidRDefault="0062678A" w:rsidP="00AC2205">
            <w:pPr>
              <w:ind w:firstLine="0"/>
              <w:rPr>
                <w:sz w:val="20"/>
                <w:szCs w:val="20"/>
              </w:rPr>
            </w:pPr>
          </w:p>
          <w:p w14:paraId="3B8B44B4" w14:textId="77777777" w:rsidR="0062678A" w:rsidRPr="0051523F" w:rsidRDefault="0062678A" w:rsidP="00AC2205">
            <w:pPr>
              <w:ind w:firstLine="0"/>
              <w:rPr>
                <w:sz w:val="20"/>
                <w:szCs w:val="20"/>
              </w:rPr>
            </w:pPr>
          </w:p>
          <w:p w14:paraId="68D784E8" w14:textId="77777777" w:rsidR="0062678A" w:rsidRPr="0051523F" w:rsidRDefault="0062678A" w:rsidP="00AC2205">
            <w:pPr>
              <w:ind w:firstLine="0"/>
              <w:rPr>
                <w:sz w:val="20"/>
                <w:szCs w:val="20"/>
              </w:rPr>
            </w:pPr>
          </w:p>
        </w:tc>
        <w:tc>
          <w:tcPr>
            <w:tcW w:w="1076" w:type="dxa"/>
            <w:vMerge w:val="restart"/>
          </w:tcPr>
          <w:p w14:paraId="2F12981E" w14:textId="77777777" w:rsidR="0062678A" w:rsidRPr="0051523F" w:rsidRDefault="0062678A" w:rsidP="00AC2205">
            <w:pPr>
              <w:ind w:firstLine="0"/>
              <w:rPr>
                <w:sz w:val="20"/>
                <w:szCs w:val="20"/>
              </w:rPr>
            </w:pPr>
            <w:r>
              <w:rPr>
                <w:sz w:val="20"/>
                <w:szCs w:val="20"/>
              </w:rPr>
              <w:t>4</w:t>
            </w:r>
          </w:p>
        </w:tc>
        <w:tc>
          <w:tcPr>
            <w:tcW w:w="2974" w:type="dxa"/>
            <w:vMerge w:val="restart"/>
          </w:tcPr>
          <w:p w14:paraId="77627696" w14:textId="77777777" w:rsidR="0062678A" w:rsidRPr="0051523F" w:rsidRDefault="0062678A" w:rsidP="00AC2205">
            <w:pPr>
              <w:ind w:firstLine="0"/>
              <w:jc w:val="center"/>
              <w:rPr>
                <w:sz w:val="20"/>
                <w:szCs w:val="20"/>
              </w:rPr>
            </w:pPr>
            <w:r w:rsidRPr="0051523F">
              <w:rPr>
                <w:sz w:val="20"/>
                <w:szCs w:val="20"/>
              </w:rPr>
              <w:t>-</w:t>
            </w:r>
          </w:p>
          <w:p w14:paraId="176C4178" w14:textId="77777777" w:rsidR="0062678A" w:rsidRPr="0051523F" w:rsidRDefault="0062678A" w:rsidP="00AC2205">
            <w:pPr>
              <w:ind w:firstLine="0"/>
              <w:jc w:val="center"/>
              <w:rPr>
                <w:sz w:val="20"/>
                <w:szCs w:val="20"/>
              </w:rPr>
            </w:pPr>
          </w:p>
        </w:tc>
        <w:tc>
          <w:tcPr>
            <w:tcW w:w="2790" w:type="dxa"/>
          </w:tcPr>
          <w:p w14:paraId="2F185E81" w14:textId="77777777" w:rsidR="0062678A" w:rsidRPr="0051523F" w:rsidRDefault="0062678A" w:rsidP="00AC2205">
            <w:pPr>
              <w:ind w:firstLine="0"/>
              <w:rPr>
                <w:sz w:val="20"/>
                <w:szCs w:val="20"/>
              </w:rPr>
            </w:pPr>
            <w:r w:rsidRPr="0051523F">
              <w:rPr>
                <w:sz w:val="20"/>
                <w:szCs w:val="20"/>
              </w:rPr>
              <w:t>Отправить карточку</w:t>
            </w:r>
          </w:p>
        </w:tc>
        <w:tc>
          <w:tcPr>
            <w:tcW w:w="1170" w:type="dxa"/>
          </w:tcPr>
          <w:p w14:paraId="54EE4065" w14:textId="77777777" w:rsidR="0062678A" w:rsidRPr="0051523F" w:rsidRDefault="0062678A" w:rsidP="00AC2205">
            <w:pPr>
              <w:ind w:firstLine="0"/>
              <w:rPr>
                <w:sz w:val="20"/>
                <w:szCs w:val="20"/>
              </w:rPr>
            </w:pPr>
            <w:r w:rsidRPr="0051523F">
              <w:rPr>
                <w:sz w:val="20"/>
                <w:szCs w:val="20"/>
              </w:rPr>
              <w:t>1</w:t>
            </w:r>
          </w:p>
        </w:tc>
      </w:tr>
      <w:tr w:rsidR="0062678A" w:rsidRPr="0051523F" w14:paraId="079B581C" w14:textId="77777777" w:rsidTr="00AC2205">
        <w:tc>
          <w:tcPr>
            <w:tcW w:w="1345" w:type="dxa"/>
            <w:vMerge/>
          </w:tcPr>
          <w:p w14:paraId="733FD9D4" w14:textId="77777777" w:rsidR="0062678A" w:rsidRPr="0051523F" w:rsidRDefault="0062678A" w:rsidP="00AC2205">
            <w:pPr>
              <w:ind w:firstLine="0"/>
              <w:rPr>
                <w:sz w:val="20"/>
                <w:szCs w:val="20"/>
              </w:rPr>
            </w:pPr>
          </w:p>
        </w:tc>
        <w:tc>
          <w:tcPr>
            <w:tcW w:w="1076" w:type="dxa"/>
            <w:vMerge/>
          </w:tcPr>
          <w:p w14:paraId="73949C2A" w14:textId="77777777" w:rsidR="0062678A" w:rsidRPr="0051523F" w:rsidRDefault="0062678A" w:rsidP="00AC2205">
            <w:pPr>
              <w:ind w:firstLine="0"/>
              <w:rPr>
                <w:sz w:val="20"/>
                <w:szCs w:val="20"/>
              </w:rPr>
            </w:pPr>
          </w:p>
        </w:tc>
        <w:tc>
          <w:tcPr>
            <w:tcW w:w="2974" w:type="dxa"/>
            <w:vMerge/>
          </w:tcPr>
          <w:p w14:paraId="2737E4BB" w14:textId="77777777" w:rsidR="0062678A" w:rsidRPr="0051523F" w:rsidRDefault="0062678A" w:rsidP="00AC2205">
            <w:pPr>
              <w:ind w:firstLine="0"/>
              <w:rPr>
                <w:sz w:val="20"/>
                <w:szCs w:val="20"/>
              </w:rPr>
            </w:pPr>
          </w:p>
        </w:tc>
        <w:tc>
          <w:tcPr>
            <w:tcW w:w="2790" w:type="dxa"/>
          </w:tcPr>
          <w:p w14:paraId="264E9BF3" w14:textId="77777777" w:rsidR="0062678A" w:rsidRPr="0051523F" w:rsidRDefault="0062678A" w:rsidP="00AC2205">
            <w:pPr>
              <w:ind w:firstLine="0"/>
              <w:rPr>
                <w:sz w:val="20"/>
                <w:szCs w:val="20"/>
              </w:rPr>
            </w:pPr>
            <w:r w:rsidRPr="0051523F">
              <w:rPr>
                <w:sz w:val="20"/>
                <w:szCs w:val="20"/>
              </w:rPr>
              <w:t>Отозвать карточку</w:t>
            </w:r>
          </w:p>
        </w:tc>
        <w:tc>
          <w:tcPr>
            <w:tcW w:w="1170" w:type="dxa"/>
          </w:tcPr>
          <w:p w14:paraId="30C16DBA" w14:textId="77777777" w:rsidR="0062678A" w:rsidRPr="0051523F" w:rsidRDefault="0062678A" w:rsidP="00AC2205">
            <w:pPr>
              <w:ind w:firstLine="0"/>
              <w:rPr>
                <w:sz w:val="20"/>
                <w:szCs w:val="20"/>
              </w:rPr>
            </w:pPr>
            <w:r w:rsidRPr="0051523F">
              <w:rPr>
                <w:sz w:val="20"/>
                <w:szCs w:val="20"/>
              </w:rPr>
              <w:t>2</w:t>
            </w:r>
          </w:p>
        </w:tc>
      </w:tr>
      <w:tr w:rsidR="0062678A" w:rsidRPr="0051523F" w14:paraId="26F5C071" w14:textId="77777777" w:rsidTr="00AC2205">
        <w:tc>
          <w:tcPr>
            <w:tcW w:w="1345" w:type="dxa"/>
            <w:vMerge/>
          </w:tcPr>
          <w:p w14:paraId="6D8FCDFC" w14:textId="77777777" w:rsidR="0062678A" w:rsidRPr="0051523F" w:rsidRDefault="0062678A" w:rsidP="00AC2205">
            <w:pPr>
              <w:ind w:firstLine="0"/>
              <w:rPr>
                <w:sz w:val="20"/>
                <w:szCs w:val="20"/>
              </w:rPr>
            </w:pPr>
          </w:p>
        </w:tc>
        <w:tc>
          <w:tcPr>
            <w:tcW w:w="1076" w:type="dxa"/>
            <w:vMerge/>
          </w:tcPr>
          <w:p w14:paraId="40DE3602" w14:textId="77777777" w:rsidR="0062678A" w:rsidRPr="0051523F" w:rsidRDefault="0062678A" w:rsidP="00AC2205">
            <w:pPr>
              <w:ind w:firstLine="0"/>
              <w:rPr>
                <w:sz w:val="20"/>
                <w:szCs w:val="20"/>
              </w:rPr>
            </w:pPr>
          </w:p>
        </w:tc>
        <w:tc>
          <w:tcPr>
            <w:tcW w:w="2974" w:type="dxa"/>
            <w:vMerge/>
          </w:tcPr>
          <w:p w14:paraId="27CAAF23" w14:textId="77777777" w:rsidR="0062678A" w:rsidRPr="0051523F" w:rsidRDefault="0062678A" w:rsidP="00AC2205">
            <w:pPr>
              <w:ind w:firstLine="0"/>
              <w:rPr>
                <w:sz w:val="20"/>
                <w:szCs w:val="20"/>
              </w:rPr>
            </w:pPr>
          </w:p>
        </w:tc>
        <w:tc>
          <w:tcPr>
            <w:tcW w:w="2790" w:type="dxa"/>
          </w:tcPr>
          <w:p w14:paraId="25ADA556" w14:textId="77777777" w:rsidR="0062678A" w:rsidRPr="0051523F" w:rsidRDefault="0062678A" w:rsidP="00AC2205">
            <w:pPr>
              <w:ind w:firstLine="0"/>
              <w:rPr>
                <w:sz w:val="20"/>
                <w:szCs w:val="20"/>
              </w:rPr>
            </w:pPr>
            <w:r w:rsidRPr="0051523F">
              <w:rPr>
                <w:sz w:val="20"/>
                <w:szCs w:val="20"/>
              </w:rPr>
              <w:t>Создать дубликат</w:t>
            </w:r>
          </w:p>
        </w:tc>
        <w:tc>
          <w:tcPr>
            <w:tcW w:w="1170" w:type="dxa"/>
          </w:tcPr>
          <w:p w14:paraId="11ACA2FF" w14:textId="77777777" w:rsidR="0062678A" w:rsidRPr="0051523F" w:rsidRDefault="0062678A" w:rsidP="00AC2205">
            <w:pPr>
              <w:ind w:firstLine="0"/>
              <w:rPr>
                <w:sz w:val="20"/>
                <w:szCs w:val="20"/>
              </w:rPr>
            </w:pPr>
            <w:r w:rsidRPr="0051523F">
              <w:rPr>
                <w:sz w:val="20"/>
                <w:szCs w:val="20"/>
              </w:rPr>
              <w:t>3</w:t>
            </w:r>
          </w:p>
        </w:tc>
      </w:tr>
      <w:tr w:rsidR="0062678A" w:rsidRPr="0051523F" w14:paraId="1948B741" w14:textId="77777777" w:rsidTr="00AC2205">
        <w:tc>
          <w:tcPr>
            <w:tcW w:w="1345" w:type="dxa"/>
            <w:vMerge/>
          </w:tcPr>
          <w:p w14:paraId="3CE4848B" w14:textId="77777777" w:rsidR="0062678A" w:rsidRPr="0051523F" w:rsidRDefault="0062678A" w:rsidP="00AC2205">
            <w:pPr>
              <w:ind w:firstLine="0"/>
              <w:rPr>
                <w:sz w:val="20"/>
                <w:szCs w:val="20"/>
              </w:rPr>
            </w:pPr>
          </w:p>
        </w:tc>
        <w:tc>
          <w:tcPr>
            <w:tcW w:w="1076" w:type="dxa"/>
            <w:vMerge/>
          </w:tcPr>
          <w:p w14:paraId="25BDAC01" w14:textId="77777777" w:rsidR="0062678A" w:rsidRPr="0051523F" w:rsidRDefault="0062678A" w:rsidP="00AC2205">
            <w:pPr>
              <w:ind w:firstLine="0"/>
              <w:rPr>
                <w:sz w:val="20"/>
                <w:szCs w:val="20"/>
              </w:rPr>
            </w:pPr>
          </w:p>
        </w:tc>
        <w:tc>
          <w:tcPr>
            <w:tcW w:w="2974" w:type="dxa"/>
            <w:vMerge/>
          </w:tcPr>
          <w:p w14:paraId="787C5E3A" w14:textId="77777777" w:rsidR="0062678A" w:rsidRPr="0051523F" w:rsidRDefault="0062678A" w:rsidP="00AC2205">
            <w:pPr>
              <w:ind w:firstLine="0"/>
              <w:rPr>
                <w:sz w:val="20"/>
                <w:szCs w:val="20"/>
              </w:rPr>
            </w:pPr>
          </w:p>
        </w:tc>
        <w:tc>
          <w:tcPr>
            <w:tcW w:w="2790" w:type="dxa"/>
          </w:tcPr>
          <w:p w14:paraId="5637DC4B" w14:textId="77777777" w:rsidR="0062678A" w:rsidRPr="0062678A" w:rsidRDefault="0062678A" w:rsidP="00AC2205">
            <w:pPr>
              <w:ind w:firstLine="0"/>
              <w:rPr>
                <w:sz w:val="20"/>
                <w:szCs w:val="20"/>
                <w:lang w:val="ru-RU"/>
              </w:rPr>
            </w:pPr>
            <w:r w:rsidRPr="0062678A">
              <w:rPr>
                <w:sz w:val="20"/>
                <w:szCs w:val="20"/>
                <w:lang w:val="ru-RU"/>
              </w:rPr>
              <w:t xml:space="preserve">Зарезервировать регистрационный №/Изменить зарезервированный регистрационный номер Снять с резерва </w:t>
            </w:r>
          </w:p>
        </w:tc>
        <w:tc>
          <w:tcPr>
            <w:tcW w:w="1170" w:type="dxa"/>
          </w:tcPr>
          <w:p w14:paraId="380B0196" w14:textId="77777777" w:rsidR="0062678A" w:rsidRPr="0051523F" w:rsidRDefault="0062678A" w:rsidP="00AC2205">
            <w:pPr>
              <w:ind w:firstLine="0"/>
              <w:rPr>
                <w:sz w:val="20"/>
                <w:szCs w:val="20"/>
              </w:rPr>
            </w:pPr>
            <w:r w:rsidRPr="0051523F">
              <w:rPr>
                <w:sz w:val="20"/>
                <w:szCs w:val="20"/>
              </w:rPr>
              <w:t>4</w:t>
            </w:r>
          </w:p>
        </w:tc>
      </w:tr>
      <w:tr w:rsidR="0062678A" w:rsidRPr="0051523F" w14:paraId="0C91B5C0" w14:textId="77777777" w:rsidTr="00AC2205">
        <w:tc>
          <w:tcPr>
            <w:tcW w:w="1345" w:type="dxa"/>
            <w:vMerge/>
          </w:tcPr>
          <w:p w14:paraId="15AAF156" w14:textId="77777777" w:rsidR="0062678A" w:rsidRPr="0051523F" w:rsidRDefault="0062678A" w:rsidP="00AC2205">
            <w:pPr>
              <w:ind w:firstLine="0"/>
              <w:rPr>
                <w:sz w:val="20"/>
                <w:szCs w:val="20"/>
              </w:rPr>
            </w:pPr>
          </w:p>
        </w:tc>
        <w:tc>
          <w:tcPr>
            <w:tcW w:w="1076" w:type="dxa"/>
            <w:vMerge/>
          </w:tcPr>
          <w:p w14:paraId="59F936F9" w14:textId="77777777" w:rsidR="0062678A" w:rsidRPr="0051523F" w:rsidRDefault="0062678A" w:rsidP="00AC2205">
            <w:pPr>
              <w:ind w:firstLine="0"/>
              <w:rPr>
                <w:sz w:val="20"/>
                <w:szCs w:val="20"/>
              </w:rPr>
            </w:pPr>
          </w:p>
        </w:tc>
        <w:tc>
          <w:tcPr>
            <w:tcW w:w="2974" w:type="dxa"/>
            <w:vMerge/>
          </w:tcPr>
          <w:p w14:paraId="48BEDA47" w14:textId="77777777" w:rsidR="0062678A" w:rsidRPr="0051523F" w:rsidRDefault="0062678A" w:rsidP="00AC2205">
            <w:pPr>
              <w:ind w:firstLine="0"/>
              <w:rPr>
                <w:sz w:val="20"/>
                <w:szCs w:val="20"/>
              </w:rPr>
            </w:pPr>
          </w:p>
        </w:tc>
        <w:tc>
          <w:tcPr>
            <w:tcW w:w="2790" w:type="dxa"/>
          </w:tcPr>
          <w:p w14:paraId="5CC8BE3E" w14:textId="77777777" w:rsidR="0062678A" w:rsidRPr="0062678A" w:rsidRDefault="0062678A" w:rsidP="00AC2205">
            <w:pPr>
              <w:ind w:firstLine="0"/>
              <w:rPr>
                <w:sz w:val="20"/>
                <w:szCs w:val="20"/>
                <w:lang w:val="ru-RU"/>
              </w:rPr>
            </w:pPr>
            <w:r w:rsidRPr="0062678A">
              <w:rPr>
                <w:sz w:val="20"/>
                <w:szCs w:val="20"/>
                <w:lang w:val="ru-RU"/>
              </w:rPr>
              <w:t>Взять себе на контроль/Снять со своего контроля</w:t>
            </w:r>
          </w:p>
        </w:tc>
        <w:tc>
          <w:tcPr>
            <w:tcW w:w="1170" w:type="dxa"/>
          </w:tcPr>
          <w:p w14:paraId="1C37324F" w14:textId="77777777" w:rsidR="0062678A" w:rsidRPr="0051523F" w:rsidRDefault="0062678A" w:rsidP="00AC2205">
            <w:pPr>
              <w:ind w:firstLine="0"/>
              <w:rPr>
                <w:sz w:val="20"/>
                <w:szCs w:val="20"/>
              </w:rPr>
            </w:pPr>
            <w:r w:rsidRPr="0051523F">
              <w:rPr>
                <w:sz w:val="20"/>
                <w:szCs w:val="20"/>
              </w:rPr>
              <w:t>5</w:t>
            </w:r>
          </w:p>
        </w:tc>
      </w:tr>
      <w:tr w:rsidR="0062678A" w:rsidRPr="0051523F" w14:paraId="5886F3E2" w14:textId="77777777" w:rsidTr="00AC2205">
        <w:tc>
          <w:tcPr>
            <w:tcW w:w="1345" w:type="dxa"/>
            <w:vMerge/>
          </w:tcPr>
          <w:p w14:paraId="4CF6514E" w14:textId="77777777" w:rsidR="0062678A" w:rsidRPr="0051523F" w:rsidRDefault="0062678A" w:rsidP="00AC2205">
            <w:pPr>
              <w:ind w:firstLine="0"/>
              <w:rPr>
                <w:sz w:val="20"/>
                <w:szCs w:val="20"/>
              </w:rPr>
            </w:pPr>
          </w:p>
        </w:tc>
        <w:tc>
          <w:tcPr>
            <w:tcW w:w="1076" w:type="dxa"/>
            <w:vMerge/>
          </w:tcPr>
          <w:p w14:paraId="2099ECE9" w14:textId="77777777" w:rsidR="0062678A" w:rsidRPr="0051523F" w:rsidRDefault="0062678A" w:rsidP="00AC2205">
            <w:pPr>
              <w:ind w:firstLine="0"/>
              <w:rPr>
                <w:sz w:val="20"/>
                <w:szCs w:val="20"/>
              </w:rPr>
            </w:pPr>
          </w:p>
        </w:tc>
        <w:tc>
          <w:tcPr>
            <w:tcW w:w="2974" w:type="dxa"/>
            <w:vMerge/>
          </w:tcPr>
          <w:p w14:paraId="4C227CBD" w14:textId="77777777" w:rsidR="0062678A" w:rsidRPr="0051523F" w:rsidRDefault="0062678A" w:rsidP="00AC2205">
            <w:pPr>
              <w:ind w:firstLine="0"/>
              <w:rPr>
                <w:sz w:val="20"/>
                <w:szCs w:val="20"/>
              </w:rPr>
            </w:pPr>
          </w:p>
        </w:tc>
        <w:tc>
          <w:tcPr>
            <w:tcW w:w="2790" w:type="dxa"/>
          </w:tcPr>
          <w:p w14:paraId="62182D2F" w14:textId="77777777" w:rsidR="0062678A" w:rsidRPr="0051523F" w:rsidRDefault="0062678A" w:rsidP="00AC2205">
            <w:pPr>
              <w:ind w:firstLine="0"/>
              <w:rPr>
                <w:sz w:val="20"/>
                <w:szCs w:val="20"/>
              </w:rPr>
            </w:pPr>
            <w:r w:rsidRPr="0051523F">
              <w:rPr>
                <w:sz w:val="20"/>
                <w:szCs w:val="20"/>
              </w:rPr>
              <w:t>Продлить срок исполнения</w:t>
            </w:r>
          </w:p>
        </w:tc>
        <w:tc>
          <w:tcPr>
            <w:tcW w:w="1170" w:type="dxa"/>
          </w:tcPr>
          <w:p w14:paraId="548A4BB3" w14:textId="77777777" w:rsidR="0062678A" w:rsidRPr="0051523F" w:rsidRDefault="0062678A" w:rsidP="00AC2205">
            <w:pPr>
              <w:ind w:firstLine="0"/>
              <w:rPr>
                <w:sz w:val="20"/>
                <w:szCs w:val="20"/>
              </w:rPr>
            </w:pPr>
            <w:r w:rsidRPr="0051523F">
              <w:rPr>
                <w:sz w:val="20"/>
                <w:szCs w:val="20"/>
              </w:rPr>
              <w:t>6</w:t>
            </w:r>
          </w:p>
        </w:tc>
      </w:tr>
      <w:tr w:rsidR="0062678A" w:rsidRPr="0051523F" w14:paraId="54A6C174" w14:textId="77777777" w:rsidTr="00AC2205">
        <w:tc>
          <w:tcPr>
            <w:tcW w:w="1345" w:type="dxa"/>
            <w:vMerge/>
          </w:tcPr>
          <w:p w14:paraId="4C47077B" w14:textId="77777777" w:rsidR="0062678A" w:rsidRPr="0051523F" w:rsidRDefault="0062678A" w:rsidP="00AC2205">
            <w:pPr>
              <w:ind w:firstLine="0"/>
              <w:rPr>
                <w:sz w:val="20"/>
                <w:szCs w:val="20"/>
              </w:rPr>
            </w:pPr>
          </w:p>
        </w:tc>
        <w:tc>
          <w:tcPr>
            <w:tcW w:w="1076" w:type="dxa"/>
            <w:vMerge/>
          </w:tcPr>
          <w:p w14:paraId="5BF6E67A" w14:textId="77777777" w:rsidR="0062678A" w:rsidRPr="0051523F" w:rsidRDefault="0062678A" w:rsidP="00AC2205">
            <w:pPr>
              <w:ind w:firstLine="0"/>
              <w:rPr>
                <w:sz w:val="20"/>
                <w:szCs w:val="20"/>
              </w:rPr>
            </w:pPr>
          </w:p>
        </w:tc>
        <w:tc>
          <w:tcPr>
            <w:tcW w:w="2974" w:type="dxa"/>
            <w:vMerge/>
          </w:tcPr>
          <w:p w14:paraId="29F4CCA2" w14:textId="77777777" w:rsidR="0062678A" w:rsidRPr="0051523F" w:rsidRDefault="0062678A" w:rsidP="00AC2205">
            <w:pPr>
              <w:ind w:firstLine="0"/>
              <w:rPr>
                <w:sz w:val="20"/>
                <w:szCs w:val="20"/>
              </w:rPr>
            </w:pPr>
          </w:p>
        </w:tc>
        <w:tc>
          <w:tcPr>
            <w:tcW w:w="2790" w:type="dxa"/>
          </w:tcPr>
          <w:p w14:paraId="2F5B356D" w14:textId="77777777" w:rsidR="0062678A" w:rsidRPr="0051523F" w:rsidRDefault="0062678A" w:rsidP="00AC2205">
            <w:pPr>
              <w:ind w:firstLine="0"/>
              <w:rPr>
                <w:sz w:val="20"/>
                <w:szCs w:val="20"/>
              </w:rPr>
            </w:pPr>
            <w:r w:rsidRPr="0051523F">
              <w:rPr>
                <w:sz w:val="20"/>
                <w:szCs w:val="20"/>
              </w:rPr>
              <w:t>Создать шаблон</w:t>
            </w:r>
          </w:p>
        </w:tc>
        <w:tc>
          <w:tcPr>
            <w:tcW w:w="1170" w:type="dxa"/>
          </w:tcPr>
          <w:p w14:paraId="591D5084" w14:textId="77777777" w:rsidR="0062678A" w:rsidRPr="0051523F" w:rsidRDefault="0062678A" w:rsidP="00AC2205">
            <w:pPr>
              <w:ind w:firstLine="0"/>
              <w:rPr>
                <w:sz w:val="20"/>
                <w:szCs w:val="20"/>
              </w:rPr>
            </w:pPr>
            <w:r w:rsidRPr="0051523F">
              <w:rPr>
                <w:sz w:val="20"/>
                <w:szCs w:val="20"/>
              </w:rPr>
              <w:t>7</w:t>
            </w:r>
          </w:p>
        </w:tc>
      </w:tr>
      <w:tr w:rsidR="0062678A" w:rsidRPr="0051523F" w14:paraId="026C8D86" w14:textId="77777777" w:rsidTr="00AC2205">
        <w:tc>
          <w:tcPr>
            <w:tcW w:w="1345" w:type="dxa"/>
            <w:vMerge/>
          </w:tcPr>
          <w:p w14:paraId="1C584F64" w14:textId="77777777" w:rsidR="0062678A" w:rsidRPr="0051523F" w:rsidRDefault="0062678A" w:rsidP="00AC2205">
            <w:pPr>
              <w:ind w:firstLine="0"/>
              <w:rPr>
                <w:sz w:val="20"/>
                <w:szCs w:val="20"/>
              </w:rPr>
            </w:pPr>
          </w:p>
        </w:tc>
        <w:tc>
          <w:tcPr>
            <w:tcW w:w="1076" w:type="dxa"/>
            <w:vMerge/>
          </w:tcPr>
          <w:p w14:paraId="02EA776A" w14:textId="77777777" w:rsidR="0062678A" w:rsidRPr="0051523F" w:rsidRDefault="0062678A" w:rsidP="00AC2205">
            <w:pPr>
              <w:ind w:firstLine="0"/>
              <w:rPr>
                <w:sz w:val="20"/>
                <w:szCs w:val="20"/>
              </w:rPr>
            </w:pPr>
          </w:p>
        </w:tc>
        <w:tc>
          <w:tcPr>
            <w:tcW w:w="2974" w:type="dxa"/>
            <w:vMerge/>
          </w:tcPr>
          <w:p w14:paraId="77F3C6F1" w14:textId="77777777" w:rsidR="0062678A" w:rsidRPr="0051523F" w:rsidRDefault="0062678A" w:rsidP="00AC2205">
            <w:pPr>
              <w:ind w:firstLine="0"/>
              <w:rPr>
                <w:sz w:val="20"/>
                <w:szCs w:val="20"/>
              </w:rPr>
            </w:pPr>
          </w:p>
        </w:tc>
        <w:tc>
          <w:tcPr>
            <w:tcW w:w="2790" w:type="dxa"/>
          </w:tcPr>
          <w:p w14:paraId="5E23F68D" w14:textId="77777777" w:rsidR="0062678A" w:rsidRPr="0051523F" w:rsidRDefault="0062678A" w:rsidP="00AC2205">
            <w:pPr>
              <w:ind w:firstLine="0"/>
              <w:rPr>
                <w:sz w:val="20"/>
                <w:szCs w:val="20"/>
              </w:rPr>
            </w:pPr>
            <w:r w:rsidRPr="0051523F">
              <w:rPr>
                <w:sz w:val="20"/>
                <w:szCs w:val="20"/>
              </w:rPr>
              <w:t>Создать карточку по шаблону</w:t>
            </w:r>
          </w:p>
        </w:tc>
        <w:tc>
          <w:tcPr>
            <w:tcW w:w="1170" w:type="dxa"/>
          </w:tcPr>
          <w:p w14:paraId="24B65877" w14:textId="77777777" w:rsidR="0062678A" w:rsidRPr="0051523F" w:rsidRDefault="0062678A" w:rsidP="00AC2205">
            <w:pPr>
              <w:ind w:firstLine="0"/>
              <w:rPr>
                <w:sz w:val="20"/>
                <w:szCs w:val="20"/>
              </w:rPr>
            </w:pPr>
            <w:r w:rsidRPr="0051523F">
              <w:rPr>
                <w:sz w:val="20"/>
                <w:szCs w:val="20"/>
              </w:rPr>
              <w:t>8</w:t>
            </w:r>
          </w:p>
        </w:tc>
      </w:tr>
      <w:tr w:rsidR="0062678A" w:rsidRPr="0051523F" w14:paraId="566B1274" w14:textId="77777777" w:rsidTr="00AC2205">
        <w:tc>
          <w:tcPr>
            <w:tcW w:w="1345" w:type="dxa"/>
            <w:vMerge/>
          </w:tcPr>
          <w:p w14:paraId="197DFB50" w14:textId="77777777" w:rsidR="0062678A" w:rsidRPr="0051523F" w:rsidRDefault="0062678A" w:rsidP="00AC2205">
            <w:pPr>
              <w:ind w:firstLine="0"/>
              <w:rPr>
                <w:sz w:val="20"/>
                <w:szCs w:val="20"/>
              </w:rPr>
            </w:pPr>
          </w:p>
        </w:tc>
        <w:tc>
          <w:tcPr>
            <w:tcW w:w="1076" w:type="dxa"/>
            <w:vMerge/>
          </w:tcPr>
          <w:p w14:paraId="111EF74C" w14:textId="77777777" w:rsidR="0062678A" w:rsidRPr="0051523F" w:rsidRDefault="0062678A" w:rsidP="00AC2205">
            <w:pPr>
              <w:ind w:firstLine="0"/>
              <w:rPr>
                <w:sz w:val="20"/>
                <w:szCs w:val="20"/>
              </w:rPr>
            </w:pPr>
          </w:p>
        </w:tc>
        <w:tc>
          <w:tcPr>
            <w:tcW w:w="2974" w:type="dxa"/>
            <w:vMerge/>
          </w:tcPr>
          <w:p w14:paraId="6C01D0CF" w14:textId="77777777" w:rsidR="0062678A" w:rsidRPr="0051523F" w:rsidRDefault="0062678A" w:rsidP="00AC2205">
            <w:pPr>
              <w:ind w:firstLine="0"/>
              <w:rPr>
                <w:sz w:val="20"/>
                <w:szCs w:val="20"/>
              </w:rPr>
            </w:pPr>
          </w:p>
        </w:tc>
        <w:tc>
          <w:tcPr>
            <w:tcW w:w="2790" w:type="dxa"/>
          </w:tcPr>
          <w:p w14:paraId="1CB489DD" w14:textId="77777777" w:rsidR="0062678A" w:rsidRPr="0051523F" w:rsidRDefault="0062678A" w:rsidP="00AC2205">
            <w:pPr>
              <w:ind w:firstLine="0"/>
              <w:rPr>
                <w:sz w:val="20"/>
                <w:szCs w:val="20"/>
              </w:rPr>
            </w:pPr>
            <w:r w:rsidRPr="0051523F">
              <w:rPr>
                <w:sz w:val="20"/>
                <w:szCs w:val="20"/>
              </w:rPr>
              <w:t>Добавить в избранное</w:t>
            </w:r>
          </w:p>
        </w:tc>
        <w:tc>
          <w:tcPr>
            <w:tcW w:w="1170" w:type="dxa"/>
          </w:tcPr>
          <w:p w14:paraId="5519B614" w14:textId="77777777" w:rsidR="0062678A" w:rsidRPr="0051523F" w:rsidRDefault="0062678A" w:rsidP="00AC2205">
            <w:pPr>
              <w:ind w:firstLine="0"/>
              <w:rPr>
                <w:sz w:val="20"/>
                <w:szCs w:val="20"/>
              </w:rPr>
            </w:pPr>
            <w:r w:rsidRPr="0051523F">
              <w:rPr>
                <w:sz w:val="20"/>
                <w:szCs w:val="20"/>
              </w:rPr>
              <w:t>9</w:t>
            </w:r>
          </w:p>
        </w:tc>
      </w:tr>
      <w:tr w:rsidR="0062678A" w:rsidRPr="0051523F" w14:paraId="66A81242" w14:textId="77777777" w:rsidTr="00AC2205">
        <w:tc>
          <w:tcPr>
            <w:tcW w:w="1345" w:type="dxa"/>
            <w:vMerge/>
          </w:tcPr>
          <w:p w14:paraId="64AFC946" w14:textId="77777777" w:rsidR="0062678A" w:rsidRPr="0051523F" w:rsidRDefault="0062678A" w:rsidP="00AC2205">
            <w:pPr>
              <w:ind w:firstLine="0"/>
              <w:rPr>
                <w:sz w:val="20"/>
                <w:szCs w:val="20"/>
              </w:rPr>
            </w:pPr>
          </w:p>
        </w:tc>
        <w:tc>
          <w:tcPr>
            <w:tcW w:w="1076" w:type="dxa"/>
            <w:vMerge/>
          </w:tcPr>
          <w:p w14:paraId="46C97A2A" w14:textId="77777777" w:rsidR="0062678A" w:rsidRPr="0051523F" w:rsidRDefault="0062678A" w:rsidP="00AC2205">
            <w:pPr>
              <w:ind w:firstLine="0"/>
              <w:rPr>
                <w:sz w:val="20"/>
                <w:szCs w:val="20"/>
              </w:rPr>
            </w:pPr>
          </w:p>
        </w:tc>
        <w:tc>
          <w:tcPr>
            <w:tcW w:w="2974" w:type="dxa"/>
            <w:vMerge/>
          </w:tcPr>
          <w:p w14:paraId="3A608123" w14:textId="77777777" w:rsidR="0062678A" w:rsidRPr="0051523F" w:rsidRDefault="0062678A" w:rsidP="00AC2205">
            <w:pPr>
              <w:ind w:firstLine="0"/>
              <w:rPr>
                <w:sz w:val="20"/>
                <w:szCs w:val="20"/>
              </w:rPr>
            </w:pPr>
          </w:p>
        </w:tc>
        <w:tc>
          <w:tcPr>
            <w:tcW w:w="2790" w:type="dxa"/>
          </w:tcPr>
          <w:p w14:paraId="2346FA6D" w14:textId="77777777" w:rsidR="0062678A" w:rsidRPr="0051523F" w:rsidRDefault="0062678A" w:rsidP="00AC2205">
            <w:pPr>
              <w:ind w:firstLine="0"/>
              <w:rPr>
                <w:sz w:val="20"/>
                <w:szCs w:val="20"/>
              </w:rPr>
            </w:pPr>
            <w:r w:rsidRPr="0051523F">
              <w:rPr>
                <w:sz w:val="20"/>
                <w:szCs w:val="20"/>
              </w:rPr>
              <w:t>Цветовая метка</w:t>
            </w:r>
          </w:p>
        </w:tc>
        <w:tc>
          <w:tcPr>
            <w:tcW w:w="1170" w:type="dxa"/>
          </w:tcPr>
          <w:p w14:paraId="7501F1D9" w14:textId="77777777" w:rsidR="0062678A" w:rsidRPr="0051523F" w:rsidRDefault="0062678A" w:rsidP="00AC2205">
            <w:pPr>
              <w:ind w:firstLine="0"/>
              <w:rPr>
                <w:sz w:val="20"/>
                <w:szCs w:val="20"/>
              </w:rPr>
            </w:pPr>
            <w:r w:rsidRPr="0051523F">
              <w:rPr>
                <w:sz w:val="20"/>
                <w:szCs w:val="20"/>
              </w:rPr>
              <w:t>10</w:t>
            </w:r>
          </w:p>
        </w:tc>
      </w:tr>
      <w:tr w:rsidR="0062678A" w:rsidRPr="0051523F" w14:paraId="3BE24B4B" w14:textId="77777777" w:rsidTr="00AC2205">
        <w:tc>
          <w:tcPr>
            <w:tcW w:w="1345" w:type="dxa"/>
            <w:vMerge/>
          </w:tcPr>
          <w:p w14:paraId="58D154B4" w14:textId="77777777" w:rsidR="0062678A" w:rsidRPr="0051523F" w:rsidRDefault="0062678A" w:rsidP="00AC2205">
            <w:pPr>
              <w:ind w:firstLine="0"/>
              <w:rPr>
                <w:sz w:val="20"/>
                <w:szCs w:val="20"/>
              </w:rPr>
            </w:pPr>
          </w:p>
        </w:tc>
        <w:tc>
          <w:tcPr>
            <w:tcW w:w="1076" w:type="dxa"/>
            <w:vMerge/>
          </w:tcPr>
          <w:p w14:paraId="71AB585A" w14:textId="77777777" w:rsidR="0062678A" w:rsidRPr="0051523F" w:rsidRDefault="0062678A" w:rsidP="00AC2205">
            <w:pPr>
              <w:ind w:firstLine="0"/>
              <w:rPr>
                <w:sz w:val="20"/>
                <w:szCs w:val="20"/>
              </w:rPr>
            </w:pPr>
          </w:p>
        </w:tc>
        <w:tc>
          <w:tcPr>
            <w:tcW w:w="2974" w:type="dxa"/>
            <w:vMerge/>
          </w:tcPr>
          <w:p w14:paraId="5569622A" w14:textId="77777777" w:rsidR="0062678A" w:rsidRPr="0051523F" w:rsidRDefault="0062678A" w:rsidP="00AC2205">
            <w:pPr>
              <w:ind w:firstLine="0"/>
              <w:rPr>
                <w:sz w:val="20"/>
                <w:szCs w:val="20"/>
              </w:rPr>
            </w:pPr>
          </w:p>
        </w:tc>
        <w:tc>
          <w:tcPr>
            <w:tcW w:w="2790" w:type="dxa"/>
          </w:tcPr>
          <w:p w14:paraId="46E7CDA2" w14:textId="77777777" w:rsidR="0062678A" w:rsidRPr="0051523F" w:rsidRDefault="0062678A" w:rsidP="00AC2205">
            <w:pPr>
              <w:ind w:firstLine="0"/>
              <w:rPr>
                <w:sz w:val="20"/>
                <w:szCs w:val="20"/>
              </w:rPr>
            </w:pPr>
            <w:r w:rsidRPr="0051523F">
              <w:rPr>
                <w:sz w:val="20"/>
                <w:szCs w:val="20"/>
              </w:rPr>
              <w:t>Отметить как непрочитанное</w:t>
            </w:r>
          </w:p>
        </w:tc>
        <w:tc>
          <w:tcPr>
            <w:tcW w:w="1170" w:type="dxa"/>
          </w:tcPr>
          <w:p w14:paraId="45C89AAA" w14:textId="77777777" w:rsidR="0062678A" w:rsidRPr="0051523F" w:rsidRDefault="0062678A" w:rsidP="00AC2205">
            <w:pPr>
              <w:ind w:firstLine="0"/>
              <w:rPr>
                <w:sz w:val="20"/>
                <w:szCs w:val="20"/>
              </w:rPr>
            </w:pPr>
            <w:r w:rsidRPr="0051523F">
              <w:rPr>
                <w:sz w:val="20"/>
                <w:szCs w:val="20"/>
              </w:rPr>
              <w:t>11</w:t>
            </w:r>
          </w:p>
        </w:tc>
      </w:tr>
      <w:tr w:rsidR="0062678A" w:rsidRPr="0051523F" w14:paraId="7F6A8020" w14:textId="77777777" w:rsidTr="00AC2205">
        <w:tc>
          <w:tcPr>
            <w:tcW w:w="1345" w:type="dxa"/>
            <w:vMerge/>
          </w:tcPr>
          <w:p w14:paraId="736F466C" w14:textId="77777777" w:rsidR="0062678A" w:rsidRPr="0051523F" w:rsidRDefault="0062678A" w:rsidP="00AC2205">
            <w:pPr>
              <w:ind w:firstLine="0"/>
              <w:rPr>
                <w:sz w:val="20"/>
                <w:szCs w:val="20"/>
              </w:rPr>
            </w:pPr>
          </w:p>
        </w:tc>
        <w:tc>
          <w:tcPr>
            <w:tcW w:w="1076" w:type="dxa"/>
            <w:vMerge/>
          </w:tcPr>
          <w:p w14:paraId="0EED96B2" w14:textId="77777777" w:rsidR="0062678A" w:rsidRPr="0051523F" w:rsidRDefault="0062678A" w:rsidP="00AC2205">
            <w:pPr>
              <w:ind w:firstLine="0"/>
              <w:rPr>
                <w:sz w:val="20"/>
                <w:szCs w:val="20"/>
              </w:rPr>
            </w:pPr>
          </w:p>
        </w:tc>
        <w:tc>
          <w:tcPr>
            <w:tcW w:w="2974" w:type="dxa"/>
            <w:vMerge/>
          </w:tcPr>
          <w:p w14:paraId="4BBAEF13" w14:textId="77777777" w:rsidR="0062678A" w:rsidRPr="0051523F" w:rsidRDefault="0062678A" w:rsidP="00AC2205">
            <w:pPr>
              <w:ind w:firstLine="0"/>
              <w:rPr>
                <w:sz w:val="20"/>
                <w:szCs w:val="20"/>
              </w:rPr>
            </w:pPr>
          </w:p>
        </w:tc>
        <w:tc>
          <w:tcPr>
            <w:tcW w:w="2790" w:type="dxa"/>
          </w:tcPr>
          <w:p w14:paraId="5D727F85" w14:textId="77777777" w:rsidR="0062678A" w:rsidRPr="0051523F" w:rsidRDefault="0062678A" w:rsidP="00AC2205">
            <w:pPr>
              <w:ind w:firstLine="0"/>
              <w:rPr>
                <w:sz w:val="20"/>
                <w:szCs w:val="20"/>
              </w:rPr>
            </w:pPr>
            <w:r w:rsidRPr="0051523F">
              <w:rPr>
                <w:sz w:val="20"/>
                <w:szCs w:val="20"/>
              </w:rPr>
              <w:t>Печать карточки</w:t>
            </w:r>
          </w:p>
        </w:tc>
        <w:tc>
          <w:tcPr>
            <w:tcW w:w="1170" w:type="dxa"/>
          </w:tcPr>
          <w:p w14:paraId="0C93066F" w14:textId="77777777" w:rsidR="0062678A" w:rsidRPr="0051523F" w:rsidRDefault="0062678A" w:rsidP="00AC2205">
            <w:pPr>
              <w:ind w:firstLine="0"/>
              <w:rPr>
                <w:sz w:val="20"/>
                <w:szCs w:val="20"/>
              </w:rPr>
            </w:pPr>
            <w:r w:rsidRPr="0051523F">
              <w:rPr>
                <w:sz w:val="20"/>
                <w:szCs w:val="20"/>
              </w:rPr>
              <w:t>12</w:t>
            </w:r>
          </w:p>
        </w:tc>
      </w:tr>
      <w:tr w:rsidR="0062678A" w:rsidRPr="0051523F" w14:paraId="75798710" w14:textId="77777777" w:rsidTr="00AC2205">
        <w:tc>
          <w:tcPr>
            <w:tcW w:w="1345" w:type="dxa"/>
            <w:vMerge/>
          </w:tcPr>
          <w:p w14:paraId="33C2477C" w14:textId="77777777" w:rsidR="0062678A" w:rsidRPr="0051523F" w:rsidRDefault="0062678A" w:rsidP="00AC2205">
            <w:pPr>
              <w:ind w:firstLine="0"/>
              <w:rPr>
                <w:sz w:val="20"/>
                <w:szCs w:val="20"/>
              </w:rPr>
            </w:pPr>
          </w:p>
        </w:tc>
        <w:tc>
          <w:tcPr>
            <w:tcW w:w="1076" w:type="dxa"/>
            <w:vMerge/>
          </w:tcPr>
          <w:p w14:paraId="3F3D1D43" w14:textId="77777777" w:rsidR="0062678A" w:rsidRPr="0051523F" w:rsidRDefault="0062678A" w:rsidP="00AC2205">
            <w:pPr>
              <w:ind w:firstLine="0"/>
              <w:rPr>
                <w:sz w:val="20"/>
                <w:szCs w:val="20"/>
              </w:rPr>
            </w:pPr>
          </w:p>
        </w:tc>
        <w:tc>
          <w:tcPr>
            <w:tcW w:w="2974" w:type="dxa"/>
            <w:vMerge/>
          </w:tcPr>
          <w:p w14:paraId="26987C8B" w14:textId="77777777" w:rsidR="0062678A" w:rsidRPr="0051523F" w:rsidRDefault="0062678A" w:rsidP="00AC2205">
            <w:pPr>
              <w:ind w:firstLine="0"/>
              <w:rPr>
                <w:sz w:val="20"/>
                <w:szCs w:val="20"/>
              </w:rPr>
            </w:pPr>
          </w:p>
        </w:tc>
        <w:tc>
          <w:tcPr>
            <w:tcW w:w="2790" w:type="dxa"/>
          </w:tcPr>
          <w:p w14:paraId="42EE94DF" w14:textId="77777777" w:rsidR="0062678A" w:rsidRPr="0051523F" w:rsidRDefault="0062678A" w:rsidP="00AC2205">
            <w:pPr>
              <w:ind w:firstLine="0"/>
              <w:rPr>
                <w:sz w:val="20"/>
                <w:szCs w:val="20"/>
              </w:rPr>
            </w:pPr>
            <w:r w:rsidRPr="0051523F">
              <w:rPr>
                <w:sz w:val="20"/>
                <w:szCs w:val="20"/>
              </w:rPr>
              <w:t>Свойства карточки</w:t>
            </w:r>
          </w:p>
        </w:tc>
        <w:tc>
          <w:tcPr>
            <w:tcW w:w="1170" w:type="dxa"/>
          </w:tcPr>
          <w:p w14:paraId="55D20793" w14:textId="77777777" w:rsidR="0062678A" w:rsidRPr="0051523F" w:rsidRDefault="0062678A" w:rsidP="00AC2205">
            <w:pPr>
              <w:ind w:firstLine="0"/>
              <w:rPr>
                <w:sz w:val="20"/>
                <w:szCs w:val="20"/>
              </w:rPr>
            </w:pPr>
            <w:r w:rsidRPr="0051523F">
              <w:rPr>
                <w:sz w:val="20"/>
                <w:szCs w:val="20"/>
              </w:rPr>
              <w:t>13</w:t>
            </w:r>
          </w:p>
        </w:tc>
      </w:tr>
      <w:tr w:rsidR="0062678A" w:rsidRPr="0051523F" w14:paraId="0FDBB199" w14:textId="77777777" w:rsidTr="00AC2205">
        <w:tc>
          <w:tcPr>
            <w:tcW w:w="1345" w:type="dxa"/>
            <w:vMerge/>
          </w:tcPr>
          <w:p w14:paraId="523F69E5" w14:textId="77777777" w:rsidR="0062678A" w:rsidRPr="0051523F" w:rsidRDefault="0062678A" w:rsidP="00AC2205">
            <w:pPr>
              <w:ind w:firstLine="0"/>
              <w:rPr>
                <w:sz w:val="20"/>
                <w:szCs w:val="20"/>
              </w:rPr>
            </w:pPr>
          </w:p>
        </w:tc>
        <w:tc>
          <w:tcPr>
            <w:tcW w:w="1076" w:type="dxa"/>
            <w:vMerge/>
          </w:tcPr>
          <w:p w14:paraId="65CE6469" w14:textId="77777777" w:rsidR="0062678A" w:rsidRPr="0051523F" w:rsidRDefault="0062678A" w:rsidP="00AC2205">
            <w:pPr>
              <w:ind w:firstLine="0"/>
              <w:rPr>
                <w:sz w:val="20"/>
                <w:szCs w:val="20"/>
              </w:rPr>
            </w:pPr>
          </w:p>
        </w:tc>
        <w:tc>
          <w:tcPr>
            <w:tcW w:w="2974" w:type="dxa"/>
            <w:vMerge/>
          </w:tcPr>
          <w:p w14:paraId="39EEF167" w14:textId="77777777" w:rsidR="0062678A" w:rsidRPr="0051523F" w:rsidRDefault="0062678A" w:rsidP="00AC2205">
            <w:pPr>
              <w:ind w:firstLine="0"/>
              <w:rPr>
                <w:sz w:val="20"/>
                <w:szCs w:val="20"/>
              </w:rPr>
            </w:pPr>
          </w:p>
        </w:tc>
        <w:tc>
          <w:tcPr>
            <w:tcW w:w="2790" w:type="dxa"/>
          </w:tcPr>
          <w:p w14:paraId="1EAFCD6B" w14:textId="77777777" w:rsidR="0062678A" w:rsidRPr="0051523F" w:rsidRDefault="0062678A" w:rsidP="00AC2205">
            <w:pPr>
              <w:ind w:firstLine="0"/>
              <w:rPr>
                <w:sz w:val="20"/>
                <w:szCs w:val="20"/>
              </w:rPr>
            </w:pPr>
            <w:r w:rsidRPr="0051523F">
              <w:rPr>
                <w:sz w:val="20"/>
                <w:szCs w:val="20"/>
              </w:rPr>
              <w:t>Подписать с ЭЦП</w:t>
            </w:r>
          </w:p>
        </w:tc>
        <w:tc>
          <w:tcPr>
            <w:tcW w:w="1170" w:type="dxa"/>
          </w:tcPr>
          <w:p w14:paraId="596842E8" w14:textId="77777777" w:rsidR="0062678A" w:rsidRPr="0051523F" w:rsidRDefault="0062678A" w:rsidP="00AC2205">
            <w:pPr>
              <w:ind w:firstLine="0"/>
              <w:rPr>
                <w:sz w:val="20"/>
                <w:szCs w:val="20"/>
              </w:rPr>
            </w:pPr>
            <w:r w:rsidRPr="0051523F">
              <w:rPr>
                <w:sz w:val="20"/>
                <w:szCs w:val="20"/>
              </w:rPr>
              <w:t>14</w:t>
            </w:r>
          </w:p>
        </w:tc>
      </w:tr>
      <w:tr w:rsidR="0062678A" w:rsidRPr="0051523F" w14:paraId="491DE1C1" w14:textId="77777777" w:rsidTr="00AC2205">
        <w:tc>
          <w:tcPr>
            <w:tcW w:w="1345" w:type="dxa"/>
            <w:vMerge/>
          </w:tcPr>
          <w:p w14:paraId="7A3902F6" w14:textId="77777777" w:rsidR="0062678A" w:rsidRPr="0051523F" w:rsidRDefault="0062678A" w:rsidP="00AC2205">
            <w:pPr>
              <w:ind w:firstLine="0"/>
              <w:rPr>
                <w:sz w:val="20"/>
                <w:szCs w:val="20"/>
              </w:rPr>
            </w:pPr>
          </w:p>
        </w:tc>
        <w:tc>
          <w:tcPr>
            <w:tcW w:w="1076" w:type="dxa"/>
            <w:vMerge/>
          </w:tcPr>
          <w:p w14:paraId="78338309" w14:textId="77777777" w:rsidR="0062678A" w:rsidRPr="0051523F" w:rsidRDefault="0062678A" w:rsidP="00AC2205">
            <w:pPr>
              <w:ind w:firstLine="0"/>
              <w:rPr>
                <w:sz w:val="20"/>
                <w:szCs w:val="20"/>
              </w:rPr>
            </w:pPr>
          </w:p>
        </w:tc>
        <w:tc>
          <w:tcPr>
            <w:tcW w:w="2974" w:type="dxa"/>
            <w:vMerge/>
          </w:tcPr>
          <w:p w14:paraId="6B36F138" w14:textId="77777777" w:rsidR="0062678A" w:rsidRPr="0051523F" w:rsidRDefault="0062678A" w:rsidP="00AC2205">
            <w:pPr>
              <w:ind w:firstLine="0"/>
              <w:rPr>
                <w:sz w:val="20"/>
                <w:szCs w:val="20"/>
              </w:rPr>
            </w:pPr>
          </w:p>
        </w:tc>
        <w:tc>
          <w:tcPr>
            <w:tcW w:w="2790" w:type="dxa"/>
          </w:tcPr>
          <w:p w14:paraId="35D0E269" w14:textId="77777777" w:rsidR="0062678A" w:rsidRPr="0051523F" w:rsidRDefault="0062678A" w:rsidP="00AC2205">
            <w:pPr>
              <w:ind w:firstLine="0"/>
              <w:rPr>
                <w:sz w:val="20"/>
                <w:szCs w:val="20"/>
              </w:rPr>
            </w:pPr>
            <w:r w:rsidRPr="0051523F">
              <w:rPr>
                <w:sz w:val="20"/>
                <w:szCs w:val="20"/>
              </w:rPr>
              <w:t>Журнал ЭЦП</w:t>
            </w:r>
          </w:p>
        </w:tc>
        <w:tc>
          <w:tcPr>
            <w:tcW w:w="1170" w:type="dxa"/>
          </w:tcPr>
          <w:p w14:paraId="298AB3BB" w14:textId="77777777" w:rsidR="0062678A" w:rsidRPr="0051523F" w:rsidRDefault="0062678A" w:rsidP="00AC2205">
            <w:pPr>
              <w:ind w:firstLine="0"/>
              <w:rPr>
                <w:sz w:val="20"/>
                <w:szCs w:val="20"/>
              </w:rPr>
            </w:pPr>
            <w:r w:rsidRPr="0051523F">
              <w:rPr>
                <w:sz w:val="20"/>
                <w:szCs w:val="20"/>
              </w:rPr>
              <w:t>15</w:t>
            </w:r>
          </w:p>
        </w:tc>
      </w:tr>
      <w:tr w:rsidR="0062678A" w:rsidRPr="0051523F" w14:paraId="1366F373" w14:textId="77777777" w:rsidTr="00AC2205">
        <w:tc>
          <w:tcPr>
            <w:tcW w:w="1345" w:type="dxa"/>
            <w:vMerge/>
          </w:tcPr>
          <w:p w14:paraId="1A6A7445" w14:textId="77777777" w:rsidR="0062678A" w:rsidRPr="0051523F" w:rsidRDefault="0062678A" w:rsidP="00AC2205">
            <w:pPr>
              <w:ind w:firstLine="0"/>
              <w:rPr>
                <w:sz w:val="20"/>
                <w:szCs w:val="20"/>
              </w:rPr>
            </w:pPr>
          </w:p>
        </w:tc>
        <w:tc>
          <w:tcPr>
            <w:tcW w:w="1076" w:type="dxa"/>
            <w:vMerge/>
          </w:tcPr>
          <w:p w14:paraId="00FB35AA" w14:textId="77777777" w:rsidR="0062678A" w:rsidRPr="0051523F" w:rsidRDefault="0062678A" w:rsidP="00AC2205">
            <w:pPr>
              <w:ind w:firstLine="0"/>
              <w:rPr>
                <w:sz w:val="20"/>
                <w:szCs w:val="20"/>
              </w:rPr>
            </w:pPr>
          </w:p>
        </w:tc>
        <w:tc>
          <w:tcPr>
            <w:tcW w:w="2974" w:type="dxa"/>
            <w:vMerge/>
          </w:tcPr>
          <w:p w14:paraId="40466FE2" w14:textId="77777777" w:rsidR="0062678A" w:rsidRPr="0051523F" w:rsidRDefault="0062678A" w:rsidP="00AC2205">
            <w:pPr>
              <w:ind w:firstLine="0"/>
              <w:rPr>
                <w:sz w:val="20"/>
                <w:szCs w:val="20"/>
              </w:rPr>
            </w:pPr>
          </w:p>
        </w:tc>
        <w:tc>
          <w:tcPr>
            <w:tcW w:w="2790" w:type="dxa"/>
          </w:tcPr>
          <w:p w14:paraId="693F029F" w14:textId="77777777" w:rsidR="0062678A" w:rsidRPr="0051523F" w:rsidRDefault="0062678A" w:rsidP="00AC2205">
            <w:pPr>
              <w:ind w:firstLine="0"/>
              <w:rPr>
                <w:sz w:val="20"/>
                <w:szCs w:val="20"/>
              </w:rPr>
            </w:pPr>
            <w:r>
              <w:rPr>
                <w:sz w:val="20"/>
                <w:szCs w:val="20"/>
              </w:rPr>
              <w:t>Добавить наблюдателей</w:t>
            </w:r>
          </w:p>
        </w:tc>
        <w:tc>
          <w:tcPr>
            <w:tcW w:w="1170" w:type="dxa"/>
          </w:tcPr>
          <w:p w14:paraId="31548B0B" w14:textId="77777777" w:rsidR="0062678A" w:rsidRPr="0051523F" w:rsidRDefault="0062678A" w:rsidP="00AC2205">
            <w:pPr>
              <w:ind w:firstLine="0"/>
              <w:rPr>
                <w:sz w:val="20"/>
                <w:szCs w:val="20"/>
              </w:rPr>
            </w:pPr>
            <w:r w:rsidRPr="0051523F">
              <w:rPr>
                <w:sz w:val="20"/>
                <w:szCs w:val="20"/>
              </w:rPr>
              <w:t>16</w:t>
            </w:r>
          </w:p>
        </w:tc>
      </w:tr>
      <w:tr w:rsidR="0062678A" w:rsidRPr="0051523F" w14:paraId="0A5E6DC3" w14:textId="77777777" w:rsidTr="00AC2205">
        <w:tc>
          <w:tcPr>
            <w:tcW w:w="1345" w:type="dxa"/>
            <w:vMerge/>
          </w:tcPr>
          <w:p w14:paraId="6F963D12" w14:textId="77777777" w:rsidR="0062678A" w:rsidRPr="0051523F" w:rsidRDefault="0062678A" w:rsidP="00AC2205">
            <w:pPr>
              <w:ind w:firstLine="0"/>
              <w:rPr>
                <w:sz w:val="20"/>
                <w:szCs w:val="20"/>
              </w:rPr>
            </w:pPr>
          </w:p>
        </w:tc>
        <w:tc>
          <w:tcPr>
            <w:tcW w:w="1076" w:type="dxa"/>
            <w:vMerge/>
          </w:tcPr>
          <w:p w14:paraId="71B1C184" w14:textId="77777777" w:rsidR="0062678A" w:rsidRPr="0051523F" w:rsidRDefault="0062678A" w:rsidP="00AC2205">
            <w:pPr>
              <w:ind w:firstLine="0"/>
              <w:rPr>
                <w:sz w:val="20"/>
                <w:szCs w:val="20"/>
              </w:rPr>
            </w:pPr>
          </w:p>
        </w:tc>
        <w:tc>
          <w:tcPr>
            <w:tcW w:w="2974" w:type="dxa"/>
            <w:vMerge/>
          </w:tcPr>
          <w:p w14:paraId="4B59C709" w14:textId="77777777" w:rsidR="0062678A" w:rsidRPr="0051523F" w:rsidRDefault="0062678A" w:rsidP="00AC2205">
            <w:pPr>
              <w:ind w:firstLine="0"/>
              <w:rPr>
                <w:sz w:val="20"/>
                <w:szCs w:val="20"/>
              </w:rPr>
            </w:pPr>
          </w:p>
        </w:tc>
        <w:tc>
          <w:tcPr>
            <w:tcW w:w="2790" w:type="dxa"/>
          </w:tcPr>
          <w:p w14:paraId="4E357544" w14:textId="77777777" w:rsidR="0062678A" w:rsidRPr="0051523F" w:rsidRDefault="0062678A" w:rsidP="00AC2205">
            <w:pPr>
              <w:ind w:firstLine="0"/>
              <w:rPr>
                <w:sz w:val="20"/>
                <w:szCs w:val="20"/>
              </w:rPr>
            </w:pPr>
            <w:r>
              <w:rPr>
                <w:sz w:val="20"/>
                <w:szCs w:val="20"/>
              </w:rPr>
              <w:t>Удалить карточку</w:t>
            </w:r>
          </w:p>
        </w:tc>
        <w:tc>
          <w:tcPr>
            <w:tcW w:w="1170" w:type="dxa"/>
          </w:tcPr>
          <w:p w14:paraId="73E0991A" w14:textId="77777777" w:rsidR="0062678A" w:rsidRPr="0051523F" w:rsidRDefault="0062678A" w:rsidP="00AC2205">
            <w:pPr>
              <w:ind w:firstLine="0"/>
              <w:rPr>
                <w:sz w:val="20"/>
                <w:szCs w:val="20"/>
              </w:rPr>
            </w:pPr>
            <w:r w:rsidRPr="0051523F">
              <w:rPr>
                <w:sz w:val="20"/>
                <w:szCs w:val="20"/>
              </w:rPr>
              <w:t>17</w:t>
            </w:r>
          </w:p>
        </w:tc>
      </w:tr>
      <w:tr w:rsidR="0062678A" w:rsidRPr="00AD5AD2" w14:paraId="631D21E2" w14:textId="77777777" w:rsidTr="00AC2205">
        <w:tc>
          <w:tcPr>
            <w:tcW w:w="9355" w:type="dxa"/>
            <w:gridSpan w:val="5"/>
          </w:tcPr>
          <w:p w14:paraId="63A59A4B" w14:textId="77777777" w:rsidR="0062678A" w:rsidRPr="0062678A" w:rsidRDefault="0062678A" w:rsidP="00AC2205">
            <w:pPr>
              <w:ind w:firstLine="0"/>
              <w:rPr>
                <w:b/>
                <w:sz w:val="20"/>
                <w:szCs w:val="20"/>
                <w:lang w:val="ru-RU"/>
              </w:rPr>
            </w:pPr>
            <w:r w:rsidRPr="0062678A">
              <w:rPr>
                <w:b/>
                <w:sz w:val="20"/>
                <w:szCs w:val="20"/>
                <w:lang w:val="ru-RU"/>
              </w:rPr>
              <w:t>Тип документа: внешний исходящий, исходящее обращение</w:t>
            </w:r>
          </w:p>
        </w:tc>
      </w:tr>
      <w:tr w:rsidR="0062678A" w:rsidRPr="0051523F" w14:paraId="61CAD6F4" w14:textId="77777777" w:rsidTr="00AC2205">
        <w:tc>
          <w:tcPr>
            <w:tcW w:w="9355" w:type="dxa"/>
            <w:gridSpan w:val="5"/>
          </w:tcPr>
          <w:p w14:paraId="6FA9D7DB" w14:textId="77777777" w:rsidR="0062678A" w:rsidRPr="0051523F" w:rsidRDefault="0062678A" w:rsidP="00AC2205">
            <w:pPr>
              <w:ind w:firstLine="0"/>
              <w:rPr>
                <w:sz w:val="20"/>
                <w:szCs w:val="20"/>
              </w:rPr>
            </w:pPr>
            <w:r w:rsidRPr="0051523F">
              <w:rPr>
                <w:sz w:val="20"/>
                <w:szCs w:val="20"/>
              </w:rPr>
              <w:t>Основные кнопки:</w:t>
            </w:r>
          </w:p>
        </w:tc>
      </w:tr>
      <w:tr w:rsidR="0062678A" w:rsidRPr="0051523F" w14:paraId="485435C7" w14:textId="77777777" w:rsidTr="00AC2205">
        <w:tc>
          <w:tcPr>
            <w:tcW w:w="1345" w:type="dxa"/>
          </w:tcPr>
          <w:p w14:paraId="3DA54C25" w14:textId="77777777" w:rsidR="0062678A" w:rsidRPr="0051523F" w:rsidRDefault="0062678A" w:rsidP="00AC2205">
            <w:pPr>
              <w:ind w:firstLine="0"/>
              <w:rPr>
                <w:sz w:val="20"/>
                <w:szCs w:val="20"/>
              </w:rPr>
            </w:pPr>
            <w:r w:rsidRPr="0051523F">
              <w:rPr>
                <w:sz w:val="20"/>
                <w:szCs w:val="20"/>
              </w:rPr>
              <w:t>Сохранить</w:t>
            </w:r>
          </w:p>
          <w:p w14:paraId="09670ACD" w14:textId="77777777" w:rsidR="0062678A" w:rsidRPr="0051523F" w:rsidRDefault="0062678A" w:rsidP="00AC2205">
            <w:pPr>
              <w:ind w:firstLine="0"/>
              <w:rPr>
                <w:sz w:val="20"/>
                <w:szCs w:val="20"/>
              </w:rPr>
            </w:pPr>
          </w:p>
        </w:tc>
        <w:tc>
          <w:tcPr>
            <w:tcW w:w="1076" w:type="dxa"/>
          </w:tcPr>
          <w:p w14:paraId="51160867" w14:textId="77777777" w:rsidR="0062678A" w:rsidRPr="0051523F" w:rsidRDefault="0062678A" w:rsidP="00AC2205">
            <w:pPr>
              <w:ind w:firstLine="0"/>
              <w:rPr>
                <w:sz w:val="20"/>
                <w:szCs w:val="20"/>
              </w:rPr>
            </w:pPr>
            <w:r w:rsidRPr="0051523F">
              <w:rPr>
                <w:sz w:val="20"/>
                <w:szCs w:val="20"/>
              </w:rPr>
              <w:t>1</w:t>
            </w:r>
          </w:p>
        </w:tc>
        <w:tc>
          <w:tcPr>
            <w:tcW w:w="2974" w:type="dxa"/>
          </w:tcPr>
          <w:p w14:paraId="554D3E85" w14:textId="77777777" w:rsidR="0062678A" w:rsidRPr="0051523F" w:rsidRDefault="0062678A" w:rsidP="00AC2205">
            <w:pPr>
              <w:ind w:firstLine="0"/>
              <w:rPr>
                <w:sz w:val="20"/>
                <w:szCs w:val="20"/>
              </w:rPr>
            </w:pPr>
            <w:r w:rsidRPr="0051523F">
              <w:rPr>
                <w:sz w:val="20"/>
                <w:szCs w:val="20"/>
              </w:rPr>
              <w:t>Сохранить</w:t>
            </w:r>
          </w:p>
        </w:tc>
        <w:tc>
          <w:tcPr>
            <w:tcW w:w="2790" w:type="dxa"/>
          </w:tcPr>
          <w:p w14:paraId="0F644BC3" w14:textId="77777777" w:rsidR="0062678A" w:rsidRPr="0051523F" w:rsidRDefault="0062678A" w:rsidP="00AC2205">
            <w:pPr>
              <w:ind w:firstLine="0"/>
              <w:rPr>
                <w:sz w:val="20"/>
                <w:szCs w:val="20"/>
              </w:rPr>
            </w:pPr>
            <w:r w:rsidRPr="0051523F">
              <w:rPr>
                <w:sz w:val="20"/>
                <w:szCs w:val="20"/>
              </w:rPr>
              <w:t>Сохранить и создать</w:t>
            </w:r>
          </w:p>
        </w:tc>
        <w:tc>
          <w:tcPr>
            <w:tcW w:w="1170" w:type="dxa"/>
          </w:tcPr>
          <w:p w14:paraId="15BB2A58" w14:textId="77777777" w:rsidR="0062678A" w:rsidRPr="0051523F" w:rsidRDefault="0062678A" w:rsidP="00AC2205">
            <w:pPr>
              <w:ind w:firstLine="0"/>
              <w:rPr>
                <w:sz w:val="20"/>
                <w:szCs w:val="20"/>
              </w:rPr>
            </w:pPr>
            <w:r w:rsidRPr="0051523F">
              <w:rPr>
                <w:sz w:val="20"/>
                <w:szCs w:val="20"/>
              </w:rPr>
              <w:t>1</w:t>
            </w:r>
          </w:p>
        </w:tc>
      </w:tr>
      <w:tr w:rsidR="0062678A" w:rsidRPr="0051523F" w14:paraId="365CFD84" w14:textId="77777777" w:rsidTr="00AC2205">
        <w:tc>
          <w:tcPr>
            <w:tcW w:w="1345" w:type="dxa"/>
          </w:tcPr>
          <w:p w14:paraId="619FFBE4" w14:textId="77777777" w:rsidR="0062678A" w:rsidRPr="0051523F" w:rsidRDefault="0062678A" w:rsidP="00AC2205">
            <w:pPr>
              <w:ind w:firstLine="0"/>
              <w:rPr>
                <w:sz w:val="20"/>
                <w:szCs w:val="20"/>
              </w:rPr>
            </w:pPr>
            <w:r>
              <w:rPr>
                <w:sz w:val="20"/>
                <w:szCs w:val="20"/>
              </w:rPr>
              <w:t>Зарегистрировать карточку</w:t>
            </w:r>
          </w:p>
        </w:tc>
        <w:tc>
          <w:tcPr>
            <w:tcW w:w="1076" w:type="dxa"/>
          </w:tcPr>
          <w:p w14:paraId="518F498C" w14:textId="77777777" w:rsidR="0062678A" w:rsidRPr="0051523F" w:rsidRDefault="0062678A" w:rsidP="00AC2205">
            <w:pPr>
              <w:ind w:firstLine="0"/>
              <w:rPr>
                <w:sz w:val="20"/>
                <w:szCs w:val="20"/>
              </w:rPr>
            </w:pPr>
            <w:r>
              <w:rPr>
                <w:sz w:val="20"/>
                <w:szCs w:val="20"/>
              </w:rPr>
              <w:t>2</w:t>
            </w:r>
          </w:p>
        </w:tc>
        <w:tc>
          <w:tcPr>
            <w:tcW w:w="2974" w:type="dxa"/>
          </w:tcPr>
          <w:p w14:paraId="01055309" w14:textId="77777777" w:rsidR="0062678A" w:rsidRPr="0051523F" w:rsidRDefault="0062678A" w:rsidP="00AC2205">
            <w:pPr>
              <w:ind w:firstLine="0"/>
              <w:rPr>
                <w:sz w:val="20"/>
                <w:szCs w:val="20"/>
              </w:rPr>
            </w:pPr>
            <w:r>
              <w:rPr>
                <w:sz w:val="20"/>
                <w:szCs w:val="20"/>
              </w:rPr>
              <w:t>Зарегистрировать карточку</w:t>
            </w:r>
          </w:p>
        </w:tc>
        <w:tc>
          <w:tcPr>
            <w:tcW w:w="2790" w:type="dxa"/>
          </w:tcPr>
          <w:p w14:paraId="444F2536" w14:textId="77777777" w:rsidR="0062678A" w:rsidRPr="0051523F" w:rsidRDefault="0062678A" w:rsidP="00AC2205">
            <w:pPr>
              <w:ind w:firstLine="0"/>
              <w:rPr>
                <w:sz w:val="20"/>
                <w:szCs w:val="20"/>
              </w:rPr>
            </w:pPr>
            <w:r>
              <w:rPr>
                <w:sz w:val="20"/>
                <w:szCs w:val="20"/>
              </w:rPr>
              <w:t>-</w:t>
            </w:r>
          </w:p>
        </w:tc>
        <w:tc>
          <w:tcPr>
            <w:tcW w:w="1170" w:type="dxa"/>
          </w:tcPr>
          <w:p w14:paraId="2B535127" w14:textId="77777777" w:rsidR="0062678A" w:rsidRPr="0051523F" w:rsidRDefault="0062678A" w:rsidP="00AC2205">
            <w:pPr>
              <w:ind w:firstLine="0"/>
              <w:rPr>
                <w:sz w:val="20"/>
                <w:szCs w:val="20"/>
              </w:rPr>
            </w:pPr>
            <w:r>
              <w:rPr>
                <w:sz w:val="20"/>
                <w:szCs w:val="20"/>
              </w:rPr>
              <w:t>-</w:t>
            </w:r>
          </w:p>
        </w:tc>
      </w:tr>
      <w:tr w:rsidR="0062678A" w:rsidRPr="0051523F" w14:paraId="6EEB2A79" w14:textId="77777777" w:rsidTr="00AC2205">
        <w:tc>
          <w:tcPr>
            <w:tcW w:w="1345" w:type="dxa"/>
            <w:vMerge w:val="restart"/>
          </w:tcPr>
          <w:p w14:paraId="28767B35" w14:textId="77777777" w:rsidR="0062678A" w:rsidRPr="0051523F" w:rsidRDefault="0062678A" w:rsidP="00AC2205">
            <w:pPr>
              <w:ind w:firstLine="0"/>
              <w:rPr>
                <w:sz w:val="20"/>
                <w:szCs w:val="20"/>
              </w:rPr>
            </w:pPr>
            <w:r w:rsidRPr="0051523F">
              <w:rPr>
                <w:sz w:val="20"/>
                <w:szCs w:val="20"/>
              </w:rPr>
              <w:t>Запустить процесс</w:t>
            </w:r>
          </w:p>
        </w:tc>
        <w:tc>
          <w:tcPr>
            <w:tcW w:w="1076" w:type="dxa"/>
            <w:vMerge w:val="restart"/>
          </w:tcPr>
          <w:p w14:paraId="64617A51" w14:textId="77777777" w:rsidR="0062678A" w:rsidRPr="0051523F" w:rsidRDefault="0062678A" w:rsidP="00AC2205">
            <w:pPr>
              <w:ind w:firstLine="0"/>
              <w:rPr>
                <w:sz w:val="20"/>
                <w:szCs w:val="20"/>
              </w:rPr>
            </w:pPr>
            <w:r>
              <w:rPr>
                <w:sz w:val="20"/>
                <w:szCs w:val="20"/>
              </w:rPr>
              <w:t>6</w:t>
            </w:r>
          </w:p>
        </w:tc>
        <w:tc>
          <w:tcPr>
            <w:tcW w:w="2974" w:type="dxa"/>
            <w:vMerge w:val="restart"/>
          </w:tcPr>
          <w:p w14:paraId="0A9E5C02" w14:textId="77777777" w:rsidR="0062678A" w:rsidRPr="0062678A" w:rsidRDefault="0062678A" w:rsidP="00AC2205">
            <w:pPr>
              <w:ind w:firstLine="0"/>
              <w:rPr>
                <w:sz w:val="20"/>
                <w:szCs w:val="20"/>
                <w:lang w:val="ru-RU"/>
              </w:rPr>
            </w:pPr>
            <w:r w:rsidRPr="0062678A">
              <w:rPr>
                <w:sz w:val="20"/>
                <w:szCs w:val="20"/>
                <w:lang w:val="ru-RU"/>
              </w:rPr>
              <w:t>Запуск процесса «Исполнение исходящего документа» / «Исполнение исходящего обращения» (соответственно, без открытия карточки процесса)</w:t>
            </w:r>
          </w:p>
        </w:tc>
        <w:tc>
          <w:tcPr>
            <w:tcW w:w="2790" w:type="dxa"/>
          </w:tcPr>
          <w:p w14:paraId="783C5F63" w14:textId="77777777" w:rsidR="0062678A" w:rsidRPr="0051523F" w:rsidRDefault="0062678A" w:rsidP="00AC2205">
            <w:pPr>
              <w:ind w:firstLine="0"/>
              <w:rPr>
                <w:sz w:val="20"/>
                <w:szCs w:val="20"/>
              </w:rPr>
            </w:pPr>
            <w:r w:rsidRPr="0051523F">
              <w:rPr>
                <w:sz w:val="20"/>
                <w:szCs w:val="20"/>
              </w:rPr>
              <w:t>На перевод</w:t>
            </w:r>
          </w:p>
        </w:tc>
        <w:tc>
          <w:tcPr>
            <w:tcW w:w="1170" w:type="dxa"/>
          </w:tcPr>
          <w:p w14:paraId="3F244EAD" w14:textId="77777777" w:rsidR="0062678A" w:rsidRPr="0051523F" w:rsidRDefault="0062678A" w:rsidP="00AC2205">
            <w:pPr>
              <w:ind w:firstLine="0"/>
              <w:rPr>
                <w:sz w:val="20"/>
                <w:szCs w:val="20"/>
              </w:rPr>
            </w:pPr>
            <w:r w:rsidRPr="0051523F">
              <w:rPr>
                <w:sz w:val="20"/>
                <w:szCs w:val="20"/>
              </w:rPr>
              <w:t>1</w:t>
            </w:r>
          </w:p>
        </w:tc>
      </w:tr>
      <w:tr w:rsidR="0062678A" w:rsidRPr="0051523F" w14:paraId="33B68077" w14:textId="77777777" w:rsidTr="00AC2205">
        <w:tc>
          <w:tcPr>
            <w:tcW w:w="1345" w:type="dxa"/>
            <w:vMerge/>
          </w:tcPr>
          <w:p w14:paraId="4EC945D0" w14:textId="77777777" w:rsidR="0062678A" w:rsidRPr="0051523F" w:rsidRDefault="0062678A" w:rsidP="00AC2205">
            <w:pPr>
              <w:ind w:firstLine="0"/>
              <w:rPr>
                <w:sz w:val="20"/>
                <w:szCs w:val="20"/>
              </w:rPr>
            </w:pPr>
          </w:p>
        </w:tc>
        <w:tc>
          <w:tcPr>
            <w:tcW w:w="1076" w:type="dxa"/>
            <w:vMerge/>
          </w:tcPr>
          <w:p w14:paraId="1A881F19" w14:textId="77777777" w:rsidR="0062678A" w:rsidRPr="0051523F" w:rsidRDefault="0062678A" w:rsidP="00AC2205">
            <w:pPr>
              <w:ind w:firstLine="0"/>
              <w:rPr>
                <w:sz w:val="20"/>
                <w:szCs w:val="20"/>
              </w:rPr>
            </w:pPr>
          </w:p>
        </w:tc>
        <w:tc>
          <w:tcPr>
            <w:tcW w:w="2974" w:type="dxa"/>
            <w:vMerge/>
          </w:tcPr>
          <w:p w14:paraId="731DB016" w14:textId="77777777" w:rsidR="0062678A" w:rsidRPr="0051523F" w:rsidRDefault="0062678A" w:rsidP="00AC2205">
            <w:pPr>
              <w:ind w:firstLine="0"/>
              <w:rPr>
                <w:sz w:val="20"/>
                <w:szCs w:val="20"/>
              </w:rPr>
            </w:pPr>
          </w:p>
        </w:tc>
        <w:tc>
          <w:tcPr>
            <w:tcW w:w="2790" w:type="dxa"/>
          </w:tcPr>
          <w:p w14:paraId="54F92A10" w14:textId="77777777" w:rsidR="0062678A" w:rsidRPr="0051523F" w:rsidRDefault="0062678A" w:rsidP="00AC2205">
            <w:pPr>
              <w:ind w:firstLine="0"/>
              <w:rPr>
                <w:sz w:val="20"/>
                <w:szCs w:val="20"/>
              </w:rPr>
            </w:pPr>
            <w:commentRangeStart w:id="67"/>
            <w:r w:rsidRPr="0051523F">
              <w:rPr>
                <w:sz w:val="20"/>
                <w:szCs w:val="20"/>
              </w:rPr>
              <w:t xml:space="preserve">Отписать документ (см. </w:t>
            </w:r>
            <w:r w:rsidRPr="0051523F">
              <w:rPr>
                <w:sz w:val="20"/>
                <w:szCs w:val="20"/>
              </w:rPr>
              <w:fldChar w:fldCharType="begin"/>
            </w:r>
            <w:r w:rsidRPr="0051523F">
              <w:rPr>
                <w:sz w:val="20"/>
                <w:szCs w:val="20"/>
              </w:rPr>
              <w:instrText xml:space="preserve"> REF _Ref478382450 \h  \* MERGEFORMAT </w:instrText>
            </w:r>
            <w:r w:rsidRPr="0051523F">
              <w:rPr>
                <w:sz w:val="20"/>
                <w:szCs w:val="20"/>
              </w:rPr>
            </w:r>
            <w:r w:rsidRPr="0051523F">
              <w:rPr>
                <w:sz w:val="20"/>
                <w:szCs w:val="20"/>
              </w:rPr>
              <w:fldChar w:fldCharType="separate"/>
            </w:r>
            <w:r w:rsidRPr="0051523F">
              <w:rPr>
                <w:sz w:val="20"/>
                <w:szCs w:val="20"/>
              </w:rPr>
              <w:t>Таблица 6</w:t>
            </w:r>
            <w:r w:rsidRPr="0051523F">
              <w:rPr>
                <w:sz w:val="20"/>
                <w:szCs w:val="20"/>
              </w:rPr>
              <w:fldChar w:fldCharType="end"/>
            </w:r>
            <w:r w:rsidRPr="0051523F">
              <w:rPr>
                <w:sz w:val="20"/>
                <w:szCs w:val="20"/>
              </w:rPr>
              <w:t>)</w:t>
            </w:r>
            <w:commentRangeEnd w:id="67"/>
            <w:r w:rsidRPr="0051523F">
              <w:rPr>
                <w:sz w:val="20"/>
                <w:szCs w:val="20"/>
              </w:rPr>
              <w:commentReference w:id="67"/>
            </w:r>
          </w:p>
        </w:tc>
        <w:tc>
          <w:tcPr>
            <w:tcW w:w="1170" w:type="dxa"/>
          </w:tcPr>
          <w:p w14:paraId="75CF7B34" w14:textId="77777777" w:rsidR="0062678A" w:rsidRPr="0051523F" w:rsidRDefault="0062678A" w:rsidP="00AC2205">
            <w:pPr>
              <w:ind w:firstLine="0"/>
              <w:rPr>
                <w:sz w:val="20"/>
                <w:szCs w:val="20"/>
              </w:rPr>
            </w:pPr>
            <w:r w:rsidRPr="0051523F">
              <w:rPr>
                <w:sz w:val="20"/>
                <w:szCs w:val="20"/>
              </w:rPr>
              <w:t>2</w:t>
            </w:r>
          </w:p>
        </w:tc>
      </w:tr>
      <w:tr w:rsidR="0062678A" w:rsidRPr="0051523F" w14:paraId="41641B2F" w14:textId="77777777" w:rsidTr="00AC2205">
        <w:tc>
          <w:tcPr>
            <w:tcW w:w="1345" w:type="dxa"/>
            <w:vMerge w:val="restart"/>
          </w:tcPr>
          <w:p w14:paraId="7B6B1165" w14:textId="77777777" w:rsidR="0062678A" w:rsidRPr="0051523F" w:rsidRDefault="0062678A" w:rsidP="00AC2205">
            <w:pPr>
              <w:ind w:firstLine="0"/>
              <w:rPr>
                <w:sz w:val="20"/>
                <w:szCs w:val="20"/>
              </w:rPr>
            </w:pPr>
            <w:r w:rsidRPr="0051523F">
              <w:rPr>
                <w:sz w:val="20"/>
                <w:szCs w:val="20"/>
              </w:rPr>
              <w:t>Действия</w:t>
            </w:r>
          </w:p>
          <w:p w14:paraId="55874A6C" w14:textId="77777777" w:rsidR="0062678A" w:rsidRPr="0051523F" w:rsidRDefault="0062678A" w:rsidP="00AC2205">
            <w:pPr>
              <w:ind w:firstLine="0"/>
              <w:rPr>
                <w:sz w:val="20"/>
                <w:szCs w:val="20"/>
              </w:rPr>
            </w:pPr>
          </w:p>
          <w:p w14:paraId="423EFF74" w14:textId="77777777" w:rsidR="0062678A" w:rsidRPr="0051523F" w:rsidRDefault="0062678A" w:rsidP="00AC2205">
            <w:pPr>
              <w:ind w:firstLine="0"/>
              <w:rPr>
                <w:sz w:val="20"/>
                <w:szCs w:val="20"/>
              </w:rPr>
            </w:pPr>
          </w:p>
          <w:p w14:paraId="05DAE667" w14:textId="77777777" w:rsidR="0062678A" w:rsidRPr="0051523F" w:rsidRDefault="0062678A" w:rsidP="00AC2205">
            <w:pPr>
              <w:ind w:firstLine="0"/>
              <w:rPr>
                <w:sz w:val="20"/>
                <w:szCs w:val="20"/>
              </w:rPr>
            </w:pPr>
          </w:p>
          <w:p w14:paraId="39C5A80E" w14:textId="77777777" w:rsidR="0062678A" w:rsidRPr="0051523F" w:rsidRDefault="0062678A" w:rsidP="00AC2205">
            <w:pPr>
              <w:ind w:firstLine="0"/>
              <w:rPr>
                <w:sz w:val="20"/>
                <w:szCs w:val="20"/>
              </w:rPr>
            </w:pPr>
          </w:p>
          <w:p w14:paraId="6ECCE21F" w14:textId="77777777" w:rsidR="0062678A" w:rsidRPr="0051523F" w:rsidRDefault="0062678A" w:rsidP="00AC2205">
            <w:pPr>
              <w:ind w:firstLine="0"/>
              <w:rPr>
                <w:sz w:val="20"/>
                <w:szCs w:val="20"/>
              </w:rPr>
            </w:pPr>
          </w:p>
          <w:p w14:paraId="450BB294" w14:textId="77777777" w:rsidR="0062678A" w:rsidRPr="0051523F" w:rsidRDefault="0062678A" w:rsidP="00AC2205">
            <w:pPr>
              <w:ind w:firstLine="0"/>
              <w:rPr>
                <w:sz w:val="20"/>
                <w:szCs w:val="20"/>
              </w:rPr>
            </w:pPr>
          </w:p>
          <w:p w14:paraId="6CCEA038" w14:textId="77777777" w:rsidR="0062678A" w:rsidRPr="0051523F" w:rsidRDefault="0062678A" w:rsidP="00AC2205">
            <w:pPr>
              <w:ind w:firstLine="0"/>
              <w:rPr>
                <w:sz w:val="20"/>
                <w:szCs w:val="20"/>
              </w:rPr>
            </w:pPr>
          </w:p>
          <w:p w14:paraId="4DE576FC" w14:textId="77777777" w:rsidR="0062678A" w:rsidRPr="0051523F" w:rsidRDefault="0062678A" w:rsidP="00AC2205">
            <w:pPr>
              <w:ind w:firstLine="0"/>
              <w:rPr>
                <w:sz w:val="20"/>
                <w:szCs w:val="20"/>
              </w:rPr>
            </w:pPr>
          </w:p>
        </w:tc>
        <w:tc>
          <w:tcPr>
            <w:tcW w:w="1076" w:type="dxa"/>
            <w:vMerge w:val="restart"/>
          </w:tcPr>
          <w:p w14:paraId="77127816" w14:textId="77777777" w:rsidR="0062678A" w:rsidRPr="0051523F" w:rsidRDefault="0062678A" w:rsidP="00AC2205">
            <w:pPr>
              <w:ind w:firstLine="0"/>
              <w:rPr>
                <w:sz w:val="20"/>
                <w:szCs w:val="20"/>
              </w:rPr>
            </w:pPr>
            <w:r>
              <w:rPr>
                <w:sz w:val="20"/>
                <w:szCs w:val="20"/>
              </w:rPr>
              <w:t>4</w:t>
            </w:r>
          </w:p>
          <w:p w14:paraId="1A95DC54" w14:textId="77777777" w:rsidR="0062678A" w:rsidRPr="0051523F" w:rsidRDefault="0062678A" w:rsidP="00AC2205">
            <w:pPr>
              <w:ind w:firstLine="0"/>
              <w:rPr>
                <w:sz w:val="20"/>
                <w:szCs w:val="20"/>
              </w:rPr>
            </w:pPr>
          </w:p>
        </w:tc>
        <w:tc>
          <w:tcPr>
            <w:tcW w:w="2974" w:type="dxa"/>
            <w:vMerge w:val="restart"/>
          </w:tcPr>
          <w:p w14:paraId="02325192" w14:textId="77777777" w:rsidR="0062678A" w:rsidRPr="0051523F" w:rsidRDefault="0062678A" w:rsidP="00AC2205">
            <w:pPr>
              <w:ind w:firstLine="0"/>
              <w:rPr>
                <w:sz w:val="20"/>
                <w:szCs w:val="20"/>
              </w:rPr>
            </w:pPr>
            <w:r w:rsidRPr="0051523F">
              <w:rPr>
                <w:sz w:val="20"/>
                <w:szCs w:val="20"/>
              </w:rPr>
              <w:t>-</w:t>
            </w:r>
          </w:p>
        </w:tc>
        <w:tc>
          <w:tcPr>
            <w:tcW w:w="2790" w:type="dxa"/>
          </w:tcPr>
          <w:p w14:paraId="5F6FF35A" w14:textId="77777777" w:rsidR="0062678A" w:rsidRPr="0051523F" w:rsidRDefault="0062678A" w:rsidP="00AC2205">
            <w:pPr>
              <w:ind w:firstLine="0"/>
              <w:rPr>
                <w:sz w:val="20"/>
                <w:szCs w:val="20"/>
              </w:rPr>
            </w:pPr>
            <w:r w:rsidRPr="0051523F">
              <w:rPr>
                <w:sz w:val="20"/>
                <w:szCs w:val="20"/>
              </w:rPr>
              <w:t>Отправить карточку</w:t>
            </w:r>
          </w:p>
        </w:tc>
        <w:tc>
          <w:tcPr>
            <w:tcW w:w="1170" w:type="dxa"/>
          </w:tcPr>
          <w:p w14:paraId="64D7AF11" w14:textId="77777777" w:rsidR="0062678A" w:rsidRPr="0051523F" w:rsidRDefault="0062678A" w:rsidP="00AC2205">
            <w:pPr>
              <w:ind w:firstLine="0"/>
              <w:rPr>
                <w:sz w:val="20"/>
                <w:szCs w:val="20"/>
              </w:rPr>
            </w:pPr>
            <w:r w:rsidRPr="0051523F">
              <w:rPr>
                <w:sz w:val="20"/>
                <w:szCs w:val="20"/>
              </w:rPr>
              <w:t>1</w:t>
            </w:r>
          </w:p>
        </w:tc>
      </w:tr>
      <w:tr w:rsidR="0062678A" w:rsidRPr="0051523F" w14:paraId="14F3E012" w14:textId="77777777" w:rsidTr="00AC2205">
        <w:tc>
          <w:tcPr>
            <w:tcW w:w="1345" w:type="dxa"/>
            <w:vMerge/>
          </w:tcPr>
          <w:p w14:paraId="3873A527" w14:textId="77777777" w:rsidR="0062678A" w:rsidRPr="0051523F" w:rsidRDefault="0062678A" w:rsidP="00AC2205">
            <w:pPr>
              <w:ind w:firstLine="0"/>
              <w:rPr>
                <w:sz w:val="20"/>
                <w:szCs w:val="20"/>
              </w:rPr>
            </w:pPr>
          </w:p>
        </w:tc>
        <w:tc>
          <w:tcPr>
            <w:tcW w:w="1076" w:type="dxa"/>
            <w:vMerge/>
          </w:tcPr>
          <w:p w14:paraId="4793A328" w14:textId="77777777" w:rsidR="0062678A" w:rsidRPr="0051523F" w:rsidRDefault="0062678A" w:rsidP="00AC2205">
            <w:pPr>
              <w:ind w:firstLine="0"/>
              <w:rPr>
                <w:sz w:val="20"/>
                <w:szCs w:val="20"/>
              </w:rPr>
            </w:pPr>
          </w:p>
        </w:tc>
        <w:tc>
          <w:tcPr>
            <w:tcW w:w="2974" w:type="dxa"/>
            <w:vMerge/>
          </w:tcPr>
          <w:p w14:paraId="05E71525" w14:textId="77777777" w:rsidR="0062678A" w:rsidRPr="0051523F" w:rsidRDefault="0062678A" w:rsidP="00AC2205">
            <w:pPr>
              <w:ind w:firstLine="0"/>
              <w:rPr>
                <w:sz w:val="20"/>
                <w:szCs w:val="20"/>
              </w:rPr>
            </w:pPr>
          </w:p>
        </w:tc>
        <w:tc>
          <w:tcPr>
            <w:tcW w:w="2790" w:type="dxa"/>
          </w:tcPr>
          <w:p w14:paraId="0D22D73B" w14:textId="77777777" w:rsidR="0062678A" w:rsidRPr="0051523F" w:rsidRDefault="0062678A" w:rsidP="00AC2205">
            <w:pPr>
              <w:ind w:firstLine="0"/>
              <w:rPr>
                <w:sz w:val="20"/>
                <w:szCs w:val="20"/>
              </w:rPr>
            </w:pPr>
            <w:r w:rsidRPr="0051523F">
              <w:rPr>
                <w:sz w:val="20"/>
                <w:szCs w:val="20"/>
              </w:rPr>
              <w:t>Отозвать карточку</w:t>
            </w:r>
          </w:p>
        </w:tc>
        <w:tc>
          <w:tcPr>
            <w:tcW w:w="1170" w:type="dxa"/>
          </w:tcPr>
          <w:p w14:paraId="0CA79B0C" w14:textId="77777777" w:rsidR="0062678A" w:rsidRPr="0051523F" w:rsidRDefault="0062678A" w:rsidP="00AC2205">
            <w:pPr>
              <w:ind w:firstLine="0"/>
              <w:rPr>
                <w:sz w:val="20"/>
                <w:szCs w:val="20"/>
              </w:rPr>
            </w:pPr>
            <w:r w:rsidRPr="0051523F">
              <w:rPr>
                <w:sz w:val="20"/>
                <w:szCs w:val="20"/>
              </w:rPr>
              <w:t>2</w:t>
            </w:r>
          </w:p>
        </w:tc>
      </w:tr>
      <w:tr w:rsidR="0062678A" w:rsidRPr="0051523F" w14:paraId="64CF0EDF" w14:textId="77777777" w:rsidTr="00AC2205">
        <w:tc>
          <w:tcPr>
            <w:tcW w:w="1345" w:type="dxa"/>
            <w:vMerge/>
          </w:tcPr>
          <w:p w14:paraId="6AE7DBAB" w14:textId="77777777" w:rsidR="0062678A" w:rsidRPr="0051523F" w:rsidRDefault="0062678A" w:rsidP="00AC2205">
            <w:pPr>
              <w:ind w:firstLine="0"/>
              <w:rPr>
                <w:sz w:val="20"/>
                <w:szCs w:val="20"/>
              </w:rPr>
            </w:pPr>
          </w:p>
        </w:tc>
        <w:tc>
          <w:tcPr>
            <w:tcW w:w="1076" w:type="dxa"/>
            <w:vMerge/>
          </w:tcPr>
          <w:p w14:paraId="5BE313C0" w14:textId="77777777" w:rsidR="0062678A" w:rsidRPr="0051523F" w:rsidRDefault="0062678A" w:rsidP="00AC2205">
            <w:pPr>
              <w:ind w:firstLine="0"/>
              <w:rPr>
                <w:sz w:val="20"/>
                <w:szCs w:val="20"/>
              </w:rPr>
            </w:pPr>
          </w:p>
        </w:tc>
        <w:tc>
          <w:tcPr>
            <w:tcW w:w="2974" w:type="dxa"/>
            <w:vMerge/>
          </w:tcPr>
          <w:p w14:paraId="3179847E" w14:textId="77777777" w:rsidR="0062678A" w:rsidRPr="0051523F" w:rsidRDefault="0062678A" w:rsidP="00AC2205">
            <w:pPr>
              <w:ind w:firstLine="0"/>
              <w:rPr>
                <w:sz w:val="20"/>
                <w:szCs w:val="20"/>
              </w:rPr>
            </w:pPr>
          </w:p>
        </w:tc>
        <w:tc>
          <w:tcPr>
            <w:tcW w:w="2790" w:type="dxa"/>
          </w:tcPr>
          <w:p w14:paraId="1DDCA427" w14:textId="77777777" w:rsidR="0062678A" w:rsidRPr="0062678A" w:rsidRDefault="0062678A" w:rsidP="00AC2205">
            <w:pPr>
              <w:ind w:firstLine="0"/>
              <w:rPr>
                <w:sz w:val="20"/>
                <w:szCs w:val="20"/>
                <w:lang w:val="ru-RU"/>
              </w:rPr>
            </w:pPr>
            <w:r w:rsidRPr="0062678A">
              <w:rPr>
                <w:sz w:val="20"/>
                <w:szCs w:val="20"/>
                <w:lang w:val="ru-RU"/>
              </w:rPr>
              <w:t xml:space="preserve">Зарезервировать регистрационный №/Изменить зарезервированный регистрационный номер Снять с резерва </w:t>
            </w:r>
          </w:p>
        </w:tc>
        <w:tc>
          <w:tcPr>
            <w:tcW w:w="1170" w:type="dxa"/>
          </w:tcPr>
          <w:p w14:paraId="34921F7F" w14:textId="77777777" w:rsidR="0062678A" w:rsidRPr="0051523F" w:rsidRDefault="0062678A" w:rsidP="00AC2205">
            <w:pPr>
              <w:ind w:firstLine="0"/>
              <w:rPr>
                <w:sz w:val="20"/>
                <w:szCs w:val="20"/>
              </w:rPr>
            </w:pPr>
            <w:r w:rsidRPr="0051523F">
              <w:rPr>
                <w:sz w:val="20"/>
                <w:szCs w:val="20"/>
              </w:rPr>
              <w:t>3</w:t>
            </w:r>
          </w:p>
        </w:tc>
      </w:tr>
      <w:tr w:rsidR="0062678A" w:rsidRPr="0051523F" w14:paraId="71A9F77F" w14:textId="77777777" w:rsidTr="00AC2205">
        <w:tc>
          <w:tcPr>
            <w:tcW w:w="1345" w:type="dxa"/>
            <w:vMerge/>
          </w:tcPr>
          <w:p w14:paraId="767A62A4" w14:textId="77777777" w:rsidR="0062678A" w:rsidRPr="0051523F" w:rsidRDefault="0062678A" w:rsidP="00AC2205">
            <w:pPr>
              <w:ind w:firstLine="0"/>
              <w:rPr>
                <w:sz w:val="20"/>
                <w:szCs w:val="20"/>
              </w:rPr>
            </w:pPr>
          </w:p>
        </w:tc>
        <w:tc>
          <w:tcPr>
            <w:tcW w:w="1076" w:type="dxa"/>
            <w:vMerge/>
          </w:tcPr>
          <w:p w14:paraId="5027216B" w14:textId="77777777" w:rsidR="0062678A" w:rsidRPr="0051523F" w:rsidRDefault="0062678A" w:rsidP="00AC2205">
            <w:pPr>
              <w:ind w:firstLine="0"/>
              <w:rPr>
                <w:sz w:val="20"/>
                <w:szCs w:val="20"/>
              </w:rPr>
            </w:pPr>
          </w:p>
        </w:tc>
        <w:tc>
          <w:tcPr>
            <w:tcW w:w="2974" w:type="dxa"/>
            <w:vMerge/>
          </w:tcPr>
          <w:p w14:paraId="0839D8D2" w14:textId="77777777" w:rsidR="0062678A" w:rsidRPr="0051523F" w:rsidRDefault="0062678A" w:rsidP="00AC2205">
            <w:pPr>
              <w:ind w:firstLine="0"/>
              <w:rPr>
                <w:sz w:val="20"/>
                <w:szCs w:val="20"/>
              </w:rPr>
            </w:pPr>
          </w:p>
        </w:tc>
        <w:tc>
          <w:tcPr>
            <w:tcW w:w="2790" w:type="dxa"/>
          </w:tcPr>
          <w:p w14:paraId="2E3FA6B0" w14:textId="77777777" w:rsidR="0062678A" w:rsidRPr="0062678A" w:rsidRDefault="0062678A" w:rsidP="00AC2205">
            <w:pPr>
              <w:ind w:firstLine="0"/>
              <w:rPr>
                <w:sz w:val="20"/>
                <w:szCs w:val="20"/>
                <w:lang w:val="ru-RU"/>
              </w:rPr>
            </w:pPr>
            <w:r w:rsidRPr="0062678A">
              <w:rPr>
                <w:sz w:val="20"/>
                <w:szCs w:val="20"/>
                <w:lang w:val="ru-RU"/>
              </w:rPr>
              <w:t>Взять себе на контроль/Снять со своего контроля</w:t>
            </w:r>
          </w:p>
        </w:tc>
        <w:tc>
          <w:tcPr>
            <w:tcW w:w="1170" w:type="dxa"/>
          </w:tcPr>
          <w:p w14:paraId="5AEA82D4" w14:textId="77777777" w:rsidR="0062678A" w:rsidRPr="0051523F" w:rsidRDefault="0062678A" w:rsidP="00AC2205">
            <w:pPr>
              <w:ind w:firstLine="0"/>
              <w:rPr>
                <w:sz w:val="20"/>
                <w:szCs w:val="20"/>
              </w:rPr>
            </w:pPr>
            <w:r w:rsidRPr="0051523F">
              <w:rPr>
                <w:sz w:val="20"/>
                <w:szCs w:val="20"/>
              </w:rPr>
              <w:t>4</w:t>
            </w:r>
          </w:p>
        </w:tc>
      </w:tr>
      <w:tr w:rsidR="0062678A" w:rsidRPr="0051523F" w14:paraId="1E29FC2D" w14:textId="77777777" w:rsidTr="00AC2205">
        <w:tc>
          <w:tcPr>
            <w:tcW w:w="1345" w:type="dxa"/>
            <w:vMerge/>
          </w:tcPr>
          <w:p w14:paraId="2088C657" w14:textId="77777777" w:rsidR="0062678A" w:rsidRPr="0051523F" w:rsidRDefault="0062678A" w:rsidP="00AC2205">
            <w:pPr>
              <w:ind w:firstLine="0"/>
              <w:rPr>
                <w:sz w:val="20"/>
                <w:szCs w:val="20"/>
              </w:rPr>
            </w:pPr>
          </w:p>
        </w:tc>
        <w:tc>
          <w:tcPr>
            <w:tcW w:w="1076" w:type="dxa"/>
            <w:vMerge/>
          </w:tcPr>
          <w:p w14:paraId="3A2DAD2E" w14:textId="77777777" w:rsidR="0062678A" w:rsidRPr="0051523F" w:rsidRDefault="0062678A" w:rsidP="00AC2205">
            <w:pPr>
              <w:ind w:firstLine="0"/>
              <w:rPr>
                <w:sz w:val="20"/>
                <w:szCs w:val="20"/>
              </w:rPr>
            </w:pPr>
          </w:p>
        </w:tc>
        <w:tc>
          <w:tcPr>
            <w:tcW w:w="2974" w:type="dxa"/>
            <w:vMerge/>
          </w:tcPr>
          <w:p w14:paraId="055992AF" w14:textId="77777777" w:rsidR="0062678A" w:rsidRPr="0051523F" w:rsidRDefault="0062678A" w:rsidP="00AC2205">
            <w:pPr>
              <w:ind w:firstLine="0"/>
              <w:rPr>
                <w:sz w:val="20"/>
                <w:szCs w:val="20"/>
              </w:rPr>
            </w:pPr>
          </w:p>
        </w:tc>
        <w:tc>
          <w:tcPr>
            <w:tcW w:w="2790" w:type="dxa"/>
          </w:tcPr>
          <w:p w14:paraId="585CF64D" w14:textId="77777777" w:rsidR="0062678A" w:rsidRPr="0051523F" w:rsidRDefault="0062678A" w:rsidP="00AC2205">
            <w:pPr>
              <w:ind w:firstLine="0"/>
              <w:rPr>
                <w:sz w:val="20"/>
                <w:szCs w:val="20"/>
              </w:rPr>
            </w:pPr>
            <w:r w:rsidRPr="0051523F">
              <w:rPr>
                <w:sz w:val="20"/>
                <w:szCs w:val="20"/>
              </w:rPr>
              <w:t>Продлить срок исполнения</w:t>
            </w:r>
          </w:p>
        </w:tc>
        <w:tc>
          <w:tcPr>
            <w:tcW w:w="1170" w:type="dxa"/>
          </w:tcPr>
          <w:p w14:paraId="0161C0B1" w14:textId="77777777" w:rsidR="0062678A" w:rsidRPr="0051523F" w:rsidRDefault="0062678A" w:rsidP="00AC2205">
            <w:pPr>
              <w:ind w:firstLine="0"/>
              <w:rPr>
                <w:sz w:val="20"/>
                <w:szCs w:val="20"/>
              </w:rPr>
            </w:pPr>
            <w:r w:rsidRPr="0051523F">
              <w:rPr>
                <w:sz w:val="20"/>
                <w:szCs w:val="20"/>
              </w:rPr>
              <w:t>5</w:t>
            </w:r>
          </w:p>
        </w:tc>
      </w:tr>
      <w:tr w:rsidR="0062678A" w:rsidRPr="0051523F" w14:paraId="2EF06CDE" w14:textId="77777777" w:rsidTr="00AC2205">
        <w:tc>
          <w:tcPr>
            <w:tcW w:w="1345" w:type="dxa"/>
            <w:vMerge/>
          </w:tcPr>
          <w:p w14:paraId="4BBC14D4" w14:textId="77777777" w:rsidR="0062678A" w:rsidRPr="0051523F" w:rsidRDefault="0062678A" w:rsidP="00AC2205">
            <w:pPr>
              <w:ind w:firstLine="0"/>
              <w:rPr>
                <w:sz w:val="20"/>
                <w:szCs w:val="20"/>
              </w:rPr>
            </w:pPr>
          </w:p>
        </w:tc>
        <w:tc>
          <w:tcPr>
            <w:tcW w:w="1076" w:type="dxa"/>
            <w:vMerge/>
          </w:tcPr>
          <w:p w14:paraId="0977DD20" w14:textId="77777777" w:rsidR="0062678A" w:rsidRPr="0051523F" w:rsidRDefault="0062678A" w:rsidP="00AC2205">
            <w:pPr>
              <w:ind w:firstLine="0"/>
              <w:rPr>
                <w:sz w:val="20"/>
                <w:szCs w:val="20"/>
              </w:rPr>
            </w:pPr>
          </w:p>
        </w:tc>
        <w:tc>
          <w:tcPr>
            <w:tcW w:w="2974" w:type="dxa"/>
            <w:vMerge/>
          </w:tcPr>
          <w:p w14:paraId="566AD729" w14:textId="77777777" w:rsidR="0062678A" w:rsidRPr="0051523F" w:rsidRDefault="0062678A" w:rsidP="00AC2205">
            <w:pPr>
              <w:ind w:firstLine="0"/>
              <w:rPr>
                <w:sz w:val="20"/>
                <w:szCs w:val="20"/>
              </w:rPr>
            </w:pPr>
          </w:p>
        </w:tc>
        <w:tc>
          <w:tcPr>
            <w:tcW w:w="2790" w:type="dxa"/>
          </w:tcPr>
          <w:p w14:paraId="5BCD251F" w14:textId="77777777" w:rsidR="0062678A" w:rsidRPr="0051523F" w:rsidRDefault="0062678A" w:rsidP="00AC2205">
            <w:pPr>
              <w:ind w:firstLine="0"/>
              <w:rPr>
                <w:sz w:val="20"/>
                <w:szCs w:val="20"/>
              </w:rPr>
            </w:pPr>
            <w:r w:rsidRPr="0051523F">
              <w:rPr>
                <w:sz w:val="20"/>
                <w:szCs w:val="20"/>
              </w:rPr>
              <w:t>Создать шаблон</w:t>
            </w:r>
          </w:p>
        </w:tc>
        <w:tc>
          <w:tcPr>
            <w:tcW w:w="1170" w:type="dxa"/>
          </w:tcPr>
          <w:p w14:paraId="6815FF4F" w14:textId="77777777" w:rsidR="0062678A" w:rsidRPr="0051523F" w:rsidRDefault="0062678A" w:rsidP="00AC2205">
            <w:pPr>
              <w:ind w:firstLine="0"/>
              <w:rPr>
                <w:sz w:val="20"/>
                <w:szCs w:val="20"/>
              </w:rPr>
            </w:pPr>
            <w:r w:rsidRPr="0051523F">
              <w:rPr>
                <w:sz w:val="20"/>
                <w:szCs w:val="20"/>
              </w:rPr>
              <w:t>6</w:t>
            </w:r>
          </w:p>
        </w:tc>
      </w:tr>
      <w:tr w:rsidR="0062678A" w:rsidRPr="0051523F" w14:paraId="654304ED" w14:textId="77777777" w:rsidTr="00AC2205">
        <w:tc>
          <w:tcPr>
            <w:tcW w:w="1345" w:type="dxa"/>
            <w:vMerge/>
          </w:tcPr>
          <w:p w14:paraId="588D3B17" w14:textId="77777777" w:rsidR="0062678A" w:rsidRPr="0051523F" w:rsidRDefault="0062678A" w:rsidP="00AC2205">
            <w:pPr>
              <w:ind w:firstLine="0"/>
              <w:rPr>
                <w:sz w:val="20"/>
                <w:szCs w:val="20"/>
              </w:rPr>
            </w:pPr>
          </w:p>
        </w:tc>
        <w:tc>
          <w:tcPr>
            <w:tcW w:w="1076" w:type="dxa"/>
            <w:vMerge/>
          </w:tcPr>
          <w:p w14:paraId="3D20D545" w14:textId="77777777" w:rsidR="0062678A" w:rsidRPr="0051523F" w:rsidRDefault="0062678A" w:rsidP="00AC2205">
            <w:pPr>
              <w:ind w:firstLine="0"/>
              <w:rPr>
                <w:sz w:val="20"/>
                <w:szCs w:val="20"/>
              </w:rPr>
            </w:pPr>
          </w:p>
        </w:tc>
        <w:tc>
          <w:tcPr>
            <w:tcW w:w="2974" w:type="dxa"/>
            <w:vMerge/>
          </w:tcPr>
          <w:p w14:paraId="2FA291D5" w14:textId="77777777" w:rsidR="0062678A" w:rsidRPr="0051523F" w:rsidRDefault="0062678A" w:rsidP="00AC2205">
            <w:pPr>
              <w:ind w:firstLine="0"/>
              <w:rPr>
                <w:sz w:val="20"/>
                <w:szCs w:val="20"/>
              </w:rPr>
            </w:pPr>
          </w:p>
        </w:tc>
        <w:tc>
          <w:tcPr>
            <w:tcW w:w="2790" w:type="dxa"/>
          </w:tcPr>
          <w:p w14:paraId="0AC16316" w14:textId="77777777" w:rsidR="0062678A" w:rsidRPr="0051523F" w:rsidRDefault="0062678A" w:rsidP="00AC2205">
            <w:pPr>
              <w:ind w:firstLine="0"/>
              <w:rPr>
                <w:sz w:val="20"/>
                <w:szCs w:val="20"/>
              </w:rPr>
            </w:pPr>
            <w:r w:rsidRPr="0051523F">
              <w:rPr>
                <w:sz w:val="20"/>
                <w:szCs w:val="20"/>
              </w:rPr>
              <w:t>Создать карточку по шаблону</w:t>
            </w:r>
          </w:p>
        </w:tc>
        <w:tc>
          <w:tcPr>
            <w:tcW w:w="1170" w:type="dxa"/>
          </w:tcPr>
          <w:p w14:paraId="3802FA24" w14:textId="77777777" w:rsidR="0062678A" w:rsidRPr="0051523F" w:rsidRDefault="0062678A" w:rsidP="00AC2205">
            <w:pPr>
              <w:ind w:firstLine="0"/>
              <w:rPr>
                <w:sz w:val="20"/>
                <w:szCs w:val="20"/>
              </w:rPr>
            </w:pPr>
            <w:r w:rsidRPr="0051523F">
              <w:rPr>
                <w:sz w:val="20"/>
                <w:szCs w:val="20"/>
              </w:rPr>
              <w:t>7</w:t>
            </w:r>
          </w:p>
        </w:tc>
      </w:tr>
      <w:tr w:rsidR="0062678A" w:rsidRPr="0051523F" w14:paraId="2E3D867C" w14:textId="77777777" w:rsidTr="00AC2205">
        <w:tc>
          <w:tcPr>
            <w:tcW w:w="1345" w:type="dxa"/>
            <w:vMerge/>
          </w:tcPr>
          <w:p w14:paraId="5720EDBC" w14:textId="77777777" w:rsidR="0062678A" w:rsidRPr="0051523F" w:rsidRDefault="0062678A" w:rsidP="00AC2205">
            <w:pPr>
              <w:ind w:firstLine="0"/>
              <w:rPr>
                <w:sz w:val="20"/>
                <w:szCs w:val="20"/>
              </w:rPr>
            </w:pPr>
          </w:p>
        </w:tc>
        <w:tc>
          <w:tcPr>
            <w:tcW w:w="1076" w:type="dxa"/>
            <w:vMerge/>
          </w:tcPr>
          <w:p w14:paraId="254D25E2" w14:textId="77777777" w:rsidR="0062678A" w:rsidRPr="0051523F" w:rsidRDefault="0062678A" w:rsidP="00AC2205">
            <w:pPr>
              <w:ind w:firstLine="0"/>
              <w:rPr>
                <w:sz w:val="20"/>
                <w:szCs w:val="20"/>
              </w:rPr>
            </w:pPr>
          </w:p>
        </w:tc>
        <w:tc>
          <w:tcPr>
            <w:tcW w:w="2974" w:type="dxa"/>
            <w:vMerge/>
          </w:tcPr>
          <w:p w14:paraId="1BB307C0" w14:textId="77777777" w:rsidR="0062678A" w:rsidRPr="0051523F" w:rsidRDefault="0062678A" w:rsidP="00AC2205">
            <w:pPr>
              <w:ind w:firstLine="0"/>
              <w:rPr>
                <w:sz w:val="20"/>
                <w:szCs w:val="20"/>
              </w:rPr>
            </w:pPr>
          </w:p>
        </w:tc>
        <w:tc>
          <w:tcPr>
            <w:tcW w:w="2790" w:type="dxa"/>
          </w:tcPr>
          <w:p w14:paraId="3E3D1084" w14:textId="77777777" w:rsidR="0062678A" w:rsidRPr="0051523F" w:rsidRDefault="0062678A" w:rsidP="00AC2205">
            <w:pPr>
              <w:ind w:firstLine="0"/>
              <w:rPr>
                <w:sz w:val="20"/>
                <w:szCs w:val="20"/>
              </w:rPr>
            </w:pPr>
            <w:r w:rsidRPr="0051523F">
              <w:rPr>
                <w:sz w:val="20"/>
                <w:szCs w:val="20"/>
              </w:rPr>
              <w:t>Добавить в избранное</w:t>
            </w:r>
          </w:p>
        </w:tc>
        <w:tc>
          <w:tcPr>
            <w:tcW w:w="1170" w:type="dxa"/>
          </w:tcPr>
          <w:p w14:paraId="47AF6188" w14:textId="77777777" w:rsidR="0062678A" w:rsidRPr="0051523F" w:rsidRDefault="0062678A" w:rsidP="00AC2205">
            <w:pPr>
              <w:ind w:firstLine="0"/>
              <w:rPr>
                <w:sz w:val="20"/>
                <w:szCs w:val="20"/>
              </w:rPr>
            </w:pPr>
            <w:r w:rsidRPr="0051523F">
              <w:rPr>
                <w:sz w:val="20"/>
                <w:szCs w:val="20"/>
              </w:rPr>
              <w:t>8</w:t>
            </w:r>
          </w:p>
        </w:tc>
      </w:tr>
      <w:tr w:rsidR="0062678A" w:rsidRPr="0051523F" w14:paraId="27A893BF" w14:textId="77777777" w:rsidTr="00AC2205">
        <w:tc>
          <w:tcPr>
            <w:tcW w:w="1345" w:type="dxa"/>
            <w:vMerge/>
          </w:tcPr>
          <w:p w14:paraId="095D01FE" w14:textId="77777777" w:rsidR="0062678A" w:rsidRPr="0051523F" w:rsidRDefault="0062678A" w:rsidP="00AC2205">
            <w:pPr>
              <w:ind w:firstLine="0"/>
              <w:rPr>
                <w:sz w:val="20"/>
                <w:szCs w:val="20"/>
              </w:rPr>
            </w:pPr>
          </w:p>
        </w:tc>
        <w:tc>
          <w:tcPr>
            <w:tcW w:w="1076" w:type="dxa"/>
            <w:vMerge/>
          </w:tcPr>
          <w:p w14:paraId="50221090" w14:textId="77777777" w:rsidR="0062678A" w:rsidRPr="0051523F" w:rsidRDefault="0062678A" w:rsidP="00AC2205">
            <w:pPr>
              <w:ind w:firstLine="0"/>
              <w:rPr>
                <w:sz w:val="20"/>
                <w:szCs w:val="20"/>
              </w:rPr>
            </w:pPr>
          </w:p>
        </w:tc>
        <w:tc>
          <w:tcPr>
            <w:tcW w:w="2974" w:type="dxa"/>
            <w:vMerge/>
          </w:tcPr>
          <w:p w14:paraId="45E2535B" w14:textId="77777777" w:rsidR="0062678A" w:rsidRPr="0051523F" w:rsidRDefault="0062678A" w:rsidP="00AC2205">
            <w:pPr>
              <w:ind w:firstLine="0"/>
              <w:rPr>
                <w:sz w:val="20"/>
                <w:szCs w:val="20"/>
              </w:rPr>
            </w:pPr>
          </w:p>
        </w:tc>
        <w:tc>
          <w:tcPr>
            <w:tcW w:w="2790" w:type="dxa"/>
          </w:tcPr>
          <w:p w14:paraId="16A4AB3E" w14:textId="77777777" w:rsidR="0062678A" w:rsidRPr="0051523F" w:rsidRDefault="0062678A" w:rsidP="00AC2205">
            <w:pPr>
              <w:ind w:firstLine="0"/>
              <w:rPr>
                <w:sz w:val="20"/>
                <w:szCs w:val="20"/>
              </w:rPr>
            </w:pPr>
            <w:r w:rsidRPr="0051523F">
              <w:rPr>
                <w:sz w:val="20"/>
                <w:szCs w:val="20"/>
              </w:rPr>
              <w:t>Цветовая метка</w:t>
            </w:r>
          </w:p>
        </w:tc>
        <w:tc>
          <w:tcPr>
            <w:tcW w:w="1170" w:type="dxa"/>
          </w:tcPr>
          <w:p w14:paraId="464A338D" w14:textId="77777777" w:rsidR="0062678A" w:rsidRPr="0051523F" w:rsidRDefault="0062678A" w:rsidP="00AC2205">
            <w:pPr>
              <w:ind w:firstLine="0"/>
              <w:rPr>
                <w:sz w:val="20"/>
                <w:szCs w:val="20"/>
              </w:rPr>
            </w:pPr>
            <w:r w:rsidRPr="0051523F">
              <w:rPr>
                <w:sz w:val="20"/>
                <w:szCs w:val="20"/>
              </w:rPr>
              <w:t>9</w:t>
            </w:r>
          </w:p>
        </w:tc>
      </w:tr>
      <w:tr w:rsidR="0062678A" w:rsidRPr="0051523F" w14:paraId="3E65E043" w14:textId="77777777" w:rsidTr="00AC2205">
        <w:tc>
          <w:tcPr>
            <w:tcW w:w="1345" w:type="dxa"/>
            <w:vMerge/>
          </w:tcPr>
          <w:p w14:paraId="0938D2F8" w14:textId="77777777" w:rsidR="0062678A" w:rsidRPr="0051523F" w:rsidRDefault="0062678A" w:rsidP="00AC2205">
            <w:pPr>
              <w:ind w:firstLine="0"/>
              <w:rPr>
                <w:sz w:val="20"/>
                <w:szCs w:val="20"/>
              </w:rPr>
            </w:pPr>
          </w:p>
        </w:tc>
        <w:tc>
          <w:tcPr>
            <w:tcW w:w="1076" w:type="dxa"/>
            <w:vMerge/>
          </w:tcPr>
          <w:p w14:paraId="640219A2" w14:textId="77777777" w:rsidR="0062678A" w:rsidRPr="0051523F" w:rsidRDefault="0062678A" w:rsidP="00AC2205">
            <w:pPr>
              <w:ind w:firstLine="0"/>
              <w:rPr>
                <w:sz w:val="20"/>
                <w:szCs w:val="20"/>
              </w:rPr>
            </w:pPr>
          </w:p>
        </w:tc>
        <w:tc>
          <w:tcPr>
            <w:tcW w:w="2974" w:type="dxa"/>
            <w:vMerge/>
          </w:tcPr>
          <w:p w14:paraId="3F9E35C4" w14:textId="77777777" w:rsidR="0062678A" w:rsidRPr="0051523F" w:rsidRDefault="0062678A" w:rsidP="00AC2205">
            <w:pPr>
              <w:ind w:firstLine="0"/>
              <w:rPr>
                <w:sz w:val="20"/>
                <w:szCs w:val="20"/>
              </w:rPr>
            </w:pPr>
          </w:p>
        </w:tc>
        <w:tc>
          <w:tcPr>
            <w:tcW w:w="2790" w:type="dxa"/>
          </w:tcPr>
          <w:p w14:paraId="338178D8" w14:textId="77777777" w:rsidR="0062678A" w:rsidRPr="0051523F" w:rsidRDefault="0062678A" w:rsidP="00AC2205">
            <w:pPr>
              <w:ind w:firstLine="0"/>
              <w:rPr>
                <w:sz w:val="20"/>
                <w:szCs w:val="20"/>
              </w:rPr>
            </w:pPr>
            <w:r w:rsidRPr="0051523F">
              <w:rPr>
                <w:sz w:val="20"/>
                <w:szCs w:val="20"/>
              </w:rPr>
              <w:t>Отметить как непрочитанное</w:t>
            </w:r>
          </w:p>
        </w:tc>
        <w:tc>
          <w:tcPr>
            <w:tcW w:w="1170" w:type="dxa"/>
          </w:tcPr>
          <w:p w14:paraId="0905CBBE" w14:textId="77777777" w:rsidR="0062678A" w:rsidRPr="0051523F" w:rsidRDefault="0062678A" w:rsidP="00AC2205">
            <w:pPr>
              <w:ind w:firstLine="0"/>
              <w:rPr>
                <w:sz w:val="20"/>
                <w:szCs w:val="20"/>
              </w:rPr>
            </w:pPr>
            <w:r w:rsidRPr="0051523F">
              <w:rPr>
                <w:sz w:val="20"/>
                <w:szCs w:val="20"/>
              </w:rPr>
              <w:t>10</w:t>
            </w:r>
          </w:p>
        </w:tc>
      </w:tr>
      <w:tr w:rsidR="0062678A" w:rsidRPr="0051523F" w14:paraId="4E767094" w14:textId="77777777" w:rsidTr="00AC2205">
        <w:tc>
          <w:tcPr>
            <w:tcW w:w="1345" w:type="dxa"/>
            <w:vMerge/>
          </w:tcPr>
          <w:p w14:paraId="65593292" w14:textId="77777777" w:rsidR="0062678A" w:rsidRPr="0051523F" w:rsidRDefault="0062678A" w:rsidP="00AC2205">
            <w:pPr>
              <w:ind w:firstLine="0"/>
              <w:rPr>
                <w:sz w:val="20"/>
                <w:szCs w:val="20"/>
              </w:rPr>
            </w:pPr>
          </w:p>
        </w:tc>
        <w:tc>
          <w:tcPr>
            <w:tcW w:w="1076" w:type="dxa"/>
            <w:vMerge/>
          </w:tcPr>
          <w:p w14:paraId="29F5E8C7" w14:textId="77777777" w:rsidR="0062678A" w:rsidRPr="0051523F" w:rsidRDefault="0062678A" w:rsidP="00AC2205">
            <w:pPr>
              <w:ind w:firstLine="0"/>
              <w:rPr>
                <w:sz w:val="20"/>
                <w:szCs w:val="20"/>
              </w:rPr>
            </w:pPr>
          </w:p>
        </w:tc>
        <w:tc>
          <w:tcPr>
            <w:tcW w:w="2974" w:type="dxa"/>
            <w:vMerge/>
          </w:tcPr>
          <w:p w14:paraId="59EFD6AF" w14:textId="77777777" w:rsidR="0062678A" w:rsidRPr="0051523F" w:rsidRDefault="0062678A" w:rsidP="00AC2205">
            <w:pPr>
              <w:ind w:firstLine="0"/>
              <w:rPr>
                <w:sz w:val="20"/>
                <w:szCs w:val="20"/>
              </w:rPr>
            </w:pPr>
          </w:p>
        </w:tc>
        <w:tc>
          <w:tcPr>
            <w:tcW w:w="2790" w:type="dxa"/>
          </w:tcPr>
          <w:p w14:paraId="610BE0D9" w14:textId="77777777" w:rsidR="0062678A" w:rsidRPr="0051523F" w:rsidRDefault="0062678A" w:rsidP="00AC2205">
            <w:pPr>
              <w:ind w:firstLine="0"/>
              <w:rPr>
                <w:sz w:val="20"/>
                <w:szCs w:val="20"/>
              </w:rPr>
            </w:pPr>
            <w:r w:rsidRPr="0051523F">
              <w:rPr>
                <w:sz w:val="20"/>
                <w:szCs w:val="20"/>
              </w:rPr>
              <w:t>Печать карточки</w:t>
            </w:r>
          </w:p>
        </w:tc>
        <w:tc>
          <w:tcPr>
            <w:tcW w:w="1170" w:type="dxa"/>
          </w:tcPr>
          <w:p w14:paraId="1FBDC68A" w14:textId="77777777" w:rsidR="0062678A" w:rsidRPr="0051523F" w:rsidRDefault="0062678A" w:rsidP="00AC2205">
            <w:pPr>
              <w:ind w:firstLine="0"/>
              <w:rPr>
                <w:sz w:val="20"/>
                <w:szCs w:val="20"/>
              </w:rPr>
            </w:pPr>
            <w:r w:rsidRPr="0051523F">
              <w:rPr>
                <w:sz w:val="20"/>
                <w:szCs w:val="20"/>
              </w:rPr>
              <w:t>11</w:t>
            </w:r>
          </w:p>
        </w:tc>
      </w:tr>
      <w:tr w:rsidR="0062678A" w:rsidRPr="0051523F" w14:paraId="2DC5D271" w14:textId="77777777" w:rsidTr="00AC2205">
        <w:tc>
          <w:tcPr>
            <w:tcW w:w="1345" w:type="dxa"/>
            <w:vMerge/>
          </w:tcPr>
          <w:p w14:paraId="30C9AC71" w14:textId="77777777" w:rsidR="0062678A" w:rsidRPr="0051523F" w:rsidRDefault="0062678A" w:rsidP="00AC2205">
            <w:pPr>
              <w:ind w:firstLine="0"/>
              <w:rPr>
                <w:sz w:val="20"/>
                <w:szCs w:val="20"/>
              </w:rPr>
            </w:pPr>
          </w:p>
        </w:tc>
        <w:tc>
          <w:tcPr>
            <w:tcW w:w="1076" w:type="dxa"/>
            <w:vMerge/>
          </w:tcPr>
          <w:p w14:paraId="43E93A40" w14:textId="77777777" w:rsidR="0062678A" w:rsidRPr="0051523F" w:rsidRDefault="0062678A" w:rsidP="00AC2205">
            <w:pPr>
              <w:ind w:firstLine="0"/>
              <w:rPr>
                <w:sz w:val="20"/>
                <w:szCs w:val="20"/>
              </w:rPr>
            </w:pPr>
          </w:p>
        </w:tc>
        <w:tc>
          <w:tcPr>
            <w:tcW w:w="2974" w:type="dxa"/>
            <w:vMerge/>
          </w:tcPr>
          <w:p w14:paraId="656C82DD" w14:textId="77777777" w:rsidR="0062678A" w:rsidRPr="0051523F" w:rsidRDefault="0062678A" w:rsidP="00AC2205">
            <w:pPr>
              <w:ind w:firstLine="0"/>
              <w:rPr>
                <w:sz w:val="20"/>
                <w:szCs w:val="20"/>
              </w:rPr>
            </w:pPr>
          </w:p>
        </w:tc>
        <w:tc>
          <w:tcPr>
            <w:tcW w:w="2790" w:type="dxa"/>
          </w:tcPr>
          <w:p w14:paraId="0EE53B6B" w14:textId="77777777" w:rsidR="0062678A" w:rsidRPr="0051523F" w:rsidRDefault="0062678A" w:rsidP="00AC2205">
            <w:pPr>
              <w:ind w:firstLine="0"/>
              <w:rPr>
                <w:sz w:val="20"/>
                <w:szCs w:val="20"/>
              </w:rPr>
            </w:pPr>
            <w:r w:rsidRPr="0051523F">
              <w:rPr>
                <w:sz w:val="20"/>
                <w:szCs w:val="20"/>
              </w:rPr>
              <w:t>Свойства карточки</w:t>
            </w:r>
          </w:p>
        </w:tc>
        <w:tc>
          <w:tcPr>
            <w:tcW w:w="1170" w:type="dxa"/>
          </w:tcPr>
          <w:p w14:paraId="0B253744" w14:textId="77777777" w:rsidR="0062678A" w:rsidRPr="0051523F" w:rsidRDefault="0062678A" w:rsidP="00AC2205">
            <w:pPr>
              <w:ind w:firstLine="0"/>
              <w:rPr>
                <w:sz w:val="20"/>
                <w:szCs w:val="20"/>
              </w:rPr>
            </w:pPr>
            <w:r w:rsidRPr="0051523F">
              <w:rPr>
                <w:sz w:val="20"/>
                <w:szCs w:val="20"/>
              </w:rPr>
              <w:t>12</w:t>
            </w:r>
          </w:p>
        </w:tc>
      </w:tr>
      <w:tr w:rsidR="0062678A" w:rsidRPr="0051523F" w14:paraId="4899997B" w14:textId="77777777" w:rsidTr="00AC2205">
        <w:tc>
          <w:tcPr>
            <w:tcW w:w="1345" w:type="dxa"/>
            <w:vMerge/>
          </w:tcPr>
          <w:p w14:paraId="19270F5F" w14:textId="77777777" w:rsidR="0062678A" w:rsidRPr="0051523F" w:rsidRDefault="0062678A" w:rsidP="00AC2205">
            <w:pPr>
              <w:ind w:firstLine="0"/>
              <w:rPr>
                <w:sz w:val="20"/>
                <w:szCs w:val="20"/>
              </w:rPr>
            </w:pPr>
          </w:p>
        </w:tc>
        <w:tc>
          <w:tcPr>
            <w:tcW w:w="1076" w:type="dxa"/>
            <w:vMerge/>
          </w:tcPr>
          <w:p w14:paraId="0A856C95" w14:textId="77777777" w:rsidR="0062678A" w:rsidRPr="0051523F" w:rsidRDefault="0062678A" w:rsidP="00AC2205">
            <w:pPr>
              <w:ind w:firstLine="0"/>
              <w:rPr>
                <w:sz w:val="20"/>
                <w:szCs w:val="20"/>
              </w:rPr>
            </w:pPr>
          </w:p>
        </w:tc>
        <w:tc>
          <w:tcPr>
            <w:tcW w:w="2974" w:type="dxa"/>
            <w:vMerge/>
          </w:tcPr>
          <w:p w14:paraId="3BA34507" w14:textId="77777777" w:rsidR="0062678A" w:rsidRPr="0051523F" w:rsidRDefault="0062678A" w:rsidP="00AC2205">
            <w:pPr>
              <w:ind w:firstLine="0"/>
              <w:rPr>
                <w:sz w:val="20"/>
                <w:szCs w:val="20"/>
              </w:rPr>
            </w:pPr>
          </w:p>
        </w:tc>
        <w:tc>
          <w:tcPr>
            <w:tcW w:w="2790" w:type="dxa"/>
          </w:tcPr>
          <w:p w14:paraId="019C0087" w14:textId="77777777" w:rsidR="0062678A" w:rsidRPr="0051523F" w:rsidRDefault="0062678A" w:rsidP="00AC2205">
            <w:pPr>
              <w:ind w:firstLine="0"/>
              <w:rPr>
                <w:sz w:val="20"/>
                <w:szCs w:val="20"/>
              </w:rPr>
            </w:pPr>
            <w:r w:rsidRPr="0051523F">
              <w:rPr>
                <w:sz w:val="20"/>
                <w:szCs w:val="20"/>
              </w:rPr>
              <w:t>Подписать с ЭЦП</w:t>
            </w:r>
          </w:p>
        </w:tc>
        <w:tc>
          <w:tcPr>
            <w:tcW w:w="1170" w:type="dxa"/>
          </w:tcPr>
          <w:p w14:paraId="58CCEC7F" w14:textId="77777777" w:rsidR="0062678A" w:rsidRPr="0051523F" w:rsidRDefault="0062678A" w:rsidP="00AC2205">
            <w:pPr>
              <w:ind w:firstLine="0"/>
              <w:rPr>
                <w:sz w:val="20"/>
                <w:szCs w:val="20"/>
              </w:rPr>
            </w:pPr>
            <w:r w:rsidRPr="0051523F">
              <w:rPr>
                <w:sz w:val="20"/>
                <w:szCs w:val="20"/>
              </w:rPr>
              <w:t>13</w:t>
            </w:r>
          </w:p>
        </w:tc>
      </w:tr>
      <w:tr w:rsidR="0062678A" w:rsidRPr="0051523F" w14:paraId="4A518914" w14:textId="77777777" w:rsidTr="00AC2205">
        <w:trPr>
          <w:trHeight w:val="305"/>
        </w:trPr>
        <w:tc>
          <w:tcPr>
            <w:tcW w:w="1345" w:type="dxa"/>
            <w:vMerge/>
          </w:tcPr>
          <w:p w14:paraId="47A1E4B7" w14:textId="77777777" w:rsidR="0062678A" w:rsidRPr="0051523F" w:rsidRDefault="0062678A" w:rsidP="00AC2205">
            <w:pPr>
              <w:ind w:firstLine="0"/>
              <w:rPr>
                <w:sz w:val="20"/>
                <w:szCs w:val="20"/>
              </w:rPr>
            </w:pPr>
          </w:p>
        </w:tc>
        <w:tc>
          <w:tcPr>
            <w:tcW w:w="1076" w:type="dxa"/>
            <w:vMerge/>
          </w:tcPr>
          <w:p w14:paraId="28D022F0" w14:textId="77777777" w:rsidR="0062678A" w:rsidRPr="0051523F" w:rsidRDefault="0062678A" w:rsidP="00AC2205">
            <w:pPr>
              <w:ind w:firstLine="0"/>
              <w:rPr>
                <w:sz w:val="20"/>
                <w:szCs w:val="20"/>
              </w:rPr>
            </w:pPr>
          </w:p>
        </w:tc>
        <w:tc>
          <w:tcPr>
            <w:tcW w:w="2974" w:type="dxa"/>
            <w:vMerge/>
          </w:tcPr>
          <w:p w14:paraId="53D91E96" w14:textId="77777777" w:rsidR="0062678A" w:rsidRPr="0051523F" w:rsidRDefault="0062678A" w:rsidP="00AC2205">
            <w:pPr>
              <w:ind w:firstLine="0"/>
              <w:rPr>
                <w:sz w:val="20"/>
                <w:szCs w:val="20"/>
              </w:rPr>
            </w:pPr>
          </w:p>
        </w:tc>
        <w:tc>
          <w:tcPr>
            <w:tcW w:w="2790" w:type="dxa"/>
          </w:tcPr>
          <w:p w14:paraId="4B7752AF" w14:textId="77777777" w:rsidR="0062678A" w:rsidRPr="0051523F" w:rsidRDefault="0062678A" w:rsidP="00AC2205">
            <w:pPr>
              <w:ind w:firstLine="0"/>
              <w:rPr>
                <w:sz w:val="20"/>
                <w:szCs w:val="20"/>
              </w:rPr>
            </w:pPr>
            <w:r w:rsidRPr="0051523F">
              <w:rPr>
                <w:sz w:val="20"/>
                <w:szCs w:val="20"/>
              </w:rPr>
              <w:t>Журнал ЭЦП</w:t>
            </w:r>
          </w:p>
        </w:tc>
        <w:tc>
          <w:tcPr>
            <w:tcW w:w="1170" w:type="dxa"/>
          </w:tcPr>
          <w:p w14:paraId="3BABD685" w14:textId="77777777" w:rsidR="0062678A" w:rsidRPr="0051523F" w:rsidRDefault="0062678A" w:rsidP="00AC2205">
            <w:pPr>
              <w:ind w:firstLine="0"/>
              <w:rPr>
                <w:sz w:val="20"/>
                <w:szCs w:val="20"/>
              </w:rPr>
            </w:pPr>
            <w:r w:rsidRPr="0051523F">
              <w:rPr>
                <w:sz w:val="20"/>
                <w:szCs w:val="20"/>
              </w:rPr>
              <w:t>14</w:t>
            </w:r>
          </w:p>
        </w:tc>
      </w:tr>
      <w:tr w:rsidR="0062678A" w:rsidRPr="0051523F" w14:paraId="7DC0A7EA" w14:textId="77777777" w:rsidTr="00AC2205">
        <w:tc>
          <w:tcPr>
            <w:tcW w:w="1345" w:type="dxa"/>
            <w:vMerge/>
          </w:tcPr>
          <w:p w14:paraId="35049929" w14:textId="77777777" w:rsidR="0062678A" w:rsidRPr="0051523F" w:rsidRDefault="0062678A" w:rsidP="00AC2205">
            <w:pPr>
              <w:ind w:firstLine="0"/>
              <w:rPr>
                <w:sz w:val="20"/>
                <w:szCs w:val="20"/>
              </w:rPr>
            </w:pPr>
          </w:p>
        </w:tc>
        <w:tc>
          <w:tcPr>
            <w:tcW w:w="1076" w:type="dxa"/>
            <w:vMerge/>
          </w:tcPr>
          <w:p w14:paraId="0C748C05" w14:textId="77777777" w:rsidR="0062678A" w:rsidRPr="0051523F" w:rsidRDefault="0062678A" w:rsidP="00AC2205">
            <w:pPr>
              <w:ind w:firstLine="0"/>
              <w:rPr>
                <w:sz w:val="20"/>
                <w:szCs w:val="20"/>
              </w:rPr>
            </w:pPr>
          </w:p>
        </w:tc>
        <w:tc>
          <w:tcPr>
            <w:tcW w:w="2974" w:type="dxa"/>
            <w:vMerge/>
          </w:tcPr>
          <w:p w14:paraId="6E2C5249" w14:textId="77777777" w:rsidR="0062678A" w:rsidRPr="0051523F" w:rsidRDefault="0062678A" w:rsidP="00AC2205">
            <w:pPr>
              <w:ind w:firstLine="0"/>
              <w:rPr>
                <w:sz w:val="20"/>
                <w:szCs w:val="20"/>
              </w:rPr>
            </w:pPr>
          </w:p>
        </w:tc>
        <w:tc>
          <w:tcPr>
            <w:tcW w:w="2790" w:type="dxa"/>
          </w:tcPr>
          <w:p w14:paraId="355DBCBF" w14:textId="77777777" w:rsidR="0062678A" w:rsidRPr="0051523F" w:rsidRDefault="0062678A" w:rsidP="00AC2205">
            <w:pPr>
              <w:ind w:firstLine="0"/>
              <w:rPr>
                <w:sz w:val="20"/>
                <w:szCs w:val="20"/>
              </w:rPr>
            </w:pPr>
            <w:r>
              <w:rPr>
                <w:sz w:val="20"/>
                <w:szCs w:val="20"/>
              </w:rPr>
              <w:t>Добавить наблюдателей</w:t>
            </w:r>
          </w:p>
        </w:tc>
        <w:tc>
          <w:tcPr>
            <w:tcW w:w="1170" w:type="dxa"/>
          </w:tcPr>
          <w:p w14:paraId="681EB989" w14:textId="77777777" w:rsidR="0062678A" w:rsidRPr="0051523F" w:rsidRDefault="0062678A" w:rsidP="00AC2205">
            <w:pPr>
              <w:ind w:firstLine="0"/>
              <w:rPr>
                <w:sz w:val="20"/>
                <w:szCs w:val="20"/>
              </w:rPr>
            </w:pPr>
            <w:r w:rsidRPr="0051523F">
              <w:rPr>
                <w:sz w:val="20"/>
                <w:szCs w:val="20"/>
              </w:rPr>
              <w:t>15</w:t>
            </w:r>
          </w:p>
        </w:tc>
      </w:tr>
      <w:tr w:rsidR="0062678A" w:rsidRPr="0051523F" w14:paraId="1366B8AE" w14:textId="77777777" w:rsidTr="00AC2205">
        <w:tc>
          <w:tcPr>
            <w:tcW w:w="1345" w:type="dxa"/>
            <w:vMerge/>
          </w:tcPr>
          <w:p w14:paraId="62F6B278" w14:textId="77777777" w:rsidR="0062678A" w:rsidRPr="0051523F" w:rsidRDefault="0062678A" w:rsidP="00AC2205">
            <w:pPr>
              <w:ind w:firstLine="0"/>
              <w:rPr>
                <w:sz w:val="20"/>
                <w:szCs w:val="20"/>
              </w:rPr>
            </w:pPr>
          </w:p>
        </w:tc>
        <w:tc>
          <w:tcPr>
            <w:tcW w:w="1076" w:type="dxa"/>
            <w:vMerge/>
          </w:tcPr>
          <w:p w14:paraId="2D29862E" w14:textId="77777777" w:rsidR="0062678A" w:rsidRPr="0051523F" w:rsidRDefault="0062678A" w:rsidP="00AC2205">
            <w:pPr>
              <w:ind w:firstLine="0"/>
              <w:rPr>
                <w:sz w:val="20"/>
                <w:szCs w:val="20"/>
              </w:rPr>
            </w:pPr>
          </w:p>
        </w:tc>
        <w:tc>
          <w:tcPr>
            <w:tcW w:w="2974" w:type="dxa"/>
            <w:vMerge/>
          </w:tcPr>
          <w:p w14:paraId="2D0D4B5C" w14:textId="77777777" w:rsidR="0062678A" w:rsidRPr="0051523F" w:rsidRDefault="0062678A" w:rsidP="00AC2205">
            <w:pPr>
              <w:ind w:firstLine="0"/>
              <w:rPr>
                <w:sz w:val="20"/>
                <w:szCs w:val="20"/>
              </w:rPr>
            </w:pPr>
          </w:p>
        </w:tc>
        <w:tc>
          <w:tcPr>
            <w:tcW w:w="2790" w:type="dxa"/>
          </w:tcPr>
          <w:p w14:paraId="7210C82F" w14:textId="77777777" w:rsidR="0062678A" w:rsidRPr="0051523F" w:rsidRDefault="0062678A" w:rsidP="00AC2205">
            <w:pPr>
              <w:ind w:firstLine="0"/>
              <w:rPr>
                <w:sz w:val="20"/>
                <w:szCs w:val="20"/>
              </w:rPr>
            </w:pPr>
            <w:r>
              <w:rPr>
                <w:sz w:val="20"/>
                <w:szCs w:val="20"/>
              </w:rPr>
              <w:t>Удалить карточку</w:t>
            </w:r>
          </w:p>
        </w:tc>
        <w:tc>
          <w:tcPr>
            <w:tcW w:w="1170" w:type="dxa"/>
          </w:tcPr>
          <w:p w14:paraId="08DCA305" w14:textId="77777777" w:rsidR="0062678A" w:rsidRPr="0051523F" w:rsidRDefault="0062678A" w:rsidP="00AC2205">
            <w:pPr>
              <w:ind w:firstLine="0"/>
              <w:rPr>
                <w:sz w:val="20"/>
                <w:szCs w:val="20"/>
              </w:rPr>
            </w:pPr>
            <w:r w:rsidRPr="0051523F">
              <w:rPr>
                <w:sz w:val="20"/>
                <w:szCs w:val="20"/>
              </w:rPr>
              <w:t>16</w:t>
            </w:r>
          </w:p>
        </w:tc>
      </w:tr>
      <w:tr w:rsidR="0062678A" w:rsidRPr="00AD5AD2" w14:paraId="16EE0BC5" w14:textId="77777777" w:rsidTr="00AC2205">
        <w:tc>
          <w:tcPr>
            <w:tcW w:w="9355" w:type="dxa"/>
            <w:gridSpan w:val="5"/>
          </w:tcPr>
          <w:p w14:paraId="66C7B816" w14:textId="77777777" w:rsidR="0062678A" w:rsidRPr="0062678A" w:rsidRDefault="0062678A" w:rsidP="00AC2205">
            <w:pPr>
              <w:ind w:firstLine="0"/>
              <w:rPr>
                <w:sz w:val="20"/>
                <w:szCs w:val="20"/>
                <w:lang w:val="ru-RU"/>
              </w:rPr>
            </w:pPr>
            <w:r w:rsidRPr="0062678A">
              <w:rPr>
                <w:sz w:val="20"/>
                <w:szCs w:val="20"/>
                <w:lang w:val="ru-RU"/>
              </w:rPr>
              <w:t>Тип документа: внутренний входящий документ</w:t>
            </w:r>
          </w:p>
        </w:tc>
      </w:tr>
      <w:tr w:rsidR="0062678A" w:rsidRPr="0051523F" w14:paraId="500A7EC6" w14:textId="77777777" w:rsidTr="00AC2205">
        <w:trPr>
          <w:trHeight w:val="260"/>
        </w:trPr>
        <w:tc>
          <w:tcPr>
            <w:tcW w:w="1345" w:type="dxa"/>
          </w:tcPr>
          <w:p w14:paraId="45464DFF" w14:textId="77777777" w:rsidR="0062678A" w:rsidRPr="0051523F" w:rsidRDefault="0062678A" w:rsidP="00AC2205">
            <w:pPr>
              <w:ind w:firstLine="0"/>
              <w:rPr>
                <w:sz w:val="20"/>
                <w:szCs w:val="20"/>
              </w:rPr>
            </w:pPr>
            <w:r w:rsidRPr="0051523F">
              <w:rPr>
                <w:sz w:val="20"/>
                <w:szCs w:val="20"/>
              </w:rPr>
              <w:t>Сохранить</w:t>
            </w:r>
          </w:p>
        </w:tc>
        <w:tc>
          <w:tcPr>
            <w:tcW w:w="1076" w:type="dxa"/>
          </w:tcPr>
          <w:p w14:paraId="352B09C7" w14:textId="77777777" w:rsidR="0062678A" w:rsidRPr="0051523F" w:rsidRDefault="0062678A" w:rsidP="00AC2205">
            <w:pPr>
              <w:ind w:firstLine="0"/>
              <w:rPr>
                <w:sz w:val="20"/>
                <w:szCs w:val="20"/>
              </w:rPr>
            </w:pPr>
            <w:r w:rsidRPr="0051523F">
              <w:rPr>
                <w:sz w:val="20"/>
                <w:szCs w:val="20"/>
              </w:rPr>
              <w:t>1</w:t>
            </w:r>
          </w:p>
        </w:tc>
        <w:tc>
          <w:tcPr>
            <w:tcW w:w="2974" w:type="dxa"/>
          </w:tcPr>
          <w:p w14:paraId="4F22DE79" w14:textId="77777777" w:rsidR="0062678A" w:rsidRPr="0051523F" w:rsidRDefault="0062678A" w:rsidP="00AC2205">
            <w:pPr>
              <w:ind w:firstLine="0"/>
              <w:rPr>
                <w:sz w:val="20"/>
                <w:szCs w:val="20"/>
              </w:rPr>
            </w:pPr>
            <w:r w:rsidRPr="0051523F">
              <w:rPr>
                <w:sz w:val="20"/>
                <w:szCs w:val="20"/>
              </w:rPr>
              <w:t>Сохранить</w:t>
            </w:r>
          </w:p>
        </w:tc>
        <w:tc>
          <w:tcPr>
            <w:tcW w:w="2790" w:type="dxa"/>
          </w:tcPr>
          <w:p w14:paraId="07BDB73B" w14:textId="77777777" w:rsidR="0062678A" w:rsidRPr="0051523F" w:rsidRDefault="0062678A" w:rsidP="00AC2205">
            <w:pPr>
              <w:ind w:firstLine="0"/>
              <w:rPr>
                <w:sz w:val="20"/>
                <w:szCs w:val="20"/>
              </w:rPr>
            </w:pPr>
            <w:r w:rsidRPr="0051523F">
              <w:rPr>
                <w:sz w:val="20"/>
                <w:szCs w:val="20"/>
              </w:rPr>
              <w:t>-</w:t>
            </w:r>
          </w:p>
        </w:tc>
        <w:tc>
          <w:tcPr>
            <w:tcW w:w="1170" w:type="dxa"/>
          </w:tcPr>
          <w:p w14:paraId="142AFBCC" w14:textId="77777777" w:rsidR="0062678A" w:rsidRPr="0051523F" w:rsidRDefault="0062678A" w:rsidP="00AC2205">
            <w:pPr>
              <w:ind w:firstLine="0"/>
              <w:rPr>
                <w:sz w:val="20"/>
                <w:szCs w:val="20"/>
              </w:rPr>
            </w:pPr>
            <w:r w:rsidRPr="0051523F">
              <w:rPr>
                <w:sz w:val="20"/>
                <w:szCs w:val="20"/>
              </w:rPr>
              <w:t>-</w:t>
            </w:r>
          </w:p>
        </w:tc>
      </w:tr>
      <w:tr w:rsidR="0062678A" w:rsidRPr="0051523F" w14:paraId="3DCECB49" w14:textId="77777777" w:rsidTr="00AC2205">
        <w:tc>
          <w:tcPr>
            <w:tcW w:w="1345" w:type="dxa"/>
            <w:vMerge w:val="restart"/>
          </w:tcPr>
          <w:p w14:paraId="3DAE5E94" w14:textId="77777777" w:rsidR="0062678A" w:rsidRPr="0051523F" w:rsidRDefault="0062678A" w:rsidP="00AC2205">
            <w:pPr>
              <w:ind w:firstLine="0"/>
              <w:rPr>
                <w:sz w:val="20"/>
                <w:szCs w:val="20"/>
              </w:rPr>
            </w:pPr>
            <w:r w:rsidRPr="0051523F">
              <w:rPr>
                <w:sz w:val="20"/>
                <w:szCs w:val="20"/>
              </w:rPr>
              <w:t>Создать ответный документ</w:t>
            </w:r>
          </w:p>
        </w:tc>
        <w:tc>
          <w:tcPr>
            <w:tcW w:w="1076" w:type="dxa"/>
            <w:vMerge w:val="restart"/>
          </w:tcPr>
          <w:p w14:paraId="656F15C7" w14:textId="77777777" w:rsidR="0062678A" w:rsidRPr="0051523F" w:rsidRDefault="0062678A" w:rsidP="00AC2205">
            <w:pPr>
              <w:ind w:firstLine="0"/>
              <w:rPr>
                <w:sz w:val="20"/>
                <w:szCs w:val="20"/>
              </w:rPr>
            </w:pPr>
            <w:r w:rsidRPr="0051523F">
              <w:rPr>
                <w:sz w:val="20"/>
                <w:szCs w:val="20"/>
              </w:rPr>
              <w:t>4</w:t>
            </w:r>
          </w:p>
        </w:tc>
        <w:tc>
          <w:tcPr>
            <w:tcW w:w="2974" w:type="dxa"/>
            <w:vMerge w:val="restart"/>
          </w:tcPr>
          <w:p w14:paraId="71A34E1A" w14:textId="77777777" w:rsidR="0062678A" w:rsidRPr="0062678A" w:rsidRDefault="0062678A" w:rsidP="00AC2205">
            <w:pPr>
              <w:ind w:firstLine="0"/>
              <w:rPr>
                <w:sz w:val="20"/>
                <w:szCs w:val="20"/>
                <w:lang w:val="ru-RU"/>
              </w:rPr>
            </w:pPr>
            <w:r w:rsidRPr="0062678A">
              <w:rPr>
                <w:sz w:val="20"/>
                <w:szCs w:val="20"/>
                <w:lang w:val="ru-RU"/>
              </w:rPr>
              <w:t>-</w:t>
            </w:r>
          </w:p>
          <w:p w14:paraId="20F84158" w14:textId="77777777" w:rsidR="0062678A" w:rsidRPr="0062678A" w:rsidRDefault="0062678A" w:rsidP="00AC2205">
            <w:pPr>
              <w:ind w:firstLine="0"/>
              <w:rPr>
                <w:sz w:val="20"/>
                <w:szCs w:val="20"/>
                <w:lang w:val="ru-RU"/>
              </w:rPr>
            </w:pPr>
            <w:r w:rsidRPr="0062678A">
              <w:rPr>
                <w:sz w:val="20"/>
                <w:szCs w:val="20"/>
                <w:lang w:val="ru-RU"/>
              </w:rPr>
              <w:t>Примечание: если нет объединения, то выпадающего списка не должно быть и на нажатие по кнопке должно быть завязано создание ответного документа</w:t>
            </w:r>
          </w:p>
          <w:p w14:paraId="6EEF9738" w14:textId="77777777" w:rsidR="0062678A" w:rsidRPr="0062678A" w:rsidRDefault="0062678A" w:rsidP="00AC2205">
            <w:pPr>
              <w:ind w:firstLine="0"/>
              <w:rPr>
                <w:sz w:val="20"/>
                <w:szCs w:val="20"/>
                <w:lang w:val="ru-RU"/>
              </w:rPr>
            </w:pPr>
            <w:r w:rsidRPr="0062678A">
              <w:rPr>
                <w:sz w:val="20"/>
                <w:szCs w:val="20"/>
                <w:lang w:val="ru-RU"/>
              </w:rPr>
              <w:t>Если ответного документа нет, то кнопки и вовсе не должно быть.</w:t>
            </w:r>
          </w:p>
        </w:tc>
        <w:tc>
          <w:tcPr>
            <w:tcW w:w="2790" w:type="dxa"/>
          </w:tcPr>
          <w:p w14:paraId="78893FC5" w14:textId="77777777" w:rsidR="0062678A" w:rsidRPr="0051523F" w:rsidRDefault="0062678A" w:rsidP="00AC2205">
            <w:pPr>
              <w:ind w:firstLine="0"/>
              <w:rPr>
                <w:sz w:val="20"/>
                <w:szCs w:val="20"/>
              </w:rPr>
            </w:pPr>
            <w:r w:rsidRPr="0051523F">
              <w:rPr>
                <w:sz w:val="20"/>
                <w:szCs w:val="20"/>
              </w:rPr>
              <w:t>Внут. исходящий</w:t>
            </w:r>
          </w:p>
        </w:tc>
        <w:tc>
          <w:tcPr>
            <w:tcW w:w="1170" w:type="dxa"/>
          </w:tcPr>
          <w:p w14:paraId="44604F4B" w14:textId="77777777" w:rsidR="0062678A" w:rsidRPr="0051523F" w:rsidRDefault="0062678A" w:rsidP="00AC2205">
            <w:pPr>
              <w:ind w:firstLine="0"/>
              <w:rPr>
                <w:sz w:val="20"/>
                <w:szCs w:val="20"/>
              </w:rPr>
            </w:pPr>
            <w:r w:rsidRPr="0051523F">
              <w:rPr>
                <w:sz w:val="20"/>
                <w:szCs w:val="20"/>
              </w:rPr>
              <w:t>1</w:t>
            </w:r>
          </w:p>
        </w:tc>
      </w:tr>
      <w:tr w:rsidR="0062678A" w:rsidRPr="0051523F" w14:paraId="6FF0A6DD" w14:textId="77777777" w:rsidTr="00AC2205">
        <w:trPr>
          <w:trHeight w:val="197"/>
        </w:trPr>
        <w:tc>
          <w:tcPr>
            <w:tcW w:w="1345" w:type="dxa"/>
            <w:vMerge/>
          </w:tcPr>
          <w:p w14:paraId="41597D98" w14:textId="77777777" w:rsidR="0062678A" w:rsidRPr="0051523F" w:rsidRDefault="0062678A" w:rsidP="00AC2205">
            <w:pPr>
              <w:ind w:firstLine="0"/>
              <w:rPr>
                <w:sz w:val="20"/>
                <w:szCs w:val="20"/>
              </w:rPr>
            </w:pPr>
          </w:p>
        </w:tc>
        <w:tc>
          <w:tcPr>
            <w:tcW w:w="1076" w:type="dxa"/>
            <w:vMerge/>
          </w:tcPr>
          <w:p w14:paraId="21341466" w14:textId="77777777" w:rsidR="0062678A" w:rsidRPr="0051523F" w:rsidRDefault="0062678A" w:rsidP="00AC2205">
            <w:pPr>
              <w:ind w:firstLine="0"/>
              <w:rPr>
                <w:sz w:val="20"/>
                <w:szCs w:val="20"/>
              </w:rPr>
            </w:pPr>
          </w:p>
        </w:tc>
        <w:tc>
          <w:tcPr>
            <w:tcW w:w="2974" w:type="dxa"/>
            <w:vMerge/>
          </w:tcPr>
          <w:p w14:paraId="65FF6146" w14:textId="77777777" w:rsidR="0062678A" w:rsidRPr="0051523F" w:rsidRDefault="0062678A" w:rsidP="00AC2205">
            <w:pPr>
              <w:ind w:firstLine="0"/>
              <w:rPr>
                <w:sz w:val="20"/>
                <w:szCs w:val="20"/>
              </w:rPr>
            </w:pPr>
          </w:p>
        </w:tc>
        <w:tc>
          <w:tcPr>
            <w:tcW w:w="2790" w:type="dxa"/>
          </w:tcPr>
          <w:p w14:paraId="11439A91" w14:textId="77777777" w:rsidR="0062678A" w:rsidRPr="0051523F" w:rsidRDefault="0062678A" w:rsidP="00AC2205">
            <w:pPr>
              <w:ind w:firstLine="0"/>
              <w:rPr>
                <w:sz w:val="20"/>
                <w:szCs w:val="20"/>
              </w:rPr>
            </w:pPr>
            <w:r w:rsidRPr="0051523F">
              <w:rPr>
                <w:sz w:val="20"/>
                <w:szCs w:val="20"/>
              </w:rPr>
              <w:t>Внеш. исходящий</w:t>
            </w:r>
          </w:p>
        </w:tc>
        <w:tc>
          <w:tcPr>
            <w:tcW w:w="1170" w:type="dxa"/>
          </w:tcPr>
          <w:p w14:paraId="698D61DF" w14:textId="77777777" w:rsidR="0062678A" w:rsidRPr="0051523F" w:rsidRDefault="0062678A" w:rsidP="00AC2205">
            <w:pPr>
              <w:ind w:firstLine="0"/>
              <w:rPr>
                <w:sz w:val="20"/>
                <w:szCs w:val="20"/>
              </w:rPr>
            </w:pPr>
            <w:r w:rsidRPr="0051523F">
              <w:rPr>
                <w:sz w:val="20"/>
                <w:szCs w:val="20"/>
              </w:rPr>
              <w:t>2</w:t>
            </w:r>
          </w:p>
        </w:tc>
      </w:tr>
      <w:tr w:rsidR="0062678A" w:rsidRPr="0051523F" w14:paraId="18501190" w14:textId="77777777" w:rsidTr="00AC2205">
        <w:tc>
          <w:tcPr>
            <w:tcW w:w="1345" w:type="dxa"/>
            <w:vMerge w:val="restart"/>
          </w:tcPr>
          <w:p w14:paraId="7E3E59FA" w14:textId="77777777" w:rsidR="0062678A" w:rsidRPr="0051523F" w:rsidRDefault="0062678A" w:rsidP="00AC2205">
            <w:pPr>
              <w:ind w:firstLine="0"/>
              <w:rPr>
                <w:sz w:val="20"/>
                <w:szCs w:val="20"/>
              </w:rPr>
            </w:pPr>
            <w:commentRangeStart w:id="68"/>
            <w:r w:rsidRPr="0051523F">
              <w:rPr>
                <w:sz w:val="20"/>
                <w:szCs w:val="20"/>
              </w:rPr>
              <w:t>Создать документ</w:t>
            </w:r>
            <w:commentRangeEnd w:id="68"/>
            <w:r w:rsidRPr="0051523F">
              <w:rPr>
                <w:sz w:val="20"/>
                <w:szCs w:val="20"/>
              </w:rPr>
              <w:commentReference w:id="68"/>
            </w:r>
          </w:p>
        </w:tc>
        <w:tc>
          <w:tcPr>
            <w:tcW w:w="1076" w:type="dxa"/>
            <w:vMerge w:val="restart"/>
          </w:tcPr>
          <w:p w14:paraId="390EC907" w14:textId="77777777" w:rsidR="0062678A" w:rsidRPr="0051523F" w:rsidRDefault="0062678A" w:rsidP="00AC2205">
            <w:pPr>
              <w:ind w:firstLine="0"/>
              <w:rPr>
                <w:sz w:val="20"/>
                <w:szCs w:val="20"/>
              </w:rPr>
            </w:pPr>
            <w:r w:rsidRPr="0051523F">
              <w:rPr>
                <w:sz w:val="20"/>
                <w:szCs w:val="20"/>
              </w:rPr>
              <w:t>5</w:t>
            </w:r>
          </w:p>
        </w:tc>
        <w:tc>
          <w:tcPr>
            <w:tcW w:w="2974" w:type="dxa"/>
            <w:vMerge w:val="restart"/>
          </w:tcPr>
          <w:p w14:paraId="0742D91A" w14:textId="77777777" w:rsidR="0062678A" w:rsidRPr="0062678A" w:rsidRDefault="0062678A" w:rsidP="00AC2205">
            <w:pPr>
              <w:ind w:firstLine="0"/>
              <w:rPr>
                <w:sz w:val="20"/>
                <w:szCs w:val="20"/>
                <w:lang w:val="ru-RU"/>
              </w:rPr>
            </w:pPr>
            <w:r w:rsidRPr="0062678A">
              <w:rPr>
                <w:sz w:val="20"/>
                <w:szCs w:val="20"/>
                <w:lang w:val="ru-RU"/>
              </w:rPr>
              <w:t>-</w:t>
            </w:r>
          </w:p>
          <w:p w14:paraId="2A8F7FD5" w14:textId="77777777" w:rsidR="0062678A" w:rsidRPr="0062678A" w:rsidRDefault="0062678A" w:rsidP="00AC2205">
            <w:pPr>
              <w:ind w:firstLine="0"/>
              <w:rPr>
                <w:sz w:val="20"/>
                <w:szCs w:val="20"/>
                <w:lang w:val="ru-RU"/>
              </w:rPr>
            </w:pPr>
            <w:r w:rsidRPr="0062678A">
              <w:rPr>
                <w:sz w:val="20"/>
                <w:szCs w:val="20"/>
                <w:lang w:val="ru-RU"/>
              </w:rPr>
              <w:t xml:space="preserve">Примечание: если нет объединения, то выпадающего списка не должно быть и на нажатие по кнопке должно быть завязано создание связанного документа. </w:t>
            </w:r>
          </w:p>
          <w:p w14:paraId="5E27C97F" w14:textId="77777777" w:rsidR="0062678A" w:rsidRPr="0062678A" w:rsidRDefault="0062678A" w:rsidP="00AC2205">
            <w:pPr>
              <w:ind w:firstLine="0"/>
              <w:rPr>
                <w:sz w:val="20"/>
                <w:szCs w:val="20"/>
                <w:lang w:val="ru-RU"/>
              </w:rPr>
            </w:pPr>
            <w:r w:rsidRPr="0062678A">
              <w:rPr>
                <w:sz w:val="20"/>
                <w:szCs w:val="20"/>
                <w:lang w:val="ru-RU"/>
              </w:rPr>
              <w:t xml:space="preserve">Если связанных документов нет, то </w:t>
            </w:r>
            <w:r w:rsidRPr="0062678A">
              <w:rPr>
                <w:sz w:val="20"/>
                <w:szCs w:val="20"/>
                <w:lang w:val="ru-RU"/>
              </w:rPr>
              <w:lastRenderedPageBreak/>
              <w:t>кнопки вовсе не должно быть.</w:t>
            </w:r>
          </w:p>
        </w:tc>
        <w:tc>
          <w:tcPr>
            <w:tcW w:w="2790" w:type="dxa"/>
          </w:tcPr>
          <w:p w14:paraId="3769F30A" w14:textId="77777777" w:rsidR="0062678A" w:rsidRPr="0051523F" w:rsidRDefault="0062678A" w:rsidP="00AC2205">
            <w:pPr>
              <w:ind w:firstLine="0"/>
              <w:rPr>
                <w:sz w:val="20"/>
                <w:szCs w:val="20"/>
              </w:rPr>
            </w:pPr>
            <w:r w:rsidRPr="0051523F">
              <w:rPr>
                <w:sz w:val="20"/>
                <w:szCs w:val="20"/>
              </w:rPr>
              <w:lastRenderedPageBreak/>
              <w:t>Приказ</w:t>
            </w:r>
          </w:p>
        </w:tc>
        <w:tc>
          <w:tcPr>
            <w:tcW w:w="1170" w:type="dxa"/>
          </w:tcPr>
          <w:p w14:paraId="769DA1AB" w14:textId="77777777" w:rsidR="0062678A" w:rsidRPr="0051523F" w:rsidRDefault="0062678A" w:rsidP="00AC2205">
            <w:pPr>
              <w:ind w:firstLine="0"/>
              <w:rPr>
                <w:sz w:val="20"/>
                <w:szCs w:val="20"/>
              </w:rPr>
            </w:pPr>
            <w:r w:rsidRPr="0051523F">
              <w:rPr>
                <w:sz w:val="20"/>
                <w:szCs w:val="20"/>
              </w:rPr>
              <w:t>1</w:t>
            </w:r>
          </w:p>
        </w:tc>
      </w:tr>
      <w:tr w:rsidR="0062678A" w:rsidRPr="0051523F" w14:paraId="06F16CCF" w14:textId="77777777" w:rsidTr="00AC2205">
        <w:tc>
          <w:tcPr>
            <w:tcW w:w="1345" w:type="dxa"/>
            <w:vMerge/>
          </w:tcPr>
          <w:p w14:paraId="52BE7F47" w14:textId="77777777" w:rsidR="0062678A" w:rsidRPr="0051523F" w:rsidRDefault="0062678A" w:rsidP="00AC2205">
            <w:pPr>
              <w:ind w:firstLine="0"/>
              <w:rPr>
                <w:sz w:val="20"/>
                <w:szCs w:val="20"/>
              </w:rPr>
            </w:pPr>
          </w:p>
        </w:tc>
        <w:tc>
          <w:tcPr>
            <w:tcW w:w="1076" w:type="dxa"/>
            <w:vMerge/>
          </w:tcPr>
          <w:p w14:paraId="7125A8F2" w14:textId="77777777" w:rsidR="0062678A" w:rsidRPr="0051523F" w:rsidRDefault="0062678A" w:rsidP="00AC2205">
            <w:pPr>
              <w:ind w:firstLine="0"/>
              <w:rPr>
                <w:sz w:val="20"/>
                <w:szCs w:val="20"/>
              </w:rPr>
            </w:pPr>
          </w:p>
        </w:tc>
        <w:tc>
          <w:tcPr>
            <w:tcW w:w="2974" w:type="dxa"/>
            <w:vMerge/>
          </w:tcPr>
          <w:p w14:paraId="4CCF4A2B" w14:textId="77777777" w:rsidR="0062678A" w:rsidRPr="0051523F" w:rsidRDefault="0062678A" w:rsidP="00AC2205">
            <w:pPr>
              <w:ind w:firstLine="0"/>
              <w:rPr>
                <w:sz w:val="20"/>
                <w:szCs w:val="20"/>
              </w:rPr>
            </w:pPr>
          </w:p>
        </w:tc>
        <w:tc>
          <w:tcPr>
            <w:tcW w:w="2790" w:type="dxa"/>
          </w:tcPr>
          <w:p w14:paraId="475D3002" w14:textId="77777777" w:rsidR="0062678A" w:rsidRPr="0051523F" w:rsidRDefault="0062678A" w:rsidP="00AC2205">
            <w:pPr>
              <w:ind w:firstLine="0"/>
              <w:rPr>
                <w:sz w:val="20"/>
                <w:szCs w:val="20"/>
              </w:rPr>
            </w:pPr>
            <w:r w:rsidRPr="0051523F">
              <w:rPr>
                <w:sz w:val="20"/>
                <w:szCs w:val="20"/>
              </w:rPr>
              <w:t>Договор</w:t>
            </w:r>
          </w:p>
        </w:tc>
        <w:tc>
          <w:tcPr>
            <w:tcW w:w="1170" w:type="dxa"/>
          </w:tcPr>
          <w:p w14:paraId="5D079524" w14:textId="77777777" w:rsidR="0062678A" w:rsidRPr="0051523F" w:rsidRDefault="0062678A" w:rsidP="00AC2205">
            <w:pPr>
              <w:ind w:firstLine="0"/>
              <w:rPr>
                <w:sz w:val="20"/>
                <w:szCs w:val="20"/>
              </w:rPr>
            </w:pPr>
            <w:r w:rsidRPr="0051523F">
              <w:rPr>
                <w:sz w:val="20"/>
                <w:szCs w:val="20"/>
              </w:rPr>
              <w:t>2</w:t>
            </w:r>
          </w:p>
        </w:tc>
      </w:tr>
      <w:tr w:rsidR="0062678A" w:rsidRPr="0051523F" w14:paraId="45A8C0F7" w14:textId="77777777" w:rsidTr="00AC2205">
        <w:trPr>
          <w:trHeight w:val="170"/>
        </w:trPr>
        <w:tc>
          <w:tcPr>
            <w:tcW w:w="1345" w:type="dxa"/>
            <w:vMerge/>
          </w:tcPr>
          <w:p w14:paraId="76E7F5CC" w14:textId="77777777" w:rsidR="0062678A" w:rsidRPr="0051523F" w:rsidRDefault="0062678A" w:rsidP="00AC2205">
            <w:pPr>
              <w:ind w:firstLine="0"/>
              <w:rPr>
                <w:sz w:val="20"/>
                <w:szCs w:val="20"/>
              </w:rPr>
            </w:pPr>
          </w:p>
        </w:tc>
        <w:tc>
          <w:tcPr>
            <w:tcW w:w="1076" w:type="dxa"/>
            <w:vMerge/>
          </w:tcPr>
          <w:p w14:paraId="3BCD8095" w14:textId="77777777" w:rsidR="0062678A" w:rsidRPr="0051523F" w:rsidRDefault="0062678A" w:rsidP="00AC2205">
            <w:pPr>
              <w:ind w:firstLine="0"/>
              <w:rPr>
                <w:sz w:val="20"/>
                <w:szCs w:val="20"/>
              </w:rPr>
            </w:pPr>
          </w:p>
        </w:tc>
        <w:tc>
          <w:tcPr>
            <w:tcW w:w="2974" w:type="dxa"/>
            <w:vMerge/>
          </w:tcPr>
          <w:p w14:paraId="55CA9624" w14:textId="77777777" w:rsidR="0062678A" w:rsidRPr="0051523F" w:rsidRDefault="0062678A" w:rsidP="00AC2205">
            <w:pPr>
              <w:ind w:firstLine="0"/>
              <w:rPr>
                <w:sz w:val="20"/>
                <w:szCs w:val="20"/>
              </w:rPr>
            </w:pPr>
          </w:p>
        </w:tc>
        <w:tc>
          <w:tcPr>
            <w:tcW w:w="2790" w:type="dxa"/>
          </w:tcPr>
          <w:p w14:paraId="57EEBDE4" w14:textId="77777777" w:rsidR="0062678A" w:rsidRPr="0051523F" w:rsidRDefault="0062678A" w:rsidP="00AC2205">
            <w:pPr>
              <w:ind w:firstLine="0"/>
              <w:rPr>
                <w:sz w:val="20"/>
                <w:szCs w:val="20"/>
              </w:rPr>
            </w:pPr>
            <w:r w:rsidRPr="0051523F">
              <w:rPr>
                <w:sz w:val="20"/>
                <w:szCs w:val="20"/>
              </w:rPr>
              <w:t>Заявка на оплату</w:t>
            </w:r>
          </w:p>
        </w:tc>
        <w:tc>
          <w:tcPr>
            <w:tcW w:w="1170" w:type="dxa"/>
          </w:tcPr>
          <w:p w14:paraId="7CF7B35C" w14:textId="77777777" w:rsidR="0062678A" w:rsidRPr="0051523F" w:rsidRDefault="0062678A" w:rsidP="00AC2205">
            <w:pPr>
              <w:ind w:firstLine="0"/>
              <w:rPr>
                <w:sz w:val="20"/>
                <w:szCs w:val="20"/>
              </w:rPr>
            </w:pPr>
            <w:r w:rsidRPr="0051523F">
              <w:rPr>
                <w:sz w:val="20"/>
                <w:szCs w:val="20"/>
              </w:rPr>
              <w:t>3</w:t>
            </w:r>
          </w:p>
        </w:tc>
      </w:tr>
      <w:tr w:rsidR="0062678A" w:rsidRPr="0051523F" w14:paraId="2165ADE2" w14:textId="77777777" w:rsidTr="00AC2205">
        <w:trPr>
          <w:trHeight w:val="170"/>
        </w:trPr>
        <w:tc>
          <w:tcPr>
            <w:tcW w:w="1345" w:type="dxa"/>
          </w:tcPr>
          <w:p w14:paraId="75FF96F9" w14:textId="77777777" w:rsidR="0062678A" w:rsidRPr="0051523F" w:rsidRDefault="0062678A" w:rsidP="00AC2205">
            <w:pPr>
              <w:ind w:firstLine="0"/>
              <w:rPr>
                <w:sz w:val="20"/>
                <w:szCs w:val="20"/>
              </w:rPr>
            </w:pPr>
            <w:r w:rsidRPr="0051523F">
              <w:rPr>
                <w:sz w:val="20"/>
                <w:szCs w:val="20"/>
              </w:rPr>
              <w:lastRenderedPageBreak/>
              <w:t>На рассмотрение</w:t>
            </w:r>
          </w:p>
        </w:tc>
        <w:tc>
          <w:tcPr>
            <w:tcW w:w="1076" w:type="dxa"/>
            <w:vMerge w:val="restart"/>
          </w:tcPr>
          <w:p w14:paraId="694FC717" w14:textId="77777777" w:rsidR="0062678A" w:rsidRPr="0051523F" w:rsidRDefault="0062678A" w:rsidP="00AC2205">
            <w:pPr>
              <w:ind w:firstLine="0"/>
              <w:rPr>
                <w:sz w:val="20"/>
                <w:szCs w:val="20"/>
              </w:rPr>
            </w:pPr>
            <w:r w:rsidRPr="0051523F">
              <w:rPr>
                <w:sz w:val="20"/>
                <w:szCs w:val="20"/>
              </w:rPr>
              <w:t>2</w:t>
            </w:r>
          </w:p>
        </w:tc>
        <w:tc>
          <w:tcPr>
            <w:tcW w:w="2974" w:type="dxa"/>
          </w:tcPr>
          <w:p w14:paraId="3495A847" w14:textId="77777777" w:rsidR="0062678A" w:rsidRPr="0062678A" w:rsidRDefault="0062678A" w:rsidP="00AC2205">
            <w:pPr>
              <w:ind w:firstLine="0"/>
              <w:rPr>
                <w:sz w:val="20"/>
                <w:szCs w:val="20"/>
                <w:lang w:val="ru-RU"/>
              </w:rPr>
            </w:pPr>
            <w:r w:rsidRPr="0062678A">
              <w:rPr>
                <w:sz w:val="20"/>
                <w:szCs w:val="20"/>
                <w:lang w:val="ru-RU"/>
              </w:rPr>
              <w:t>Открытие карточки процесса «На рассмотрение»</w:t>
            </w:r>
          </w:p>
        </w:tc>
        <w:tc>
          <w:tcPr>
            <w:tcW w:w="2790" w:type="dxa"/>
          </w:tcPr>
          <w:p w14:paraId="6C658D59" w14:textId="77777777" w:rsidR="0062678A" w:rsidRPr="0051523F" w:rsidRDefault="0062678A" w:rsidP="00AC2205">
            <w:pPr>
              <w:ind w:firstLine="0"/>
              <w:rPr>
                <w:sz w:val="20"/>
                <w:szCs w:val="20"/>
              </w:rPr>
            </w:pPr>
            <w:r w:rsidRPr="0051523F">
              <w:rPr>
                <w:sz w:val="20"/>
                <w:szCs w:val="20"/>
              </w:rPr>
              <w:t>-</w:t>
            </w:r>
          </w:p>
        </w:tc>
        <w:tc>
          <w:tcPr>
            <w:tcW w:w="1170" w:type="dxa"/>
          </w:tcPr>
          <w:p w14:paraId="0EEC7C35" w14:textId="77777777" w:rsidR="0062678A" w:rsidRPr="0051523F" w:rsidRDefault="0062678A" w:rsidP="00AC2205">
            <w:pPr>
              <w:ind w:firstLine="0"/>
              <w:rPr>
                <w:sz w:val="20"/>
                <w:szCs w:val="20"/>
              </w:rPr>
            </w:pPr>
            <w:r w:rsidRPr="0051523F">
              <w:rPr>
                <w:sz w:val="20"/>
                <w:szCs w:val="20"/>
              </w:rPr>
              <w:t>-</w:t>
            </w:r>
          </w:p>
        </w:tc>
      </w:tr>
      <w:tr w:rsidR="0062678A" w:rsidRPr="0051523F" w14:paraId="1E6BB4A4" w14:textId="77777777" w:rsidTr="00AC2205">
        <w:trPr>
          <w:trHeight w:val="170"/>
        </w:trPr>
        <w:tc>
          <w:tcPr>
            <w:tcW w:w="1345" w:type="dxa"/>
          </w:tcPr>
          <w:p w14:paraId="54CC8C85" w14:textId="77777777" w:rsidR="0062678A" w:rsidRPr="0051523F" w:rsidRDefault="0062678A" w:rsidP="00AC2205">
            <w:pPr>
              <w:ind w:firstLine="0"/>
              <w:rPr>
                <w:sz w:val="20"/>
                <w:szCs w:val="20"/>
              </w:rPr>
            </w:pPr>
            <w:r w:rsidRPr="0051523F">
              <w:rPr>
                <w:sz w:val="20"/>
                <w:szCs w:val="20"/>
              </w:rPr>
              <w:t>Добавить резолюцию</w:t>
            </w:r>
          </w:p>
        </w:tc>
        <w:tc>
          <w:tcPr>
            <w:tcW w:w="1076" w:type="dxa"/>
            <w:vMerge/>
          </w:tcPr>
          <w:p w14:paraId="4637A6DA" w14:textId="77777777" w:rsidR="0062678A" w:rsidRPr="0051523F" w:rsidRDefault="0062678A" w:rsidP="00AC2205">
            <w:pPr>
              <w:ind w:firstLine="0"/>
              <w:rPr>
                <w:sz w:val="20"/>
                <w:szCs w:val="20"/>
              </w:rPr>
            </w:pPr>
          </w:p>
        </w:tc>
        <w:tc>
          <w:tcPr>
            <w:tcW w:w="2974" w:type="dxa"/>
          </w:tcPr>
          <w:p w14:paraId="6008DF8C" w14:textId="77777777" w:rsidR="0062678A" w:rsidRPr="0062678A" w:rsidRDefault="0062678A" w:rsidP="00AC2205">
            <w:pPr>
              <w:ind w:firstLine="0"/>
              <w:rPr>
                <w:sz w:val="20"/>
                <w:szCs w:val="20"/>
                <w:lang w:val="ru-RU"/>
              </w:rPr>
            </w:pPr>
            <w:r w:rsidRPr="0062678A">
              <w:rPr>
                <w:sz w:val="20"/>
                <w:szCs w:val="20"/>
                <w:lang w:val="ru-RU"/>
              </w:rPr>
              <w:t>Открытие карточки процесса «Добавить резолюцию»</w:t>
            </w:r>
          </w:p>
        </w:tc>
        <w:tc>
          <w:tcPr>
            <w:tcW w:w="2790" w:type="dxa"/>
          </w:tcPr>
          <w:p w14:paraId="4F74DC58" w14:textId="77777777" w:rsidR="0062678A" w:rsidRPr="0051523F" w:rsidRDefault="0062678A" w:rsidP="00AC2205">
            <w:pPr>
              <w:ind w:firstLine="0"/>
              <w:rPr>
                <w:sz w:val="20"/>
                <w:szCs w:val="20"/>
              </w:rPr>
            </w:pPr>
            <w:r w:rsidRPr="0051523F">
              <w:rPr>
                <w:sz w:val="20"/>
                <w:szCs w:val="20"/>
              </w:rPr>
              <w:t>-</w:t>
            </w:r>
          </w:p>
        </w:tc>
        <w:tc>
          <w:tcPr>
            <w:tcW w:w="1170" w:type="dxa"/>
          </w:tcPr>
          <w:p w14:paraId="5135F7AE" w14:textId="77777777" w:rsidR="0062678A" w:rsidRPr="0051523F" w:rsidRDefault="0062678A" w:rsidP="00AC2205">
            <w:pPr>
              <w:ind w:firstLine="0"/>
              <w:rPr>
                <w:sz w:val="20"/>
                <w:szCs w:val="20"/>
              </w:rPr>
            </w:pPr>
            <w:r w:rsidRPr="0051523F">
              <w:rPr>
                <w:sz w:val="20"/>
                <w:szCs w:val="20"/>
              </w:rPr>
              <w:t>-</w:t>
            </w:r>
          </w:p>
        </w:tc>
      </w:tr>
      <w:tr w:rsidR="0062678A" w:rsidRPr="0051523F" w14:paraId="0D401B78" w14:textId="77777777" w:rsidTr="00AC2205">
        <w:trPr>
          <w:trHeight w:val="170"/>
        </w:trPr>
        <w:tc>
          <w:tcPr>
            <w:tcW w:w="1345" w:type="dxa"/>
          </w:tcPr>
          <w:p w14:paraId="24FDB6AB" w14:textId="77777777" w:rsidR="0062678A" w:rsidRPr="0051523F" w:rsidRDefault="0062678A" w:rsidP="00AC2205">
            <w:pPr>
              <w:ind w:firstLine="0"/>
              <w:rPr>
                <w:sz w:val="20"/>
                <w:szCs w:val="20"/>
              </w:rPr>
            </w:pPr>
            <w:r w:rsidRPr="0051523F">
              <w:rPr>
                <w:sz w:val="20"/>
                <w:szCs w:val="20"/>
              </w:rPr>
              <w:t>Другие процессы</w:t>
            </w:r>
          </w:p>
        </w:tc>
        <w:tc>
          <w:tcPr>
            <w:tcW w:w="1076" w:type="dxa"/>
            <w:vMerge/>
          </w:tcPr>
          <w:p w14:paraId="345595B7" w14:textId="77777777" w:rsidR="0062678A" w:rsidRPr="0051523F" w:rsidRDefault="0062678A" w:rsidP="00AC2205">
            <w:pPr>
              <w:ind w:firstLine="0"/>
              <w:rPr>
                <w:sz w:val="20"/>
                <w:szCs w:val="20"/>
              </w:rPr>
            </w:pPr>
          </w:p>
        </w:tc>
        <w:tc>
          <w:tcPr>
            <w:tcW w:w="2974" w:type="dxa"/>
          </w:tcPr>
          <w:p w14:paraId="525D4DEB" w14:textId="77777777" w:rsidR="0062678A" w:rsidRPr="0051523F" w:rsidRDefault="0062678A" w:rsidP="00AC2205">
            <w:pPr>
              <w:ind w:firstLine="0"/>
              <w:rPr>
                <w:sz w:val="20"/>
                <w:szCs w:val="20"/>
              </w:rPr>
            </w:pPr>
            <w:r w:rsidRPr="0051523F">
              <w:rPr>
                <w:sz w:val="20"/>
                <w:szCs w:val="20"/>
              </w:rPr>
              <w:t>-</w:t>
            </w:r>
          </w:p>
        </w:tc>
        <w:tc>
          <w:tcPr>
            <w:tcW w:w="2790" w:type="dxa"/>
          </w:tcPr>
          <w:p w14:paraId="6083124D" w14:textId="77777777" w:rsidR="0062678A" w:rsidRPr="0051523F" w:rsidRDefault="0062678A" w:rsidP="00AC2205">
            <w:pPr>
              <w:ind w:firstLine="0"/>
              <w:rPr>
                <w:sz w:val="20"/>
                <w:szCs w:val="20"/>
              </w:rPr>
            </w:pPr>
            <w:r w:rsidRPr="0051523F">
              <w:rPr>
                <w:sz w:val="20"/>
                <w:szCs w:val="20"/>
              </w:rPr>
              <w:t>На перевод</w:t>
            </w:r>
          </w:p>
        </w:tc>
        <w:tc>
          <w:tcPr>
            <w:tcW w:w="1170" w:type="dxa"/>
          </w:tcPr>
          <w:p w14:paraId="1F61FD53" w14:textId="77777777" w:rsidR="0062678A" w:rsidRPr="0051523F" w:rsidRDefault="0062678A" w:rsidP="00AC2205">
            <w:pPr>
              <w:ind w:firstLine="0"/>
              <w:rPr>
                <w:sz w:val="20"/>
                <w:szCs w:val="20"/>
              </w:rPr>
            </w:pPr>
            <w:r w:rsidRPr="0051523F">
              <w:rPr>
                <w:sz w:val="20"/>
                <w:szCs w:val="20"/>
              </w:rPr>
              <w:t>1</w:t>
            </w:r>
          </w:p>
        </w:tc>
      </w:tr>
      <w:tr w:rsidR="0062678A" w:rsidRPr="0051523F" w14:paraId="125502C2" w14:textId="77777777" w:rsidTr="00AC2205">
        <w:tc>
          <w:tcPr>
            <w:tcW w:w="1345" w:type="dxa"/>
            <w:vMerge w:val="restart"/>
          </w:tcPr>
          <w:p w14:paraId="6F6A748D" w14:textId="77777777" w:rsidR="0062678A" w:rsidRPr="0051523F" w:rsidRDefault="0062678A" w:rsidP="00AC2205">
            <w:pPr>
              <w:ind w:firstLine="0"/>
              <w:rPr>
                <w:sz w:val="20"/>
                <w:szCs w:val="20"/>
              </w:rPr>
            </w:pPr>
            <w:r w:rsidRPr="0051523F">
              <w:rPr>
                <w:sz w:val="20"/>
                <w:szCs w:val="20"/>
              </w:rPr>
              <w:t>Действия</w:t>
            </w:r>
          </w:p>
        </w:tc>
        <w:tc>
          <w:tcPr>
            <w:tcW w:w="1076" w:type="dxa"/>
            <w:vMerge w:val="restart"/>
          </w:tcPr>
          <w:p w14:paraId="62063AA2" w14:textId="77777777" w:rsidR="0062678A" w:rsidRPr="0051523F" w:rsidRDefault="0062678A" w:rsidP="00AC2205">
            <w:pPr>
              <w:ind w:firstLine="0"/>
              <w:rPr>
                <w:sz w:val="20"/>
                <w:szCs w:val="20"/>
              </w:rPr>
            </w:pPr>
            <w:r w:rsidRPr="0051523F">
              <w:rPr>
                <w:sz w:val="20"/>
                <w:szCs w:val="20"/>
              </w:rPr>
              <w:t>3</w:t>
            </w:r>
          </w:p>
        </w:tc>
        <w:tc>
          <w:tcPr>
            <w:tcW w:w="2974" w:type="dxa"/>
            <w:vMerge w:val="restart"/>
          </w:tcPr>
          <w:p w14:paraId="24044AF8" w14:textId="77777777" w:rsidR="0062678A" w:rsidRPr="0051523F" w:rsidRDefault="0062678A" w:rsidP="00AC2205">
            <w:pPr>
              <w:ind w:firstLine="0"/>
              <w:rPr>
                <w:sz w:val="20"/>
                <w:szCs w:val="20"/>
              </w:rPr>
            </w:pPr>
            <w:r w:rsidRPr="0051523F">
              <w:rPr>
                <w:sz w:val="20"/>
                <w:szCs w:val="20"/>
              </w:rPr>
              <w:t>-</w:t>
            </w:r>
          </w:p>
        </w:tc>
        <w:tc>
          <w:tcPr>
            <w:tcW w:w="2790" w:type="dxa"/>
          </w:tcPr>
          <w:p w14:paraId="53BCD812" w14:textId="77777777" w:rsidR="0062678A" w:rsidRPr="0051523F" w:rsidRDefault="0062678A" w:rsidP="00AC2205">
            <w:pPr>
              <w:ind w:firstLine="0"/>
              <w:rPr>
                <w:sz w:val="20"/>
                <w:szCs w:val="20"/>
              </w:rPr>
            </w:pPr>
            <w:r w:rsidRPr="0051523F">
              <w:rPr>
                <w:sz w:val="20"/>
                <w:szCs w:val="20"/>
              </w:rPr>
              <w:t>Отправить карточку</w:t>
            </w:r>
          </w:p>
        </w:tc>
        <w:tc>
          <w:tcPr>
            <w:tcW w:w="1170" w:type="dxa"/>
          </w:tcPr>
          <w:p w14:paraId="0EBA0B6D" w14:textId="77777777" w:rsidR="0062678A" w:rsidRPr="0051523F" w:rsidRDefault="0062678A" w:rsidP="00AC2205">
            <w:pPr>
              <w:ind w:firstLine="0"/>
              <w:rPr>
                <w:sz w:val="20"/>
                <w:szCs w:val="20"/>
              </w:rPr>
            </w:pPr>
            <w:r w:rsidRPr="0051523F">
              <w:rPr>
                <w:sz w:val="20"/>
                <w:szCs w:val="20"/>
              </w:rPr>
              <w:t>1</w:t>
            </w:r>
          </w:p>
        </w:tc>
      </w:tr>
      <w:tr w:rsidR="0062678A" w:rsidRPr="0051523F" w14:paraId="3FCDF723" w14:textId="77777777" w:rsidTr="00AC2205">
        <w:tc>
          <w:tcPr>
            <w:tcW w:w="1345" w:type="dxa"/>
            <w:vMerge/>
          </w:tcPr>
          <w:p w14:paraId="62577BC1" w14:textId="77777777" w:rsidR="0062678A" w:rsidRPr="0051523F" w:rsidRDefault="0062678A" w:rsidP="00AC2205">
            <w:pPr>
              <w:ind w:firstLine="0"/>
              <w:rPr>
                <w:sz w:val="20"/>
                <w:szCs w:val="20"/>
              </w:rPr>
            </w:pPr>
          </w:p>
        </w:tc>
        <w:tc>
          <w:tcPr>
            <w:tcW w:w="1076" w:type="dxa"/>
            <w:vMerge/>
          </w:tcPr>
          <w:p w14:paraId="51338C8E" w14:textId="77777777" w:rsidR="0062678A" w:rsidRPr="0051523F" w:rsidRDefault="0062678A" w:rsidP="00AC2205">
            <w:pPr>
              <w:ind w:firstLine="0"/>
              <w:rPr>
                <w:sz w:val="20"/>
                <w:szCs w:val="20"/>
              </w:rPr>
            </w:pPr>
          </w:p>
        </w:tc>
        <w:tc>
          <w:tcPr>
            <w:tcW w:w="2974" w:type="dxa"/>
            <w:vMerge/>
          </w:tcPr>
          <w:p w14:paraId="41A3FD93" w14:textId="77777777" w:rsidR="0062678A" w:rsidRPr="0051523F" w:rsidRDefault="0062678A" w:rsidP="00AC2205">
            <w:pPr>
              <w:ind w:firstLine="0"/>
              <w:rPr>
                <w:sz w:val="20"/>
                <w:szCs w:val="20"/>
              </w:rPr>
            </w:pPr>
          </w:p>
        </w:tc>
        <w:tc>
          <w:tcPr>
            <w:tcW w:w="2790" w:type="dxa"/>
          </w:tcPr>
          <w:p w14:paraId="4B43D003" w14:textId="77777777" w:rsidR="0062678A" w:rsidRPr="0051523F" w:rsidRDefault="0062678A" w:rsidP="00AC2205">
            <w:pPr>
              <w:ind w:firstLine="0"/>
              <w:rPr>
                <w:sz w:val="20"/>
                <w:szCs w:val="20"/>
              </w:rPr>
            </w:pPr>
            <w:r w:rsidRPr="0051523F">
              <w:rPr>
                <w:sz w:val="20"/>
                <w:szCs w:val="20"/>
              </w:rPr>
              <w:t>Отозвать карточку</w:t>
            </w:r>
          </w:p>
        </w:tc>
        <w:tc>
          <w:tcPr>
            <w:tcW w:w="1170" w:type="dxa"/>
          </w:tcPr>
          <w:p w14:paraId="038FD43E" w14:textId="77777777" w:rsidR="0062678A" w:rsidRPr="0051523F" w:rsidRDefault="0062678A" w:rsidP="00AC2205">
            <w:pPr>
              <w:ind w:firstLine="0"/>
              <w:rPr>
                <w:sz w:val="20"/>
                <w:szCs w:val="20"/>
              </w:rPr>
            </w:pPr>
            <w:r w:rsidRPr="0051523F">
              <w:rPr>
                <w:sz w:val="20"/>
                <w:szCs w:val="20"/>
              </w:rPr>
              <w:t>2</w:t>
            </w:r>
          </w:p>
        </w:tc>
      </w:tr>
      <w:tr w:rsidR="0062678A" w:rsidRPr="0051523F" w14:paraId="1BD063DA" w14:textId="77777777" w:rsidTr="00AC2205">
        <w:tc>
          <w:tcPr>
            <w:tcW w:w="1345" w:type="dxa"/>
            <w:vMerge/>
          </w:tcPr>
          <w:p w14:paraId="5B8EBE6C" w14:textId="77777777" w:rsidR="0062678A" w:rsidRPr="0051523F" w:rsidRDefault="0062678A" w:rsidP="00AC2205">
            <w:pPr>
              <w:ind w:firstLine="0"/>
              <w:rPr>
                <w:sz w:val="20"/>
                <w:szCs w:val="20"/>
              </w:rPr>
            </w:pPr>
          </w:p>
        </w:tc>
        <w:tc>
          <w:tcPr>
            <w:tcW w:w="1076" w:type="dxa"/>
            <w:vMerge/>
          </w:tcPr>
          <w:p w14:paraId="0E2C24BB" w14:textId="77777777" w:rsidR="0062678A" w:rsidRPr="0051523F" w:rsidRDefault="0062678A" w:rsidP="00AC2205">
            <w:pPr>
              <w:ind w:firstLine="0"/>
              <w:rPr>
                <w:sz w:val="20"/>
                <w:szCs w:val="20"/>
              </w:rPr>
            </w:pPr>
          </w:p>
        </w:tc>
        <w:tc>
          <w:tcPr>
            <w:tcW w:w="2974" w:type="dxa"/>
            <w:vMerge/>
          </w:tcPr>
          <w:p w14:paraId="4E89D833" w14:textId="77777777" w:rsidR="0062678A" w:rsidRPr="0051523F" w:rsidRDefault="0062678A" w:rsidP="00AC2205">
            <w:pPr>
              <w:ind w:firstLine="0"/>
              <w:rPr>
                <w:sz w:val="20"/>
                <w:szCs w:val="20"/>
              </w:rPr>
            </w:pPr>
          </w:p>
        </w:tc>
        <w:tc>
          <w:tcPr>
            <w:tcW w:w="2790" w:type="dxa"/>
          </w:tcPr>
          <w:p w14:paraId="1937F432" w14:textId="77777777" w:rsidR="0062678A" w:rsidRPr="0062678A" w:rsidRDefault="0062678A" w:rsidP="00AC2205">
            <w:pPr>
              <w:ind w:firstLine="0"/>
              <w:rPr>
                <w:sz w:val="20"/>
                <w:szCs w:val="20"/>
                <w:lang w:val="ru-RU"/>
              </w:rPr>
            </w:pPr>
            <w:r w:rsidRPr="0062678A">
              <w:rPr>
                <w:sz w:val="20"/>
                <w:szCs w:val="20"/>
                <w:lang w:val="ru-RU"/>
              </w:rPr>
              <w:t xml:space="preserve">Зарезервировать регистрационный №/Изменить зарезервированный регистрационный номер Снять с резерва </w:t>
            </w:r>
          </w:p>
        </w:tc>
        <w:tc>
          <w:tcPr>
            <w:tcW w:w="1170" w:type="dxa"/>
          </w:tcPr>
          <w:p w14:paraId="129FE993" w14:textId="77777777" w:rsidR="0062678A" w:rsidRPr="0051523F" w:rsidRDefault="0062678A" w:rsidP="00AC2205">
            <w:pPr>
              <w:ind w:firstLine="0"/>
              <w:rPr>
                <w:sz w:val="20"/>
                <w:szCs w:val="20"/>
              </w:rPr>
            </w:pPr>
            <w:r w:rsidRPr="0051523F">
              <w:rPr>
                <w:sz w:val="20"/>
                <w:szCs w:val="20"/>
              </w:rPr>
              <w:t>3</w:t>
            </w:r>
          </w:p>
        </w:tc>
      </w:tr>
      <w:tr w:rsidR="0062678A" w:rsidRPr="0051523F" w14:paraId="4843FD67" w14:textId="77777777" w:rsidTr="00AC2205">
        <w:tc>
          <w:tcPr>
            <w:tcW w:w="1345" w:type="dxa"/>
            <w:vMerge/>
          </w:tcPr>
          <w:p w14:paraId="2493658F" w14:textId="77777777" w:rsidR="0062678A" w:rsidRPr="0051523F" w:rsidRDefault="0062678A" w:rsidP="00AC2205">
            <w:pPr>
              <w:ind w:firstLine="0"/>
              <w:rPr>
                <w:sz w:val="20"/>
                <w:szCs w:val="20"/>
              </w:rPr>
            </w:pPr>
          </w:p>
        </w:tc>
        <w:tc>
          <w:tcPr>
            <w:tcW w:w="1076" w:type="dxa"/>
            <w:vMerge/>
          </w:tcPr>
          <w:p w14:paraId="45ABDDBD" w14:textId="77777777" w:rsidR="0062678A" w:rsidRPr="0051523F" w:rsidRDefault="0062678A" w:rsidP="00AC2205">
            <w:pPr>
              <w:ind w:firstLine="0"/>
              <w:rPr>
                <w:sz w:val="20"/>
                <w:szCs w:val="20"/>
              </w:rPr>
            </w:pPr>
          </w:p>
        </w:tc>
        <w:tc>
          <w:tcPr>
            <w:tcW w:w="2974" w:type="dxa"/>
            <w:vMerge/>
          </w:tcPr>
          <w:p w14:paraId="6D667DBD" w14:textId="77777777" w:rsidR="0062678A" w:rsidRPr="0051523F" w:rsidRDefault="0062678A" w:rsidP="00AC2205">
            <w:pPr>
              <w:ind w:firstLine="0"/>
              <w:rPr>
                <w:sz w:val="20"/>
                <w:szCs w:val="20"/>
              </w:rPr>
            </w:pPr>
          </w:p>
        </w:tc>
        <w:tc>
          <w:tcPr>
            <w:tcW w:w="2790" w:type="dxa"/>
          </w:tcPr>
          <w:p w14:paraId="0FF2B2F3" w14:textId="77777777" w:rsidR="0062678A" w:rsidRPr="0062678A" w:rsidRDefault="0062678A" w:rsidP="00AC2205">
            <w:pPr>
              <w:ind w:firstLine="0"/>
              <w:rPr>
                <w:sz w:val="20"/>
                <w:szCs w:val="20"/>
                <w:lang w:val="ru-RU"/>
              </w:rPr>
            </w:pPr>
            <w:r w:rsidRPr="0062678A">
              <w:rPr>
                <w:sz w:val="20"/>
                <w:szCs w:val="20"/>
                <w:lang w:val="ru-RU"/>
              </w:rPr>
              <w:t>Взять себе на контроль/Снять со своего контроля</w:t>
            </w:r>
          </w:p>
        </w:tc>
        <w:tc>
          <w:tcPr>
            <w:tcW w:w="1170" w:type="dxa"/>
          </w:tcPr>
          <w:p w14:paraId="6CC7CE58" w14:textId="77777777" w:rsidR="0062678A" w:rsidRPr="0051523F" w:rsidRDefault="0062678A" w:rsidP="00AC2205">
            <w:pPr>
              <w:ind w:firstLine="0"/>
              <w:rPr>
                <w:sz w:val="20"/>
                <w:szCs w:val="20"/>
              </w:rPr>
            </w:pPr>
            <w:r w:rsidRPr="0051523F">
              <w:rPr>
                <w:sz w:val="20"/>
                <w:szCs w:val="20"/>
              </w:rPr>
              <w:t>4</w:t>
            </w:r>
          </w:p>
        </w:tc>
      </w:tr>
      <w:tr w:rsidR="0062678A" w:rsidRPr="0051523F" w14:paraId="1B40B6C4" w14:textId="77777777" w:rsidTr="00AC2205">
        <w:tc>
          <w:tcPr>
            <w:tcW w:w="1345" w:type="dxa"/>
            <w:vMerge/>
          </w:tcPr>
          <w:p w14:paraId="735D46EF" w14:textId="77777777" w:rsidR="0062678A" w:rsidRPr="0051523F" w:rsidRDefault="0062678A" w:rsidP="00AC2205">
            <w:pPr>
              <w:ind w:firstLine="0"/>
              <w:rPr>
                <w:sz w:val="20"/>
                <w:szCs w:val="20"/>
              </w:rPr>
            </w:pPr>
          </w:p>
        </w:tc>
        <w:tc>
          <w:tcPr>
            <w:tcW w:w="1076" w:type="dxa"/>
            <w:vMerge/>
          </w:tcPr>
          <w:p w14:paraId="5C773BF4" w14:textId="77777777" w:rsidR="0062678A" w:rsidRPr="0051523F" w:rsidRDefault="0062678A" w:rsidP="00AC2205">
            <w:pPr>
              <w:ind w:firstLine="0"/>
              <w:rPr>
                <w:sz w:val="20"/>
                <w:szCs w:val="20"/>
              </w:rPr>
            </w:pPr>
          </w:p>
        </w:tc>
        <w:tc>
          <w:tcPr>
            <w:tcW w:w="2974" w:type="dxa"/>
            <w:vMerge/>
          </w:tcPr>
          <w:p w14:paraId="6543E6AA" w14:textId="77777777" w:rsidR="0062678A" w:rsidRPr="0051523F" w:rsidRDefault="0062678A" w:rsidP="00AC2205">
            <w:pPr>
              <w:ind w:firstLine="0"/>
              <w:rPr>
                <w:sz w:val="20"/>
                <w:szCs w:val="20"/>
              </w:rPr>
            </w:pPr>
          </w:p>
        </w:tc>
        <w:tc>
          <w:tcPr>
            <w:tcW w:w="2790" w:type="dxa"/>
          </w:tcPr>
          <w:p w14:paraId="78F4FE97" w14:textId="77777777" w:rsidR="0062678A" w:rsidRPr="0051523F" w:rsidRDefault="0062678A" w:rsidP="00AC2205">
            <w:pPr>
              <w:ind w:firstLine="0"/>
              <w:rPr>
                <w:sz w:val="20"/>
                <w:szCs w:val="20"/>
              </w:rPr>
            </w:pPr>
            <w:r w:rsidRPr="0051523F">
              <w:rPr>
                <w:sz w:val="20"/>
                <w:szCs w:val="20"/>
              </w:rPr>
              <w:t>Продлить срок исполнения</w:t>
            </w:r>
          </w:p>
        </w:tc>
        <w:tc>
          <w:tcPr>
            <w:tcW w:w="1170" w:type="dxa"/>
          </w:tcPr>
          <w:p w14:paraId="69D7EA34" w14:textId="77777777" w:rsidR="0062678A" w:rsidRPr="0051523F" w:rsidRDefault="0062678A" w:rsidP="00AC2205">
            <w:pPr>
              <w:ind w:firstLine="0"/>
              <w:rPr>
                <w:sz w:val="20"/>
                <w:szCs w:val="20"/>
              </w:rPr>
            </w:pPr>
            <w:r w:rsidRPr="0051523F">
              <w:rPr>
                <w:sz w:val="20"/>
                <w:szCs w:val="20"/>
              </w:rPr>
              <w:t>5</w:t>
            </w:r>
          </w:p>
        </w:tc>
      </w:tr>
      <w:tr w:rsidR="0062678A" w:rsidRPr="0051523F" w14:paraId="631AE18F" w14:textId="77777777" w:rsidTr="00AC2205">
        <w:tc>
          <w:tcPr>
            <w:tcW w:w="1345" w:type="dxa"/>
            <w:vMerge/>
          </w:tcPr>
          <w:p w14:paraId="1CB049EF" w14:textId="77777777" w:rsidR="0062678A" w:rsidRPr="0051523F" w:rsidRDefault="0062678A" w:rsidP="00AC2205">
            <w:pPr>
              <w:ind w:firstLine="0"/>
              <w:rPr>
                <w:sz w:val="20"/>
                <w:szCs w:val="20"/>
              </w:rPr>
            </w:pPr>
          </w:p>
        </w:tc>
        <w:tc>
          <w:tcPr>
            <w:tcW w:w="1076" w:type="dxa"/>
            <w:vMerge/>
          </w:tcPr>
          <w:p w14:paraId="3211094D" w14:textId="77777777" w:rsidR="0062678A" w:rsidRPr="0051523F" w:rsidRDefault="0062678A" w:rsidP="00AC2205">
            <w:pPr>
              <w:ind w:firstLine="0"/>
              <w:rPr>
                <w:sz w:val="20"/>
                <w:szCs w:val="20"/>
              </w:rPr>
            </w:pPr>
          </w:p>
        </w:tc>
        <w:tc>
          <w:tcPr>
            <w:tcW w:w="2974" w:type="dxa"/>
            <w:vMerge/>
          </w:tcPr>
          <w:p w14:paraId="529EA0A5" w14:textId="77777777" w:rsidR="0062678A" w:rsidRPr="0051523F" w:rsidRDefault="0062678A" w:rsidP="00AC2205">
            <w:pPr>
              <w:ind w:firstLine="0"/>
              <w:rPr>
                <w:sz w:val="20"/>
                <w:szCs w:val="20"/>
              </w:rPr>
            </w:pPr>
          </w:p>
        </w:tc>
        <w:tc>
          <w:tcPr>
            <w:tcW w:w="2790" w:type="dxa"/>
          </w:tcPr>
          <w:p w14:paraId="2A85B355" w14:textId="77777777" w:rsidR="0062678A" w:rsidRPr="0051523F" w:rsidRDefault="0062678A" w:rsidP="00AC2205">
            <w:pPr>
              <w:ind w:firstLine="0"/>
              <w:rPr>
                <w:sz w:val="20"/>
                <w:szCs w:val="20"/>
              </w:rPr>
            </w:pPr>
            <w:r w:rsidRPr="0051523F">
              <w:rPr>
                <w:sz w:val="20"/>
                <w:szCs w:val="20"/>
              </w:rPr>
              <w:t>Добавить в избранное</w:t>
            </w:r>
          </w:p>
        </w:tc>
        <w:tc>
          <w:tcPr>
            <w:tcW w:w="1170" w:type="dxa"/>
          </w:tcPr>
          <w:p w14:paraId="663D921A" w14:textId="77777777" w:rsidR="0062678A" w:rsidRPr="0051523F" w:rsidRDefault="0062678A" w:rsidP="00AC2205">
            <w:pPr>
              <w:ind w:firstLine="0"/>
              <w:rPr>
                <w:sz w:val="20"/>
                <w:szCs w:val="20"/>
              </w:rPr>
            </w:pPr>
            <w:r w:rsidRPr="0051523F">
              <w:rPr>
                <w:sz w:val="20"/>
                <w:szCs w:val="20"/>
              </w:rPr>
              <w:t>6</w:t>
            </w:r>
          </w:p>
        </w:tc>
      </w:tr>
      <w:tr w:rsidR="0062678A" w:rsidRPr="0051523F" w14:paraId="222C326C" w14:textId="77777777" w:rsidTr="00AC2205">
        <w:tc>
          <w:tcPr>
            <w:tcW w:w="1345" w:type="dxa"/>
            <w:vMerge/>
          </w:tcPr>
          <w:p w14:paraId="194C1D4B" w14:textId="77777777" w:rsidR="0062678A" w:rsidRPr="0051523F" w:rsidRDefault="0062678A" w:rsidP="00AC2205">
            <w:pPr>
              <w:ind w:firstLine="0"/>
              <w:rPr>
                <w:sz w:val="20"/>
                <w:szCs w:val="20"/>
              </w:rPr>
            </w:pPr>
          </w:p>
        </w:tc>
        <w:tc>
          <w:tcPr>
            <w:tcW w:w="1076" w:type="dxa"/>
            <w:vMerge/>
          </w:tcPr>
          <w:p w14:paraId="180C80C5" w14:textId="77777777" w:rsidR="0062678A" w:rsidRPr="0051523F" w:rsidRDefault="0062678A" w:rsidP="00AC2205">
            <w:pPr>
              <w:ind w:firstLine="0"/>
              <w:rPr>
                <w:sz w:val="20"/>
                <w:szCs w:val="20"/>
              </w:rPr>
            </w:pPr>
          </w:p>
        </w:tc>
        <w:tc>
          <w:tcPr>
            <w:tcW w:w="2974" w:type="dxa"/>
            <w:vMerge/>
          </w:tcPr>
          <w:p w14:paraId="32B4B3B9" w14:textId="77777777" w:rsidR="0062678A" w:rsidRPr="0051523F" w:rsidRDefault="0062678A" w:rsidP="00AC2205">
            <w:pPr>
              <w:ind w:firstLine="0"/>
              <w:rPr>
                <w:sz w:val="20"/>
                <w:szCs w:val="20"/>
              </w:rPr>
            </w:pPr>
          </w:p>
        </w:tc>
        <w:tc>
          <w:tcPr>
            <w:tcW w:w="2790" w:type="dxa"/>
          </w:tcPr>
          <w:p w14:paraId="595F95D9" w14:textId="77777777" w:rsidR="0062678A" w:rsidRPr="0051523F" w:rsidRDefault="0062678A" w:rsidP="00AC2205">
            <w:pPr>
              <w:ind w:firstLine="0"/>
              <w:rPr>
                <w:sz w:val="20"/>
                <w:szCs w:val="20"/>
              </w:rPr>
            </w:pPr>
            <w:r w:rsidRPr="0051523F">
              <w:rPr>
                <w:sz w:val="20"/>
                <w:szCs w:val="20"/>
              </w:rPr>
              <w:t>Цветовая метка</w:t>
            </w:r>
          </w:p>
        </w:tc>
        <w:tc>
          <w:tcPr>
            <w:tcW w:w="1170" w:type="dxa"/>
          </w:tcPr>
          <w:p w14:paraId="43049746" w14:textId="77777777" w:rsidR="0062678A" w:rsidRPr="0051523F" w:rsidRDefault="0062678A" w:rsidP="00AC2205">
            <w:pPr>
              <w:ind w:firstLine="0"/>
              <w:rPr>
                <w:sz w:val="20"/>
                <w:szCs w:val="20"/>
              </w:rPr>
            </w:pPr>
            <w:r w:rsidRPr="0051523F">
              <w:rPr>
                <w:sz w:val="20"/>
                <w:szCs w:val="20"/>
              </w:rPr>
              <w:t>7</w:t>
            </w:r>
          </w:p>
        </w:tc>
      </w:tr>
      <w:tr w:rsidR="0062678A" w:rsidRPr="0051523F" w14:paraId="7E70F996" w14:textId="77777777" w:rsidTr="00AC2205">
        <w:tc>
          <w:tcPr>
            <w:tcW w:w="1345" w:type="dxa"/>
            <w:vMerge/>
          </w:tcPr>
          <w:p w14:paraId="1497127C" w14:textId="77777777" w:rsidR="0062678A" w:rsidRPr="0051523F" w:rsidRDefault="0062678A" w:rsidP="00AC2205">
            <w:pPr>
              <w:ind w:firstLine="0"/>
              <w:rPr>
                <w:sz w:val="20"/>
                <w:szCs w:val="20"/>
              </w:rPr>
            </w:pPr>
          </w:p>
        </w:tc>
        <w:tc>
          <w:tcPr>
            <w:tcW w:w="1076" w:type="dxa"/>
            <w:vMerge/>
          </w:tcPr>
          <w:p w14:paraId="02ACC9D6" w14:textId="77777777" w:rsidR="0062678A" w:rsidRPr="0051523F" w:rsidRDefault="0062678A" w:rsidP="00AC2205">
            <w:pPr>
              <w:ind w:firstLine="0"/>
              <w:rPr>
                <w:sz w:val="20"/>
                <w:szCs w:val="20"/>
              </w:rPr>
            </w:pPr>
          </w:p>
        </w:tc>
        <w:tc>
          <w:tcPr>
            <w:tcW w:w="2974" w:type="dxa"/>
            <w:vMerge/>
          </w:tcPr>
          <w:p w14:paraId="39C7BF5B" w14:textId="77777777" w:rsidR="0062678A" w:rsidRPr="0051523F" w:rsidRDefault="0062678A" w:rsidP="00AC2205">
            <w:pPr>
              <w:ind w:firstLine="0"/>
              <w:rPr>
                <w:sz w:val="20"/>
                <w:szCs w:val="20"/>
              </w:rPr>
            </w:pPr>
          </w:p>
        </w:tc>
        <w:tc>
          <w:tcPr>
            <w:tcW w:w="2790" w:type="dxa"/>
          </w:tcPr>
          <w:p w14:paraId="3F04CAC5" w14:textId="77777777" w:rsidR="0062678A" w:rsidRPr="0051523F" w:rsidRDefault="0062678A" w:rsidP="00AC2205">
            <w:pPr>
              <w:ind w:firstLine="0"/>
              <w:rPr>
                <w:sz w:val="20"/>
                <w:szCs w:val="20"/>
              </w:rPr>
            </w:pPr>
            <w:r w:rsidRPr="0051523F">
              <w:rPr>
                <w:sz w:val="20"/>
                <w:szCs w:val="20"/>
              </w:rPr>
              <w:t>Отметить как непрочитанное</w:t>
            </w:r>
          </w:p>
        </w:tc>
        <w:tc>
          <w:tcPr>
            <w:tcW w:w="1170" w:type="dxa"/>
          </w:tcPr>
          <w:p w14:paraId="35E3C7B3" w14:textId="77777777" w:rsidR="0062678A" w:rsidRPr="0051523F" w:rsidRDefault="0062678A" w:rsidP="00AC2205">
            <w:pPr>
              <w:ind w:firstLine="0"/>
              <w:rPr>
                <w:sz w:val="20"/>
                <w:szCs w:val="20"/>
              </w:rPr>
            </w:pPr>
            <w:r w:rsidRPr="0051523F">
              <w:rPr>
                <w:sz w:val="20"/>
                <w:szCs w:val="20"/>
              </w:rPr>
              <w:t>8</w:t>
            </w:r>
          </w:p>
        </w:tc>
      </w:tr>
      <w:tr w:rsidR="0062678A" w:rsidRPr="0051523F" w14:paraId="1213B7DA" w14:textId="77777777" w:rsidTr="00AC2205">
        <w:tc>
          <w:tcPr>
            <w:tcW w:w="1345" w:type="dxa"/>
            <w:vMerge/>
          </w:tcPr>
          <w:p w14:paraId="4F23EE58" w14:textId="77777777" w:rsidR="0062678A" w:rsidRPr="0051523F" w:rsidRDefault="0062678A" w:rsidP="00AC2205">
            <w:pPr>
              <w:ind w:firstLine="0"/>
              <w:rPr>
                <w:sz w:val="20"/>
                <w:szCs w:val="20"/>
              </w:rPr>
            </w:pPr>
          </w:p>
        </w:tc>
        <w:tc>
          <w:tcPr>
            <w:tcW w:w="1076" w:type="dxa"/>
            <w:vMerge/>
          </w:tcPr>
          <w:p w14:paraId="307B93BD" w14:textId="77777777" w:rsidR="0062678A" w:rsidRPr="0051523F" w:rsidRDefault="0062678A" w:rsidP="00AC2205">
            <w:pPr>
              <w:ind w:firstLine="0"/>
              <w:rPr>
                <w:sz w:val="20"/>
                <w:szCs w:val="20"/>
              </w:rPr>
            </w:pPr>
          </w:p>
        </w:tc>
        <w:tc>
          <w:tcPr>
            <w:tcW w:w="2974" w:type="dxa"/>
            <w:vMerge/>
          </w:tcPr>
          <w:p w14:paraId="0FDF9779" w14:textId="77777777" w:rsidR="0062678A" w:rsidRPr="0051523F" w:rsidRDefault="0062678A" w:rsidP="00AC2205">
            <w:pPr>
              <w:ind w:firstLine="0"/>
              <w:rPr>
                <w:sz w:val="20"/>
                <w:szCs w:val="20"/>
              </w:rPr>
            </w:pPr>
          </w:p>
        </w:tc>
        <w:tc>
          <w:tcPr>
            <w:tcW w:w="2790" w:type="dxa"/>
          </w:tcPr>
          <w:p w14:paraId="0FC2C052" w14:textId="77777777" w:rsidR="0062678A" w:rsidRPr="0051523F" w:rsidRDefault="0062678A" w:rsidP="00AC2205">
            <w:pPr>
              <w:ind w:firstLine="0"/>
              <w:rPr>
                <w:sz w:val="20"/>
                <w:szCs w:val="20"/>
              </w:rPr>
            </w:pPr>
            <w:r w:rsidRPr="0051523F">
              <w:rPr>
                <w:sz w:val="20"/>
                <w:szCs w:val="20"/>
              </w:rPr>
              <w:t>Печать карточки</w:t>
            </w:r>
          </w:p>
        </w:tc>
        <w:tc>
          <w:tcPr>
            <w:tcW w:w="1170" w:type="dxa"/>
          </w:tcPr>
          <w:p w14:paraId="3D58C894" w14:textId="77777777" w:rsidR="0062678A" w:rsidRPr="0051523F" w:rsidRDefault="0062678A" w:rsidP="00AC2205">
            <w:pPr>
              <w:ind w:firstLine="0"/>
              <w:rPr>
                <w:sz w:val="20"/>
                <w:szCs w:val="20"/>
              </w:rPr>
            </w:pPr>
            <w:r w:rsidRPr="0051523F">
              <w:rPr>
                <w:sz w:val="20"/>
                <w:szCs w:val="20"/>
              </w:rPr>
              <w:t>9</w:t>
            </w:r>
          </w:p>
        </w:tc>
      </w:tr>
      <w:tr w:rsidR="0062678A" w:rsidRPr="0051523F" w14:paraId="6D6E6319" w14:textId="77777777" w:rsidTr="00AC2205">
        <w:tc>
          <w:tcPr>
            <w:tcW w:w="1345" w:type="dxa"/>
            <w:vMerge/>
          </w:tcPr>
          <w:p w14:paraId="1980D0C2" w14:textId="77777777" w:rsidR="0062678A" w:rsidRPr="0051523F" w:rsidRDefault="0062678A" w:rsidP="00AC2205">
            <w:pPr>
              <w:ind w:firstLine="0"/>
              <w:rPr>
                <w:sz w:val="20"/>
                <w:szCs w:val="20"/>
              </w:rPr>
            </w:pPr>
          </w:p>
        </w:tc>
        <w:tc>
          <w:tcPr>
            <w:tcW w:w="1076" w:type="dxa"/>
            <w:vMerge/>
          </w:tcPr>
          <w:p w14:paraId="7DD55C8B" w14:textId="77777777" w:rsidR="0062678A" w:rsidRPr="0051523F" w:rsidRDefault="0062678A" w:rsidP="00AC2205">
            <w:pPr>
              <w:ind w:firstLine="0"/>
              <w:rPr>
                <w:sz w:val="20"/>
                <w:szCs w:val="20"/>
              </w:rPr>
            </w:pPr>
          </w:p>
        </w:tc>
        <w:tc>
          <w:tcPr>
            <w:tcW w:w="2974" w:type="dxa"/>
            <w:vMerge/>
          </w:tcPr>
          <w:p w14:paraId="7D4C37EE" w14:textId="77777777" w:rsidR="0062678A" w:rsidRPr="0051523F" w:rsidRDefault="0062678A" w:rsidP="00AC2205">
            <w:pPr>
              <w:ind w:firstLine="0"/>
              <w:rPr>
                <w:sz w:val="20"/>
                <w:szCs w:val="20"/>
              </w:rPr>
            </w:pPr>
          </w:p>
        </w:tc>
        <w:tc>
          <w:tcPr>
            <w:tcW w:w="2790" w:type="dxa"/>
          </w:tcPr>
          <w:p w14:paraId="700A93FA" w14:textId="77777777" w:rsidR="0062678A" w:rsidRPr="0051523F" w:rsidRDefault="0062678A" w:rsidP="00AC2205">
            <w:pPr>
              <w:ind w:firstLine="0"/>
              <w:rPr>
                <w:sz w:val="20"/>
                <w:szCs w:val="20"/>
              </w:rPr>
            </w:pPr>
            <w:r w:rsidRPr="0051523F">
              <w:rPr>
                <w:sz w:val="20"/>
                <w:szCs w:val="20"/>
              </w:rPr>
              <w:t>Свойства карточки</w:t>
            </w:r>
          </w:p>
        </w:tc>
        <w:tc>
          <w:tcPr>
            <w:tcW w:w="1170" w:type="dxa"/>
          </w:tcPr>
          <w:p w14:paraId="60DBDB06" w14:textId="77777777" w:rsidR="0062678A" w:rsidRPr="0051523F" w:rsidRDefault="0062678A" w:rsidP="00AC2205">
            <w:pPr>
              <w:ind w:firstLine="0"/>
              <w:rPr>
                <w:sz w:val="20"/>
                <w:szCs w:val="20"/>
              </w:rPr>
            </w:pPr>
            <w:r w:rsidRPr="0051523F">
              <w:rPr>
                <w:sz w:val="20"/>
                <w:szCs w:val="20"/>
              </w:rPr>
              <w:t>10</w:t>
            </w:r>
          </w:p>
        </w:tc>
      </w:tr>
      <w:tr w:rsidR="0062678A" w:rsidRPr="0051523F" w14:paraId="6C6387BC" w14:textId="77777777" w:rsidTr="00AC2205">
        <w:tc>
          <w:tcPr>
            <w:tcW w:w="1345" w:type="dxa"/>
            <w:vMerge/>
          </w:tcPr>
          <w:p w14:paraId="3EDCA1D4" w14:textId="77777777" w:rsidR="0062678A" w:rsidRPr="0051523F" w:rsidRDefault="0062678A" w:rsidP="00AC2205">
            <w:pPr>
              <w:ind w:firstLine="0"/>
              <w:rPr>
                <w:sz w:val="20"/>
                <w:szCs w:val="20"/>
              </w:rPr>
            </w:pPr>
          </w:p>
        </w:tc>
        <w:tc>
          <w:tcPr>
            <w:tcW w:w="1076" w:type="dxa"/>
            <w:vMerge/>
          </w:tcPr>
          <w:p w14:paraId="313923A6" w14:textId="77777777" w:rsidR="0062678A" w:rsidRPr="0051523F" w:rsidRDefault="0062678A" w:rsidP="00AC2205">
            <w:pPr>
              <w:ind w:firstLine="0"/>
              <w:rPr>
                <w:sz w:val="20"/>
                <w:szCs w:val="20"/>
              </w:rPr>
            </w:pPr>
          </w:p>
        </w:tc>
        <w:tc>
          <w:tcPr>
            <w:tcW w:w="2974" w:type="dxa"/>
            <w:vMerge/>
          </w:tcPr>
          <w:p w14:paraId="781964C7" w14:textId="77777777" w:rsidR="0062678A" w:rsidRPr="0051523F" w:rsidRDefault="0062678A" w:rsidP="00AC2205">
            <w:pPr>
              <w:ind w:firstLine="0"/>
              <w:rPr>
                <w:sz w:val="20"/>
                <w:szCs w:val="20"/>
              </w:rPr>
            </w:pPr>
          </w:p>
        </w:tc>
        <w:tc>
          <w:tcPr>
            <w:tcW w:w="2790" w:type="dxa"/>
          </w:tcPr>
          <w:p w14:paraId="013C1F75" w14:textId="77777777" w:rsidR="0062678A" w:rsidRPr="0051523F" w:rsidRDefault="0062678A" w:rsidP="00AC2205">
            <w:pPr>
              <w:ind w:firstLine="0"/>
              <w:rPr>
                <w:sz w:val="20"/>
                <w:szCs w:val="20"/>
              </w:rPr>
            </w:pPr>
            <w:r w:rsidRPr="0051523F">
              <w:rPr>
                <w:sz w:val="20"/>
                <w:szCs w:val="20"/>
              </w:rPr>
              <w:t>Подписать с ЭЦП</w:t>
            </w:r>
          </w:p>
        </w:tc>
        <w:tc>
          <w:tcPr>
            <w:tcW w:w="1170" w:type="dxa"/>
          </w:tcPr>
          <w:p w14:paraId="7A8F7409" w14:textId="77777777" w:rsidR="0062678A" w:rsidRPr="0051523F" w:rsidRDefault="0062678A" w:rsidP="00AC2205">
            <w:pPr>
              <w:ind w:firstLine="0"/>
              <w:rPr>
                <w:sz w:val="20"/>
                <w:szCs w:val="20"/>
              </w:rPr>
            </w:pPr>
            <w:r w:rsidRPr="0051523F">
              <w:rPr>
                <w:sz w:val="20"/>
                <w:szCs w:val="20"/>
              </w:rPr>
              <w:t>11</w:t>
            </w:r>
          </w:p>
        </w:tc>
      </w:tr>
      <w:tr w:rsidR="0062678A" w:rsidRPr="0051523F" w14:paraId="2599852F" w14:textId="77777777" w:rsidTr="00AC2205">
        <w:tc>
          <w:tcPr>
            <w:tcW w:w="1345" w:type="dxa"/>
            <w:vMerge/>
          </w:tcPr>
          <w:p w14:paraId="415B3673" w14:textId="77777777" w:rsidR="0062678A" w:rsidRPr="0051523F" w:rsidRDefault="0062678A" w:rsidP="00AC2205">
            <w:pPr>
              <w:ind w:firstLine="0"/>
              <w:rPr>
                <w:sz w:val="20"/>
                <w:szCs w:val="20"/>
              </w:rPr>
            </w:pPr>
          </w:p>
        </w:tc>
        <w:tc>
          <w:tcPr>
            <w:tcW w:w="1076" w:type="dxa"/>
            <w:vMerge/>
          </w:tcPr>
          <w:p w14:paraId="6344BD0E" w14:textId="77777777" w:rsidR="0062678A" w:rsidRPr="0051523F" w:rsidRDefault="0062678A" w:rsidP="00AC2205">
            <w:pPr>
              <w:ind w:firstLine="0"/>
              <w:rPr>
                <w:sz w:val="20"/>
                <w:szCs w:val="20"/>
              </w:rPr>
            </w:pPr>
          </w:p>
        </w:tc>
        <w:tc>
          <w:tcPr>
            <w:tcW w:w="2974" w:type="dxa"/>
            <w:vMerge/>
          </w:tcPr>
          <w:p w14:paraId="5F15B5C6" w14:textId="77777777" w:rsidR="0062678A" w:rsidRPr="0051523F" w:rsidRDefault="0062678A" w:rsidP="00AC2205">
            <w:pPr>
              <w:ind w:firstLine="0"/>
              <w:rPr>
                <w:sz w:val="20"/>
                <w:szCs w:val="20"/>
              </w:rPr>
            </w:pPr>
          </w:p>
        </w:tc>
        <w:tc>
          <w:tcPr>
            <w:tcW w:w="2790" w:type="dxa"/>
          </w:tcPr>
          <w:p w14:paraId="5EEB5827" w14:textId="77777777" w:rsidR="0062678A" w:rsidRPr="0051523F" w:rsidRDefault="0062678A" w:rsidP="00AC2205">
            <w:pPr>
              <w:ind w:firstLine="0"/>
              <w:rPr>
                <w:sz w:val="20"/>
                <w:szCs w:val="20"/>
              </w:rPr>
            </w:pPr>
            <w:r w:rsidRPr="0051523F">
              <w:rPr>
                <w:sz w:val="20"/>
                <w:szCs w:val="20"/>
              </w:rPr>
              <w:t>Журнал ЭЦП</w:t>
            </w:r>
          </w:p>
        </w:tc>
        <w:tc>
          <w:tcPr>
            <w:tcW w:w="1170" w:type="dxa"/>
          </w:tcPr>
          <w:p w14:paraId="05A1A73D" w14:textId="77777777" w:rsidR="0062678A" w:rsidRPr="0051523F" w:rsidRDefault="0062678A" w:rsidP="00AC2205">
            <w:pPr>
              <w:ind w:firstLine="0"/>
              <w:rPr>
                <w:sz w:val="20"/>
                <w:szCs w:val="20"/>
              </w:rPr>
            </w:pPr>
            <w:r w:rsidRPr="0051523F">
              <w:rPr>
                <w:sz w:val="20"/>
                <w:szCs w:val="20"/>
              </w:rPr>
              <w:t>12</w:t>
            </w:r>
          </w:p>
        </w:tc>
      </w:tr>
      <w:tr w:rsidR="0062678A" w:rsidRPr="0051523F" w14:paraId="09F29333" w14:textId="77777777" w:rsidTr="00AC2205">
        <w:tc>
          <w:tcPr>
            <w:tcW w:w="1345" w:type="dxa"/>
            <w:vMerge/>
          </w:tcPr>
          <w:p w14:paraId="0D97347E" w14:textId="77777777" w:rsidR="0062678A" w:rsidRPr="0051523F" w:rsidRDefault="0062678A" w:rsidP="00AC2205">
            <w:pPr>
              <w:ind w:firstLine="0"/>
              <w:rPr>
                <w:sz w:val="20"/>
                <w:szCs w:val="20"/>
              </w:rPr>
            </w:pPr>
          </w:p>
        </w:tc>
        <w:tc>
          <w:tcPr>
            <w:tcW w:w="1076" w:type="dxa"/>
            <w:vMerge/>
          </w:tcPr>
          <w:p w14:paraId="7CC58622" w14:textId="77777777" w:rsidR="0062678A" w:rsidRPr="0051523F" w:rsidRDefault="0062678A" w:rsidP="00AC2205">
            <w:pPr>
              <w:ind w:firstLine="0"/>
              <w:rPr>
                <w:sz w:val="20"/>
                <w:szCs w:val="20"/>
              </w:rPr>
            </w:pPr>
          </w:p>
        </w:tc>
        <w:tc>
          <w:tcPr>
            <w:tcW w:w="2974" w:type="dxa"/>
            <w:vMerge/>
          </w:tcPr>
          <w:p w14:paraId="40B7C7AE" w14:textId="77777777" w:rsidR="0062678A" w:rsidRPr="0051523F" w:rsidRDefault="0062678A" w:rsidP="00AC2205">
            <w:pPr>
              <w:ind w:firstLine="0"/>
              <w:rPr>
                <w:sz w:val="20"/>
                <w:szCs w:val="20"/>
              </w:rPr>
            </w:pPr>
          </w:p>
        </w:tc>
        <w:tc>
          <w:tcPr>
            <w:tcW w:w="2790" w:type="dxa"/>
          </w:tcPr>
          <w:p w14:paraId="65742577" w14:textId="77777777" w:rsidR="0062678A" w:rsidRPr="0051523F" w:rsidRDefault="0062678A" w:rsidP="00AC2205">
            <w:pPr>
              <w:ind w:firstLine="0"/>
              <w:rPr>
                <w:sz w:val="20"/>
                <w:szCs w:val="20"/>
              </w:rPr>
            </w:pPr>
            <w:r>
              <w:rPr>
                <w:sz w:val="20"/>
                <w:szCs w:val="20"/>
              </w:rPr>
              <w:t>Добавить наблюдателей</w:t>
            </w:r>
          </w:p>
        </w:tc>
        <w:tc>
          <w:tcPr>
            <w:tcW w:w="1170" w:type="dxa"/>
          </w:tcPr>
          <w:p w14:paraId="33CE3C78" w14:textId="77777777" w:rsidR="0062678A" w:rsidRPr="0051523F" w:rsidRDefault="0062678A" w:rsidP="00AC2205">
            <w:pPr>
              <w:ind w:firstLine="0"/>
              <w:rPr>
                <w:sz w:val="20"/>
                <w:szCs w:val="20"/>
              </w:rPr>
            </w:pPr>
            <w:r w:rsidRPr="0051523F">
              <w:rPr>
                <w:sz w:val="20"/>
                <w:szCs w:val="20"/>
              </w:rPr>
              <w:t>13</w:t>
            </w:r>
          </w:p>
        </w:tc>
      </w:tr>
      <w:tr w:rsidR="0062678A" w:rsidRPr="0051523F" w14:paraId="40F35EBD" w14:textId="77777777" w:rsidTr="00AC2205">
        <w:tc>
          <w:tcPr>
            <w:tcW w:w="1345" w:type="dxa"/>
            <w:vMerge/>
          </w:tcPr>
          <w:p w14:paraId="3A05C992" w14:textId="77777777" w:rsidR="0062678A" w:rsidRPr="0051523F" w:rsidRDefault="0062678A" w:rsidP="00AC2205">
            <w:pPr>
              <w:ind w:firstLine="0"/>
              <w:rPr>
                <w:sz w:val="20"/>
                <w:szCs w:val="20"/>
              </w:rPr>
            </w:pPr>
          </w:p>
        </w:tc>
        <w:tc>
          <w:tcPr>
            <w:tcW w:w="1076" w:type="dxa"/>
            <w:vMerge/>
          </w:tcPr>
          <w:p w14:paraId="0B12A8CE" w14:textId="77777777" w:rsidR="0062678A" w:rsidRPr="0051523F" w:rsidRDefault="0062678A" w:rsidP="00AC2205">
            <w:pPr>
              <w:ind w:firstLine="0"/>
              <w:rPr>
                <w:sz w:val="20"/>
                <w:szCs w:val="20"/>
              </w:rPr>
            </w:pPr>
          </w:p>
        </w:tc>
        <w:tc>
          <w:tcPr>
            <w:tcW w:w="2974" w:type="dxa"/>
            <w:vMerge/>
          </w:tcPr>
          <w:p w14:paraId="65E2943E" w14:textId="77777777" w:rsidR="0062678A" w:rsidRPr="0051523F" w:rsidRDefault="0062678A" w:rsidP="00AC2205">
            <w:pPr>
              <w:ind w:firstLine="0"/>
              <w:rPr>
                <w:sz w:val="20"/>
                <w:szCs w:val="20"/>
              </w:rPr>
            </w:pPr>
          </w:p>
        </w:tc>
        <w:tc>
          <w:tcPr>
            <w:tcW w:w="2790" w:type="dxa"/>
          </w:tcPr>
          <w:p w14:paraId="405DEB36" w14:textId="77777777" w:rsidR="0062678A" w:rsidRPr="0051523F" w:rsidRDefault="0062678A" w:rsidP="00AC2205">
            <w:pPr>
              <w:ind w:firstLine="0"/>
              <w:rPr>
                <w:sz w:val="20"/>
                <w:szCs w:val="20"/>
              </w:rPr>
            </w:pPr>
            <w:r>
              <w:rPr>
                <w:sz w:val="20"/>
                <w:szCs w:val="20"/>
              </w:rPr>
              <w:t>Удалить карточку</w:t>
            </w:r>
          </w:p>
        </w:tc>
        <w:tc>
          <w:tcPr>
            <w:tcW w:w="1170" w:type="dxa"/>
          </w:tcPr>
          <w:p w14:paraId="6E15448A" w14:textId="77777777" w:rsidR="0062678A" w:rsidRPr="0051523F" w:rsidRDefault="0062678A" w:rsidP="00AC2205">
            <w:pPr>
              <w:ind w:firstLine="0"/>
              <w:rPr>
                <w:sz w:val="20"/>
                <w:szCs w:val="20"/>
              </w:rPr>
            </w:pPr>
            <w:r w:rsidRPr="0051523F">
              <w:rPr>
                <w:sz w:val="20"/>
                <w:szCs w:val="20"/>
              </w:rPr>
              <w:t>14</w:t>
            </w:r>
          </w:p>
        </w:tc>
      </w:tr>
      <w:tr w:rsidR="0062678A" w:rsidRPr="00AD5AD2" w14:paraId="637F4584" w14:textId="77777777" w:rsidTr="00AC2205">
        <w:trPr>
          <w:trHeight w:val="70"/>
        </w:trPr>
        <w:tc>
          <w:tcPr>
            <w:tcW w:w="9355" w:type="dxa"/>
            <w:gridSpan w:val="5"/>
          </w:tcPr>
          <w:p w14:paraId="53865532" w14:textId="77777777" w:rsidR="0062678A" w:rsidRPr="0062678A" w:rsidRDefault="0062678A" w:rsidP="00AC2205">
            <w:pPr>
              <w:ind w:firstLine="0"/>
              <w:rPr>
                <w:b/>
                <w:sz w:val="20"/>
                <w:szCs w:val="20"/>
                <w:lang w:val="ru-RU"/>
              </w:rPr>
            </w:pPr>
            <w:r w:rsidRPr="0062678A">
              <w:rPr>
                <w:b/>
                <w:sz w:val="20"/>
                <w:szCs w:val="20"/>
                <w:lang w:val="ru-RU"/>
              </w:rPr>
              <w:t>Тип документа: внутренний исходящий документ</w:t>
            </w:r>
          </w:p>
        </w:tc>
      </w:tr>
      <w:tr w:rsidR="0062678A" w:rsidRPr="0051523F" w14:paraId="5E7C1F66" w14:textId="77777777" w:rsidTr="00AC2205">
        <w:trPr>
          <w:trHeight w:val="70"/>
        </w:trPr>
        <w:tc>
          <w:tcPr>
            <w:tcW w:w="9355" w:type="dxa"/>
            <w:gridSpan w:val="5"/>
          </w:tcPr>
          <w:p w14:paraId="249AB771" w14:textId="77777777" w:rsidR="0062678A" w:rsidRPr="0051523F" w:rsidRDefault="0062678A" w:rsidP="00AC2205">
            <w:pPr>
              <w:ind w:firstLine="0"/>
              <w:rPr>
                <w:sz w:val="20"/>
                <w:szCs w:val="20"/>
              </w:rPr>
            </w:pPr>
            <w:r w:rsidRPr="0051523F">
              <w:rPr>
                <w:sz w:val="20"/>
                <w:szCs w:val="20"/>
              </w:rPr>
              <w:t>Основные кнопки:</w:t>
            </w:r>
          </w:p>
        </w:tc>
      </w:tr>
      <w:tr w:rsidR="0062678A" w:rsidRPr="0051523F" w14:paraId="1E46056E" w14:textId="77777777" w:rsidTr="00AC2205">
        <w:trPr>
          <w:trHeight w:val="70"/>
        </w:trPr>
        <w:tc>
          <w:tcPr>
            <w:tcW w:w="1345" w:type="dxa"/>
          </w:tcPr>
          <w:p w14:paraId="5ACD727B" w14:textId="77777777" w:rsidR="0062678A" w:rsidRPr="0051523F" w:rsidRDefault="0062678A" w:rsidP="00AC2205">
            <w:pPr>
              <w:ind w:firstLine="0"/>
              <w:rPr>
                <w:sz w:val="20"/>
                <w:szCs w:val="20"/>
              </w:rPr>
            </w:pPr>
            <w:r w:rsidRPr="0051523F">
              <w:rPr>
                <w:sz w:val="20"/>
                <w:szCs w:val="20"/>
              </w:rPr>
              <w:t>Сохранить</w:t>
            </w:r>
          </w:p>
          <w:p w14:paraId="16ADBE24" w14:textId="77777777" w:rsidR="0062678A" w:rsidRPr="0051523F" w:rsidRDefault="0062678A" w:rsidP="00AC2205">
            <w:pPr>
              <w:ind w:firstLine="0"/>
              <w:rPr>
                <w:sz w:val="20"/>
                <w:szCs w:val="20"/>
              </w:rPr>
            </w:pPr>
          </w:p>
        </w:tc>
        <w:tc>
          <w:tcPr>
            <w:tcW w:w="1076" w:type="dxa"/>
          </w:tcPr>
          <w:p w14:paraId="22641C4F" w14:textId="77777777" w:rsidR="0062678A" w:rsidRPr="0051523F" w:rsidRDefault="0062678A" w:rsidP="00AC2205">
            <w:pPr>
              <w:ind w:firstLine="0"/>
              <w:rPr>
                <w:sz w:val="20"/>
                <w:szCs w:val="20"/>
              </w:rPr>
            </w:pPr>
            <w:r w:rsidRPr="0051523F">
              <w:rPr>
                <w:sz w:val="20"/>
                <w:szCs w:val="20"/>
              </w:rPr>
              <w:t>1</w:t>
            </w:r>
          </w:p>
        </w:tc>
        <w:tc>
          <w:tcPr>
            <w:tcW w:w="2974" w:type="dxa"/>
          </w:tcPr>
          <w:p w14:paraId="759EC322" w14:textId="77777777" w:rsidR="0062678A" w:rsidRPr="0051523F" w:rsidRDefault="0062678A" w:rsidP="00AC2205">
            <w:pPr>
              <w:ind w:firstLine="0"/>
              <w:rPr>
                <w:sz w:val="20"/>
                <w:szCs w:val="20"/>
              </w:rPr>
            </w:pPr>
            <w:r w:rsidRPr="0051523F">
              <w:rPr>
                <w:sz w:val="20"/>
                <w:szCs w:val="20"/>
              </w:rPr>
              <w:t>Сохранить</w:t>
            </w:r>
          </w:p>
        </w:tc>
        <w:tc>
          <w:tcPr>
            <w:tcW w:w="2790" w:type="dxa"/>
          </w:tcPr>
          <w:p w14:paraId="66B0F7A5" w14:textId="77777777" w:rsidR="0062678A" w:rsidRPr="0051523F" w:rsidRDefault="0062678A" w:rsidP="00AC2205">
            <w:pPr>
              <w:ind w:firstLine="0"/>
              <w:rPr>
                <w:sz w:val="20"/>
                <w:szCs w:val="20"/>
              </w:rPr>
            </w:pPr>
            <w:r w:rsidRPr="0051523F">
              <w:rPr>
                <w:sz w:val="20"/>
                <w:szCs w:val="20"/>
              </w:rPr>
              <w:t>Сохранить и создать</w:t>
            </w:r>
          </w:p>
        </w:tc>
        <w:tc>
          <w:tcPr>
            <w:tcW w:w="1170" w:type="dxa"/>
          </w:tcPr>
          <w:p w14:paraId="2E195E5E" w14:textId="77777777" w:rsidR="0062678A" w:rsidRPr="0051523F" w:rsidRDefault="0062678A" w:rsidP="00AC2205">
            <w:pPr>
              <w:ind w:firstLine="0"/>
              <w:rPr>
                <w:sz w:val="20"/>
                <w:szCs w:val="20"/>
              </w:rPr>
            </w:pPr>
            <w:r w:rsidRPr="0051523F">
              <w:rPr>
                <w:sz w:val="20"/>
                <w:szCs w:val="20"/>
              </w:rPr>
              <w:t>1</w:t>
            </w:r>
          </w:p>
        </w:tc>
      </w:tr>
      <w:tr w:rsidR="0062678A" w:rsidRPr="0051523F" w14:paraId="485645B5" w14:textId="77777777" w:rsidTr="00AC2205">
        <w:trPr>
          <w:trHeight w:val="70"/>
        </w:trPr>
        <w:tc>
          <w:tcPr>
            <w:tcW w:w="1345" w:type="dxa"/>
          </w:tcPr>
          <w:p w14:paraId="7F4B1929" w14:textId="77777777" w:rsidR="0062678A" w:rsidRPr="0051523F" w:rsidRDefault="0062678A" w:rsidP="00AC2205">
            <w:pPr>
              <w:ind w:firstLine="0"/>
              <w:rPr>
                <w:sz w:val="20"/>
                <w:szCs w:val="20"/>
              </w:rPr>
            </w:pPr>
            <w:r>
              <w:rPr>
                <w:sz w:val="20"/>
                <w:szCs w:val="20"/>
              </w:rPr>
              <w:t>Зарегистрировать карточку</w:t>
            </w:r>
          </w:p>
        </w:tc>
        <w:tc>
          <w:tcPr>
            <w:tcW w:w="1076" w:type="dxa"/>
          </w:tcPr>
          <w:p w14:paraId="7F112FAE" w14:textId="77777777" w:rsidR="0062678A" w:rsidRPr="0051523F" w:rsidRDefault="0062678A" w:rsidP="00AC2205">
            <w:pPr>
              <w:ind w:firstLine="0"/>
              <w:rPr>
                <w:sz w:val="20"/>
                <w:szCs w:val="20"/>
              </w:rPr>
            </w:pPr>
            <w:r>
              <w:rPr>
                <w:sz w:val="20"/>
                <w:szCs w:val="20"/>
              </w:rPr>
              <w:t>2</w:t>
            </w:r>
          </w:p>
        </w:tc>
        <w:tc>
          <w:tcPr>
            <w:tcW w:w="2974" w:type="dxa"/>
          </w:tcPr>
          <w:p w14:paraId="515F14BB" w14:textId="77777777" w:rsidR="0062678A" w:rsidRPr="0051523F" w:rsidRDefault="0062678A" w:rsidP="00AC2205">
            <w:pPr>
              <w:ind w:firstLine="0"/>
              <w:rPr>
                <w:sz w:val="20"/>
                <w:szCs w:val="20"/>
              </w:rPr>
            </w:pPr>
          </w:p>
        </w:tc>
        <w:tc>
          <w:tcPr>
            <w:tcW w:w="2790" w:type="dxa"/>
          </w:tcPr>
          <w:p w14:paraId="47AB20C6" w14:textId="77777777" w:rsidR="0062678A" w:rsidRPr="0051523F" w:rsidRDefault="0062678A" w:rsidP="00AC2205">
            <w:pPr>
              <w:ind w:firstLine="0"/>
              <w:rPr>
                <w:sz w:val="20"/>
                <w:szCs w:val="20"/>
              </w:rPr>
            </w:pPr>
          </w:p>
        </w:tc>
        <w:tc>
          <w:tcPr>
            <w:tcW w:w="1170" w:type="dxa"/>
          </w:tcPr>
          <w:p w14:paraId="0B1539C7" w14:textId="77777777" w:rsidR="0062678A" w:rsidRPr="0051523F" w:rsidRDefault="0062678A" w:rsidP="00AC2205">
            <w:pPr>
              <w:ind w:firstLine="0"/>
              <w:rPr>
                <w:sz w:val="20"/>
                <w:szCs w:val="20"/>
              </w:rPr>
            </w:pPr>
          </w:p>
        </w:tc>
      </w:tr>
      <w:tr w:rsidR="0062678A" w:rsidRPr="0051523F" w14:paraId="23966957" w14:textId="77777777" w:rsidTr="00AC2205">
        <w:trPr>
          <w:trHeight w:val="70"/>
        </w:trPr>
        <w:tc>
          <w:tcPr>
            <w:tcW w:w="1345" w:type="dxa"/>
            <w:vMerge w:val="restart"/>
          </w:tcPr>
          <w:p w14:paraId="30BD165C" w14:textId="77777777" w:rsidR="0062678A" w:rsidRPr="0051523F" w:rsidRDefault="0062678A" w:rsidP="00AC2205">
            <w:pPr>
              <w:ind w:firstLine="0"/>
              <w:rPr>
                <w:sz w:val="20"/>
                <w:szCs w:val="20"/>
              </w:rPr>
            </w:pPr>
            <w:r w:rsidRPr="0051523F">
              <w:rPr>
                <w:sz w:val="20"/>
                <w:szCs w:val="20"/>
              </w:rPr>
              <w:t>Запустить процесс</w:t>
            </w:r>
          </w:p>
          <w:p w14:paraId="610F8696" w14:textId="77777777" w:rsidR="0062678A" w:rsidRPr="0051523F" w:rsidRDefault="0062678A" w:rsidP="00AC2205">
            <w:pPr>
              <w:ind w:firstLine="0"/>
              <w:rPr>
                <w:sz w:val="20"/>
                <w:szCs w:val="20"/>
              </w:rPr>
            </w:pPr>
          </w:p>
        </w:tc>
        <w:tc>
          <w:tcPr>
            <w:tcW w:w="1076" w:type="dxa"/>
            <w:vMerge w:val="restart"/>
          </w:tcPr>
          <w:p w14:paraId="2BAB070E" w14:textId="77777777" w:rsidR="0062678A" w:rsidRPr="0051523F" w:rsidRDefault="0062678A" w:rsidP="00AC2205">
            <w:pPr>
              <w:ind w:firstLine="0"/>
              <w:rPr>
                <w:sz w:val="20"/>
                <w:szCs w:val="20"/>
              </w:rPr>
            </w:pPr>
            <w:r>
              <w:rPr>
                <w:sz w:val="20"/>
                <w:szCs w:val="20"/>
              </w:rPr>
              <w:t>3</w:t>
            </w:r>
          </w:p>
        </w:tc>
        <w:tc>
          <w:tcPr>
            <w:tcW w:w="2974" w:type="dxa"/>
            <w:vMerge w:val="restart"/>
          </w:tcPr>
          <w:p w14:paraId="5B3A6067" w14:textId="77777777" w:rsidR="0062678A" w:rsidRPr="0062678A" w:rsidRDefault="0062678A" w:rsidP="00AC2205">
            <w:pPr>
              <w:ind w:firstLine="0"/>
              <w:rPr>
                <w:sz w:val="20"/>
                <w:szCs w:val="20"/>
                <w:lang w:val="ru-RU"/>
              </w:rPr>
            </w:pPr>
            <w:r w:rsidRPr="0062678A">
              <w:rPr>
                <w:sz w:val="20"/>
                <w:szCs w:val="20"/>
                <w:lang w:val="ru-RU"/>
              </w:rPr>
              <w:t>Запуск процесса «Исполнение внутреннего исходящего» (без открытия карточки процесса)</w:t>
            </w:r>
          </w:p>
        </w:tc>
        <w:tc>
          <w:tcPr>
            <w:tcW w:w="2790" w:type="dxa"/>
          </w:tcPr>
          <w:p w14:paraId="699131B9" w14:textId="77777777" w:rsidR="0062678A" w:rsidRPr="0051523F" w:rsidRDefault="0062678A" w:rsidP="00AC2205">
            <w:pPr>
              <w:ind w:firstLine="0"/>
              <w:rPr>
                <w:sz w:val="20"/>
                <w:szCs w:val="20"/>
              </w:rPr>
            </w:pPr>
            <w:r w:rsidRPr="0051523F">
              <w:rPr>
                <w:sz w:val="20"/>
                <w:szCs w:val="20"/>
              </w:rPr>
              <w:t>На перевод</w:t>
            </w:r>
          </w:p>
        </w:tc>
        <w:tc>
          <w:tcPr>
            <w:tcW w:w="1170" w:type="dxa"/>
          </w:tcPr>
          <w:p w14:paraId="022D6C0A" w14:textId="77777777" w:rsidR="0062678A" w:rsidRPr="0051523F" w:rsidRDefault="0062678A" w:rsidP="00AC2205">
            <w:pPr>
              <w:ind w:firstLine="0"/>
              <w:rPr>
                <w:sz w:val="20"/>
                <w:szCs w:val="20"/>
              </w:rPr>
            </w:pPr>
            <w:r w:rsidRPr="0051523F">
              <w:rPr>
                <w:sz w:val="20"/>
                <w:szCs w:val="20"/>
              </w:rPr>
              <w:t>1</w:t>
            </w:r>
          </w:p>
        </w:tc>
      </w:tr>
      <w:tr w:rsidR="0062678A" w:rsidRPr="0051523F" w14:paraId="56FDFC3D" w14:textId="77777777" w:rsidTr="00AC2205">
        <w:trPr>
          <w:trHeight w:val="70"/>
        </w:trPr>
        <w:tc>
          <w:tcPr>
            <w:tcW w:w="1345" w:type="dxa"/>
            <w:vMerge/>
          </w:tcPr>
          <w:p w14:paraId="5C5400CE" w14:textId="77777777" w:rsidR="0062678A" w:rsidRPr="0051523F" w:rsidRDefault="0062678A" w:rsidP="00AC2205">
            <w:pPr>
              <w:ind w:firstLine="0"/>
              <w:rPr>
                <w:sz w:val="20"/>
                <w:szCs w:val="20"/>
              </w:rPr>
            </w:pPr>
          </w:p>
        </w:tc>
        <w:tc>
          <w:tcPr>
            <w:tcW w:w="1076" w:type="dxa"/>
            <w:vMerge/>
          </w:tcPr>
          <w:p w14:paraId="1DAFB348" w14:textId="77777777" w:rsidR="0062678A" w:rsidRPr="0051523F" w:rsidRDefault="0062678A" w:rsidP="00AC2205">
            <w:pPr>
              <w:ind w:firstLine="0"/>
              <w:rPr>
                <w:sz w:val="20"/>
                <w:szCs w:val="20"/>
              </w:rPr>
            </w:pPr>
          </w:p>
        </w:tc>
        <w:tc>
          <w:tcPr>
            <w:tcW w:w="2974" w:type="dxa"/>
            <w:vMerge/>
          </w:tcPr>
          <w:p w14:paraId="787D9FD4" w14:textId="77777777" w:rsidR="0062678A" w:rsidRPr="0051523F" w:rsidRDefault="0062678A" w:rsidP="00AC2205">
            <w:pPr>
              <w:ind w:firstLine="0"/>
              <w:rPr>
                <w:sz w:val="20"/>
                <w:szCs w:val="20"/>
              </w:rPr>
            </w:pPr>
          </w:p>
        </w:tc>
        <w:tc>
          <w:tcPr>
            <w:tcW w:w="2790" w:type="dxa"/>
          </w:tcPr>
          <w:p w14:paraId="06697D95" w14:textId="77777777" w:rsidR="0062678A" w:rsidRPr="0051523F" w:rsidRDefault="0062678A" w:rsidP="00AC2205">
            <w:pPr>
              <w:ind w:firstLine="0"/>
              <w:rPr>
                <w:sz w:val="20"/>
                <w:szCs w:val="20"/>
              </w:rPr>
            </w:pPr>
            <w:r w:rsidRPr="0051523F">
              <w:rPr>
                <w:sz w:val="20"/>
                <w:szCs w:val="20"/>
              </w:rPr>
              <w:t xml:space="preserve">Отписать документ (см. </w:t>
            </w:r>
            <w:r w:rsidRPr="0051523F">
              <w:rPr>
                <w:sz w:val="20"/>
                <w:szCs w:val="20"/>
              </w:rPr>
              <w:fldChar w:fldCharType="begin"/>
            </w:r>
            <w:r w:rsidRPr="0051523F">
              <w:rPr>
                <w:sz w:val="20"/>
                <w:szCs w:val="20"/>
              </w:rPr>
              <w:instrText xml:space="preserve"> REF _Ref478382450 \h  \* MERGEFORMAT </w:instrText>
            </w:r>
            <w:r w:rsidRPr="0051523F">
              <w:rPr>
                <w:sz w:val="20"/>
                <w:szCs w:val="20"/>
              </w:rPr>
            </w:r>
            <w:r w:rsidRPr="0051523F">
              <w:rPr>
                <w:sz w:val="20"/>
                <w:szCs w:val="20"/>
              </w:rPr>
              <w:fldChar w:fldCharType="separate"/>
            </w:r>
            <w:r w:rsidRPr="0051523F">
              <w:rPr>
                <w:sz w:val="20"/>
                <w:szCs w:val="20"/>
              </w:rPr>
              <w:t>Таблица 6</w:t>
            </w:r>
            <w:r w:rsidRPr="0051523F">
              <w:rPr>
                <w:sz w:val="20"/>
                <w:szCs w:val="20"/>
              </w:rPr>
              <w:fldChar w:fldCharType="end"/>
            </w:r>
            <w:r w:rsidRPr="0051523F">
              <w:rPr>
                <w:sz w:val="20"/>
                <w:szCs w:val="20"/>
              </w:rPr>
              <w:t>)</w:t>
            </w:r>
          </w:p>
        </w:tc>
        <w:tc>
          <w:tcPr>
            <w:tcW w:w="1170" w:type="dxa"/>
          </w:tcPr>
          <w:p w14:paraId="18037075" w14:textId="77777777" w:rsidR="0062678A" w:rsidRPr="0051523F" w:rsidRDefault="0062678A" w:rsidP="00AC2205">
            <w:pPr>
              <w:ind w:firstLine="0"/>
              <w:rPr>
                <w:sz w:val="20"/>
                <w:szCs w:val="20"/>
              </w:rPr>
            </w:pPr>
            <w:r w:rsidRPr="0051523F">
              <w:rPr>
                <w:sz w:val="20"/>
                <w:szCs w:val="20"/>
              </w:rPr>
              <w:t>2</w:t>
            </w:r>
          </w:p>
        </w:tc>
      </w:tr>
      <w:tr w:rsidR="0062678A" w:rsidRPr="0051523F" w14:paraId="3BDB02AD" w14:textId="77777777" w:rsidTr="00AC2205">
        <w:trPr>
          <w:trHeight w:val="70"/>
        </w:trPr>
        <w:tc>
          <w:tcPr>
            <w:tcW w:w="1345" w:type="dxa"/>
            <w:vMerge w:val="restart"/>
          </w:tcPr>
          <w:p w14:paraId="68C291CA" w14:textId="77777777" w:rsidR="0062678A" w:rsidRPr="0051523F" w:rsidRDefault="0062678A" w:rsidP="00AC2205">
            <w:pPr>
              <w:ind w:firstLine="0"/>
              <w:rPr>
                <w:sz w:val="20"/>
                <w:szCs w:val="20"/>
              </w:rPr>
            </w:pPr>
            <w:r w:rsidRPr="0051523F">
              <w:rPr>
                <w:sz w:val="20"/>
                <w:szCs w:val="20"/>
              </w:rPr>
              <w:lastRenderedPageBreak/>
              <w:t>Действия</w:t>
            </w:r>
          </w:p>
          <w:p w14:paraId="0B5FE63A" w14:textId="77777777" w:rsidR="0062678A" w:rsidRPr="0051523F" w:rsidRDefault="0062678A" w:rsidP="00AC2205">
            <w:pPr>
              <w:ind w:firstLine="0"/>
              <w:rPr>
                <w:sz w:val="20"/>
                <w:szCs w:val="20"/>
              </w:rPr>
            </w:pPr>
          </w:p>
          <w:p w14:paraId="790FEB80" w14:textId="77777777" w:rsidR="0062678A" w:rsidRPr="0051523F" w:rsidRDefault="0062678A" w:rsidP="00AC2205">
            <w:pPr>
              <w:ind w:firstLine="0"/>
              <w:rPr>
                <w:sz w:val="20"/>
                <w:szCs w:val="20"/>
              </w:rPr>
            </w:pPr>
          </w:p>
          <w:p w14:paraId="72CA82AF" w14:textId="77777777" w:rsidR="0062678A" w:rsidRPr="0051523F" w:rsidRDefault="0062678A" w:rsidP="00AC2205">
            <w:pPr>
              <w:ind w:firstLine="0"/>
              <w:rPr>
                <w:sz w:val="20"/>
                <w:szCs w:val="20"/>
              </w:rPr>
            </w:pPr>
          </w:p>
          <w:p w14:paraId="5E047712" w14:textId="77777777" w:rsidR="0062678A" w:rsidRPr="0051523F" w:rsidRDefault="0062678A" w:rsidP="00AC2205">
            <w:pPr>
              <w:ind w:firstLine="0"/>
              <w:rPr>
                <w:sz w:val="20"/>
                <w:szCs w:val="20"/>
              </w:rPr>
            </w:pPr>
          </w:p>
          <w:p w14:paraId="6C58E559" w14:textId="77777777" w:rsidR="0062678A" w:rsidRPr="0051523F" w:rsidRDefault="0062678A" w:rsidP="00AC2205">
            <w:pPr>
              <w:ind w:firstLine="0"/>
              <w:rPr>
                <w:sz w:val="20"/>
                <w:szCs w:val="20"/>
              </w:rPr>
            </w:pPr>
          </w:p>
          <w:p w14:paraId="2963722E" w14:textId="77777777" w:rsidR="0062678A" w:rsidRPr="0051523F" w:rsidRDefault="0062678A" w:rsidP="00AC2205">
            <w:pPr>
              <w:ind w:firstLine="0"/>
              <w:rPr>
                <w:sz w:val="20"/>
                <w:szCs w:val="20"/>
              </w:rPr>
            </w:pPr>
          </w:p>
          <w:p w14:paraId="67202972" w14:textId="77777777" w:rsidR="0062678A" w:rsidRPr="0051523F" w:rsidRDefault="0062678A" w:rsidP="00AC2205">
            <w:pPr>
              <w:ind w:firstLine="0"/>
              <w:rPr>
                <w:sz w:val="20"/>
                <w:szCs w:val="20"/>
              </w:rPr>
            </w:pPr>
          </w:p>
        </w:tc>
        <w:tc>
          <w:tcPr>
            <w:tcW w:w="1076" w:type="dxa"/>
            <w:vMerge w:val="restart"/>
          </w:tcPr>
          <w:p w14:paraId="57E2F957" w14:textId="77777777" w:rsidR="0062678A" w:rsidRPr="0051523F" w:rsidRDefault="0062678A" w:rsidP="00AC2205">
            <w:pPr>
              <w:ind w:firstLine="0"/>
              <w:rPr>
                <w:sz w:val="20"/>
                <w:szCs w:val="20"/>
              </w:rPr>
            </w:pPr>
            <w:r>
              <w:rPr>
                <w:sz w:val="20"/>
                <w:szCs w:val="20"/>
              </w:rPr>
              <w:t>4</w:t>
            </w:r>
          </w:p>
          <w:p w14:paraId="39847345" w14:textId="77777777" w:rsidR="0062678A" w:rsidRPr="0051523F" w:rsidRDefault="0062678A" w:rsidP="00AC2205">
            <w:pPr>
              <w:ind w:firstLine="0"/>
              <w:rPr>
                <w:sz w:val="20"/>
                <w:szCs w:val="20"/>
              </w:rPr>
            </w:pPr>
          </w:p>
        </w:tc>
        <w:tc>
          <w:tcPr>
            <w:tcW w:w="2974" w:type="dxa"/>
            <w:vMerge w:val="restart"/>
          </w:tcPr>
          <w:p w14:paraId="2946F0CA" w14:textId="77777777" w:rsidR="0062678A" w:rsidRPr="0051523F" w:rsidRDefault="0062678A" w:rsidP="00AC2205">
            <w:pPr>
              <w:ind w:firstLine="0"/>
              <w:rPr>
                <w:sz w:val="20"/>
                <w:szCs w:val="20"/>
              </w:rPr>
            </w:pPr>
            <w:r w:rsidRPr="0051523F">
              <w:rPr>
                <w:sz w:val="20"/>
                <w:szCs w:val="20"/>
              </w:rPr>
              <w:t>-</w:t>
            </w:r>
          </w:p>
          <w:p w14:paraId="21903D3E" w14:textId="77777777" w:rsidR="0062678A" w:rsidRPr="0051523F" w:rsidRDefault="0062678A" w:rsidP="00AC2205">
            <w:pPr>
              <w:ind w:firstLine="0"/>
              <w:rPr>
                <w:sz w:val="20"/>
                <w:szCs w:val="20"/>
              </w:rPr>
            </w:pPr>
          </w:p>
          <w:p w14:paraId="358A2E6B" w14:textId="77777777" w:rsidR="0062678A" w:rsidRPr="0051523F" w:rsidRDefault="0062678A" w:rsidP="00AC2205">
            <w:pPr>
              <w:ind w:firstLine="0"/>
              <w:rPr>
                <w:sz w:val="20"/>
                <w:szCs w:val="20"/>
              </w:rPr>
            </w:pPr>
          </w:p>
        </w:tc>
        <w:tc>
          <w:tcPr>
            <w:tcW w:w="2790" w:type="dxa"/>
          </w:tcPr>
          <w:p w14:paraId="11238FDF" w14:textId="77777777" w:rsidR="0062678A" w:rsidRPr="0051523F" w:rsidRDefault="0062678A" w:rsidP="00AC2205">
            <w:pPr>
              <w:ind w:firstLine="0"/>
              <w:rPr>
                <w:sz w:val="20"/>
                <w:szCs w:val="20"/>
              </w:rPr>
            </w:pPr>
            <w:r w:rsidRPr="0051523F">
              <w:rPr>
                <w:sz w:val="20"/>
                <w:szCs w:val="20"/>
              </w:rPr>
              <w:t>Отправить карточку</w:t>
            </w:r>
          </w:p>
        </w:tc>
        <w:tc>
          <w:tcPr>
            <w:tcW w:w="1170" w:type="dxa"/>
          </w:tcPr>
          <w:p w14:paraId="1C531F0D" w14:textId="77777777" w:rsidR="0062678A" w:rsidRPr="0051523F" w:rsidRDefault="0062678A" w:rsidP="00AC2205">
            <w:pPr>
              <w:ind w:firstLine="0"/>
              <w:rPr>
                <w:sz w:val="20"/>
                <w:szCs w:val="20"/>
              </w:rPr>
            </w:pPr>
            <w:r w:rsidRPr="0051523F">
              <w:rPr>
                <w:sz w:val="20"/>
                <w:szCs w:val="20"/>
              </w:rPr>
              <w:t>1</w:t>
            </w:r>
          </w:p>
        </w:tc>
      </w:tr>
      <w:tr w:rsidR="0062678A" w:rsidRPr="0051523F" w14:paraId="24BB89BF" w14:textId="77777777" w:rsidTr="00AC2205">
        <w:trPr>
          <w:trHeight w:val="70"/>
        </w:trPr>
        <w:tc>
          <w:tcPr>
            <w:tcW w:w="1345" w:type="dxa"/>
            <w:vMerge/>
          </w:tcPr>
          <w:p w14:paraId="5C026F3A" w14:textId="77777777" w:rsidR="0062678A" w:rsidRPr="0051523F" w:rsidRDefault="0062678A" w:rsidP="00AC2205">
            <w:pPr>
              <w:ind w:firstLine="0"/>
              <w:rPr>
                <w:sz w:val="20"/>
                <w:szCs w:val="20"/>
              </w:rPr>
            </w:pPr>
          </w:p>
        </w:tc>
        <w:tc>
          <w:tcPr>
            <w:tcW w:w="1076" w:type="dxa"/>
            <w:vMerge/>
          </w:tcPr>
          <w:p w14:paraId="6471EFBE" w14:textId="77777777" w:rsidR="0062678A" w:rsidRPr="0051523F" w:rsidRDefault="0062678A" w:rsidP="00AC2205">
            <w:pPr>
              <w:ind w:firstLine="0"/>
              <w:rPr>
                <w:sz w:val="20"/>
                <w:szCs w:val="20"/>
              </w:rPr>
            </w:pPr>
          </w:p>
        </w:tc>
        <w:tc>
          <w:tcPr>
            <w:tcW w:w="2974" w:type="dxa"/>
            <w:vMerge/>
          </w:tcPr>
          <w:p w14:paraId="0207268A" w14:textId="77777777" w:rsidR="0062678A" w:rsidRPr="0051523F" w:rsidRDefault="0062678A" w:rsidP="00AC2205">
            <w:pPr>
              <w:ind w:firstLine="0"/>
              <w:rPr>
                <w:sz w:val="20"/>
                <w:szCs w:val="20"/>
              </w:rPr>
            </w:pPr>
          </w:p>
        </w:tc>
        <w:tc>
          <w:tcPr>
            <w:tcW w:w="2790" w:type="dxa"/>
          </w:tcPr>
          <w:p w14:paraId="675E3FCA" w14:textId="77777777" w:rsidR="0062678A" w:rsidRPr="0051523F" w:rsidRDefault="0062678A" w:rsidP="00AC2205">
            <w:pPr>
              <w:ind w:firstLine="0"/>
              <w:rPr>
                <w:sz w:val="20"/>
                <w:szCs w:val="20"/>
              </w:rPr>
            </w:pPr>
            <w:r w:rsidRPr="0051523F">
              <w:rPr>
                <w:sz w:val="20"/>
                <w:szCs w:val="20"/>
              </w:rPr>
              <w:t>Отозвать карточку</w:t>
            </w:r>
          </w:p>
        </w:tc>
        <w:tc>
          <w:tcPr>
            <w:tcW w:w="1170" w:type="dxa"/>
          </w:tcPr>
          <w:p w14:paraId="25C2296A" w14:textId="77777777" w:rsidR="0062678A" w:rsidRPr="0051523F" w:rsidRDefault="0062678A" w:rsidP="00AC2205">
            <w:pPr>
              <w:ind w:firstLine="0"/>
              <w:rPr>
                <w:sz w:val="20"/>
                <w:szCs w:val="20"/>
              </w:rPr>
            </w:pPr>
            <w:r w:rsidRPr="0051523F">
              <w:rPr>
                <w:sz w:val="20"/>
                <w:szCs w:val="20"/>
              </w:rPr>
              <w:t>2</w:t>
            </w:r>
          </w:p>
        </w:tc>
      </w:tr>
      <w:tr w:rsidR="0062678A" w:rsidRPr="0051523F" w14:paraId="01F2A949" w14:textId="77777777" w:rsidTr="00AC2205">
        <w:trPr>
          <w:trHeight w:val="70"/>
        </w:trPr>
        <w:tc>
          <w:tcPr>
            <w:tcW w:w="1345" w:type="dxa"/>
            <w:vMerge/>
          </w:tcPr>
          <w:p w14:paraId="49A02DBE" w14:textId="77777777" w:rsidR="0062678A" w:rsidRPr="0051523F" w:rsidRDefault="0062678A" w:rsidP="00AC2205">
            <w:pPr>
              <w:ind w:firstLine="0"/>
              <w:rPr>
                <w:sz w:val="20"/>
                <w:szCs w:val="20"/>
              </w:rPr>
            </w:pPr>
          </w:p>
        </w:tc>
        <w:tc>
          <w:tcPr>
            <w:tcW w:w="1076" w:type="dxa"/>
            <w:vMerge/>
          </w:tcPr>
          <w:p w14:paraId="2107A532" w14:textId="77777777" w:rsidR="0062678A" w:rsidRPr="0051523F" w:rsidRDefault="0062678A" w:rsidP="00AC2205">
            <w:pPr>
              <w:ind w:firstLine="0"/>
              <w:rPr>
                <w:sz w:val="20"/>
                <w:szCs w:val="20"/>
              </w:rPr>
            </w:pPr>
          </w:p>
        </w:tc>
        <w:tc>
          <w:tcPr>
            <w:tcW w:w="2974" w:type="dxa"/>
            <w:vMerge/>
          </w:tcPr>
          <w:p w14:paraId="3D593A78" w14:textId="77777777" w:rsidR="0062678A" w:rsidRPr="0051523F" w:rsidRDefault="0062678A" w:rsidP="00AC2205">
            <w:pPr>
              <w:ind w:firstLine="0"/>
              <w:rPr>
                <w:sz w:val="20"/>
                <w:szCs w:val="20"/>
              </w:rPr>
            </w:pPr>
          </w:p>
        </w:tc>
        <w:tc>
          <w:tcPr>
            <w:tcW w:w="2790" w:type="dxa"/>
          </w:tcPr>
          <w:p w14:paraId="2324D620" w14:textId="77777777" w:rsidR="0062678A" w:rsidRPr="0062678A" w:rsidRDefault="0062678A" w:rsidP="00AC2205">
            <w:pPr>
              <w:ind w:firstLine="0"/>
              <w:rPr>
                <w:sz w:val="20"/>
                <w:szCs w:val="20"/>
                <w:lang w:val="ru-RU"/>
              </w:rPr>
            </w:pPr>
            <w:r w:rsidRPr="0062678A">
              <w:rPr>
                <w:sz w:val="20"/>
                <w:szCs w:val="20"/>
                <w:lang w:val="ru-RU"/>
              </w:rPr>
              <w:t xml:space="preserve">Зарезервировать регистрационный №/Изменить зарезервированный регистрационный номер Снять с резерва </w:t>
            </w:r>
          </w:p>
        </w:tc>
        <w:tc>
          <w:tcPr>
            <w:tcW w:w="1170" w:type="dxa"/>
          </w:tcPr>
          <w:p w14:paraId="57375CDF" w14:textId="77777777" w:rsidR="0062678A" w:rsidRPr="0051523F" w:rsidRDefault="0062678A" w:rsidP="00AC2205">
            <w:pPr>
              <w:ind w:firstLine="0"/>
              <w:rPr>
                <w:sz w:val="20"/>
                <w:szCs w:val="20"/>
              </w:rPr>
            </w:pPr>
            <w:r w:rsidRPr="0051523F">
              <w:rPr>
                <w:sz w:val="20"/>
                <w:szCs w:val="20"/>
              </w:rPr>
              <w:t>3</w:t>
            </w:r>
          </w:p>
        </w:tc>
      </w:tr>
      <w:tr w:rsidR="0062678A" w:rsidRPr="0051523F" w14:paraId="0ACDCC30" w14:textId="77777777" w:rsidTr="00AC2205">
        <w:trPr>
          <w:trHeight w:val="70"/>
        </w:trPr>
        <w:tc>
          <w:tcPr>
            <w:tcW w:w="1345" w:type="dxa"/>
            <w:vMerge/>
          </w:tcPr>
          <w:p w14:paraId="555519EE" w14:textId="77777777" w:rsidR="0062678A" w:rsidRPr="0051523F" w:rsidRDefault="0062678A" w:rsidP="00AC2205">
            <w:pPr>
              <w:ind w:firstLine="0"/>
              <w:rPr>
                <w:sz w:val="20"/>
                <w:szCs w:val="20"/>
              </w:rPr>
            </w:pPr>
          </w:p>
        </w:tc>
        <w:tc>
          <w:tcPr>
            <w:tcW w:w="1076" w:type="dxa"/>
            <w:vMerge/>
          </w:tcPr>
          <w:p w14:paraId="3CD09315" w14:textId="77777777" w:rsidR="0062678A" w:rsidRPr="0051523F" w:rsidRDefault="0062678A" w:rsidP="00AC2205">
            <w:pPr>
              <w:ind w:firstLine="0"/>
              <w:rPr>
                <w:sz w:val="20"/>
                <w:szCs w:val="20"/>
              </w:rPr>
            </w:pPr>
          </w:p>
        </w:tc>
        <w:tc>
          <w:tcPr>
            <w:tcW w:w="2974" w:type="dxa"/>
            <w:vMerge/>
          </w:tcPr>
          <w:p w14:paraId="28A77262" w14:textId="77777777" w:rsidR="0062678A" w:rsidRPr="0051523F" w:rsidRDefault="0062678A" w:rsidP="00AC2205">
            <w:pPr>
              <w:ind w:firstLine="0"/>
              <w:rPr>
                <w:sz w:val="20"/>
                <w:szCs w:val="20"/>
              </w:rPr>
            </w:pPr>
          </w:p>
        </w:tc>
        <w:tc>
          <w:tcPr>
            <w:tcW w:w="2790" w:type="dxa"/>
          </w:tcPr>
          <w:p w14:paraId="3ADBE6B4" w14:textId="77777777" w:rsidR="0062678A" w:rsidRPr="0062678A" w:rsidRDefault="0062678A" w:rsidP="00AC2205">
            <w:pPr>
              <w:ind w:firstLine="0"/>
              <w:rPr>
                <w:sz w:val="20"/>
                <w:szCs w:val="20"/>
                <w:lang w:val="ru-RU"/>
              </w:rPr>
            </w:pPr>
            <w:r w:rsidRPr="0062678A">
              <w:rPr>
                <w:sz w:val="20"/>
                <w:szCs w:val="20"/>
                <w:lang w:val="ru-RU"/>
              </w:rPr>
              <w:t>Взять себе на контроль/Снять со своего контроля</w:t>
            </w:r>
          </w:p>
        </w:tc>
        <w:tc>
          <w:tcPr>
            <w:tcW w:w="1170" w:type="dxa"/>
          </w:tcPr>
          <w:p w14:paraId="212E5DB6" w14:textId="77777777" w:rsidR="0062678A" w:rsidRPr="0051523F" w:rsidRDefault="0062678A" w:rsidP="00AC2205">
            <w:pPr>
              <w:ind w:firstLine="0"/>
              <w:rPr>
                <w:sz w:val="20"/>
                <w:szCs w:val="20"/>
              </w:rPr>
            </w:pPr>
            <w:r w:rsidRPr="0051523F">
              <w:rPr>
                <w:sz w:val="20"/>
                <w:szCs w:val="20"/>
              </w:rPr>
              <w:t>4</w:t>
            </w:r>
          </w:p>
        </w:tc>
      </w:tr>
      <w:tr w:rsidR="0062678A" w:rsidRPr="0051523F" w14:paraId="2B617CCF" w14:textId="77777777" w:rsidTr="00AC2205">
        <w:trPr>
          <w:trHeight w:val="70"/>
        </w:trPr>
        <w:tc>
          <w:tcPr>
            <w:tcW w:w="1345" w:type="dxa"/>
            <w:vMerge/>
          </w:tcPr>
          <w:p w14:paraId="141F0257" w14:textId="77777777" w:rsidR="0062678A" w:rsidRPr="0051523F" w:rsidRDefault="0062678A" w:rsidP="00AC2205">
            <w:pPr>
              <w:ind w:firstLine="0"/>
              <w:rPr>
                <w:sz w:val="20"/>
                <w:szCs w:val="20"/>
              </w:rPr>
            </w:pPr>
          </w:p>
        </w:tc>
        <w:tc>
          <w:tcPr>
            <w:tcW w:w="1076" w:type="dxa"/>
            <w:vMerge/>
          </w:tcPr>
          <w:p w14:paraId="04A9803A" w14:textId="77777777" w:rsidR="0062678A" w:rsidRPr="0051523F" w:rsidRDefault="0062678A" w:rsidP="00AC2205">
            <w:pPr>
              <w:ind w:firstLine="0"/>
              <w:rPr>
                <w:sz w:val="20"/>
                <w:szCs w:val="20"/>
              </w:rPr>
            </w:pPr>
          </w:p>
        </w:tc>
        <w:tc>
          <w:tcPr>
            <w:tcW w:w="2974" w:type="dxa"/>
            <w:vMerge/>
          </w:tcPr>
          <w:p w14:paraId="75A8E285" w14:textId="77777777" w:rsidR="0062678A" w:rsidRPr="0051523F" w:rsidRDefault="0062678A" w:rsidP="00AC2205">
            <w:pPr>
              <w:ind w:firstLine="0"/>
              <w:rPr>
                <w:sz w:val="20"/>
                <w:szCs w:val="20"/>
              </w:rPr>
            </w:pPr>
          </w:p>
        </w:tc>
        <w:tc>
          <w:tcPr>
            <w:tcW w:w="2790" w:type="dxa"/>
          </w:tcPr>
          <w:p w14:paraId="6B070405" w14:textId="77777777" w:rsidR="0062678A" w:rsidRPr="0051523F" w:rsidRDefault="0062678A" w:rsidP="00AC2205">
            <w:pPr>
              <w:ind w:firstLine="0"/>
              <w:rPr>
                <w:sz w:val="20"/>
                <w:szCs w:val="20"/>
              </w:rPr>
            </w:pPr>
            <w:r w:rsidRPr="0051523F">
              <w:rPr>
                <w:sz w:val="20"/>
                <w:szCs w:val="20"/>
              </w:rPr>
              <w:t>Продлить срок исполнения</w:t>
            </w:r>
          </w:p>
        </w:tc>
        <w:tc>
          <w:tcPr>
            <w:tcW w:w="1170" w:type="dxa"/>
          </w:tcPr>
          <w:p w14:paraId="07322FD4" w14:textId="77777777" w:rsidR="0062678A" w:rsidRPr="0051523F" w:rsidRDefault="0062678A" w:rsidP="00AC2205">
            <w:pPr>
              <w:ind w:firstLine="0"/>
              <w:rPr>
                <w:sz w:val="20"/>
                <w:szCs w:val="20"/>
              </w:rPr>
            </w:pPr>
            <w:r w:rsidRPr="0051523F">
              <w:rPr>
                <w:sz w:val="20"/>
                <w:szCs w:val="20"/>
              </w:rPr>
              <w:t>5</w:t>
            </w:r>
          </w:p>
        </w:tc>
      </w:tr>
      <w:tr w:rsidR="0062678A" w:rsidRPr="0051523F" w14:paraId="4E42E947" w14:textId="77777777" w:rsidTr="00AC2205">
        <w:trPr>
          <w:trHeight w:val="70"/>
        </w:trPr>
        <w:tc>
          <w:tcPr>
            <w:tcW w:w="1345" w:type="dxa"/>
            <w:vMerge/>
          </w:tcPr>
          <w:p w14:paraId="55FDCBCB" w14:textId="77777777" w:rsidR="0062678A" w:rsidRPr="0051523F" w:rsidRDefault="0062678A" w:rsidP="00AC2205">
            <w:pPr>
              <w:ind w:firstLine="0"/>
              <w:rPr>
                <w:sz w:val="20"/>
                <w:szCs w:val="20"/>
              </w:rPr>
            </w:pPr>
          </w:p>
        </w:tc>
        <w:tc>
          <w:tcPr>
            <w:tcW w:w="1076" w:type="dxa"/>
            <w:vMerge/>
          </w:tcPr>
          <w:p w14:paraId="0480063D" w14:textId="77777777" w:rsidR="0062678A" w:rsidRPr="0051523F" w:rsidRDefault="0062678A" w:rsidP="00AC2205">
            <w:pPr>
              <w:ind w:firstLine="0"/>
              <w:rPr>
                <w:sz w:val="20"/>
                <w:szCs w:val="20"/>
              </w:rPr>
            </w:pPr>
          </w:p>
        </w:tc>
        <w:tc>
          <w:tcPr>
            <w:tcW w:w="2974" w:type="dxa"/>
            <w:vMerge/>
          </w:tcPr>
          <w:p w14:paraId="3E7BFD52" w14:textId="77777777" w:rsidR="0062678A" w:rsidRPr="0051523F" w:rsidRDefault="0062678A" w:rsidP="00AC2205">
            <w:pPr>
              <w:ind w:firstLine="0"/>
              <w:rPr>
                <w:sz w:val="20"/>
                <w:szCs w:val="20"/>
              </w:rPr>
            </w:pPr>
          </w:p>
        </w:tc>
        <w:tc>
          <w:tcPr>
            <w:tcW w:w="2790" w:type="dxa"/>
          </w:tcPr>
          <w:p w14:paraId="35B1FE3E" w14:textId="77777777" w:rsidR="0062678A" w:rsidRPr="0051523F" w:rsidRDefault="0062678A" w:rsidP="00AC2205">
            <w:pPr>
              <w:ind w:firstLine="0"/>
              <w:rPr>
                <w:sz w:val="20"/>
                <w:szCs w:val="20"/>
              </w:rPr>
            </w:pPr>
            <w:r w:rsidRPr="0051523F">
              <w:rPr>
                <w:sz w:val="20"/>
                <w:szCs w:val="20"/>
              </w:rPr>
              <w:t>Создать шаблон</w:t>
            </w:r>
          </w:p>
        </w:tc>
        <w:tc>
          <w:tcPr>
            <w:tcW w:w="1170" w:type="dxa"/>
          </w:tcPr>
          <w:p w14:paraId="087366FF" w14:textId="77777777" w:rsidR="0062678A" w:rsidRPr="0051523F" w:rsidRDefault="0062678A" w:rsidP="00AC2205">
            <w:pPr>
              <w:ind w:firstLine="0"/>
              <w:rPr>
                <w:sz w:val="20"/>
                <w:szCs w:val="20"/>
              </w:rPr>
            </w:pPr>
            <w:r w:rsidRPr="0051523F">
              <w:rPr>
                <w:sz w:val="20"/>
                <w:szCs w:val="20"/>
              </w:rPr>
              <w:t>6</w:t>
            </w:r>
          </w:p>
        </w:tc>
      </w:tr>
      <w:tr w:rsidR="0062678A" w:rsidRPr="0051523F" w14:paraId="0E4B4471" w14:textId="77777777" w:rsidTr="00AC2205">
        <w:trPr>
          <w:trHeight w:val="70"/>
        </w:trPr>
        <w:tc>
          <w:tcPr>
            <w:tcW w:w="1345" w:type="dxa"/>
            <w:vMerge/>
          </w:tcPr>
          <w:p w14:paraId="77FC1BCF" w14:textId="77777777" w:rsidR="0062678A" w:rsidRPr="0051523F" w:rsidRDefault="0062678A" w:rsidP="00AC2205">
            <w:pPr>
              <w:ind w:firstLine="0"/>
              <w:rPr>
                <w:sz w:val="20"/>
                <w:szCs w:val="20"/>
              </w:rPr>
            </w:pPr>
          </w:p>
        </w:tc>
        <w:tc>
          <w:tcPr>
            <w:tcW w:w="1076" w:type="dxa"/>
            <w:vMerge/>
          </w:tcPr>
          <w:p w14:paraId="1DC3DE4B" w14:textId="77777777" w:rsidR="0062678A" w:rsidRPr="0051523F" w:rsidRDefault="0062678A" w:rsidP="00AC2205">
            <w:pPr>
              <w:ind w:firstLine="0"/>
              <w:rPr>
                <w:sz w:val="20"/>
                <w:szCs w:val="20"/>
              </w:rPr>
            </w:pPr>
          </w:p>
        </w:tc>
        <w:tc>
          <w:tcPr>
            <w:tcW w:w="2974" w:type="dxa"/>
            <w:vMerge/>
          </w:tcPr>
          <w:p w14:paraId="7E33B417" w14:textId="77777777" w:rsidR="0062678A" w:rsidRPr="0051523F" w:rsidRDefault="0062678A" w:rsidP="00AC2205">
            <w:pPr>
              <w:ind w:firstLine="0"/>
              <w:rPr>
                <w:sz w:val="20"/>
                <w:szCs w:val="20"/>
              </w:rPr>
            </w:pPr>
          </w:p>
        </w:tc>
        <w:tc>
          <w:tcPr>
            <w:tcW w:w="2790" w:type="dxa"/>
          </w:tcPr>
          <w:p w14:paraId="2090D62F" w14:textId="77777777" w:rsidR="0062678A" w:rsidRPr="0051523F" w:rsidRDefault="0062678A" w:rsidP="00AC2205">
            <w:pPr>
              <w:ind w:firstLine="0"/>
              <w:rPr>
                <w:sz w:val="20"/>
                <w:szCs w:val="20"/>
              </w:rPr>
            </w:pPr>
            <w:r w:rsidRPr="0051523F">
              <w:rPr>
                <w:sz w:val="20"/>
                <w:szCs w:val="20"/>
              </w:rPr>
              <w:t>Создать карточку по шаблону</w:t>
            </w:r>
          </w:p>
        </w:tc>
        <w:tc>
          <w:tcPr>
            <w:tcW w:w="1170" w:type="dxa"/>
          </w:tcPr>
          <w:p w14:paraId="6F759E6A" w14:textId="77777777" w:rsidR="0062678A" w:rsidRPr="0051523F" w:rsidRDefault="0062678A" w:rsidP="00AC2205">
            <w:pPr>
              <w:ind w:firstLine="0"/>
              <w:rPr>
                <w:sz w:val="20"/>
                <w:szCs w:val="20"/>
              </w:rPr>
            </w:pPr>
            <w:r w:rsidRPr="0051523F">
              <w:rPr>
                <w:sz w:val="20"/>
                <w:szCs w:val="20"/>
              </w:rPr>
              <w:t>7</w:t>
            </w:r>
          </w:p>
        </w:tc>
      </w:tr>
      <w:tr w:rsidR="0062678A" w:rsidRPr="0051523F" w14:paraId="3A955F6F" w14:textId="77777777" w:rsidTr="00AC2205">
        <w:trPr>
          <w:trHeight w:val="70"/>
        </w:trPr>
        <w:tc>
          <w:tcPr>
            <w:tcW w:w="1345" w:type="dxa"/>
            <w:vMerge/>
          </w:tcPr>
          <w:p w14:paraId="788D674F" w14:textId="77777777" w:rsidR="0062678A" w:rsidRPr="0051523F" w:rsidRDefault="0062678A" w:rsidP="00AC2205">
            <w:pPr>
              <w:ind w:firstLine="0"/>
              <w:rPr>
                <w:sz w:val="20"/>
                <w:szCs w:val="20"/>
              </w:rPr>
            </w:pPr>
          </w:p>
        </w:tc>
        <w:tc>
          <w:tcPr>
            <w:tcW w:w="1076" w:type="dxa"/>
            <w:vMerge/>
          </w:tcPr>
          <w:p w14:paraId="63C12DBE" w14:textId="77777777" w:rsidR="0062678A" w:rsidRPr="0051523F" w:rsidRDefault="0062678A" w:rsidP="00AC2205">
            <w:pPr>
              <w:ind w:firstLine="0"/>
              <w:rPr>
                <w:sz w:val="20"/>
                <w:szCs w:val="20"/>
              </w:rPr>
            </w:pPr>
          </w:p>
        </w:tc>
        <w:tc>
          <w:tcPr>
            <w:tcW w:w="2974" w:type="dxa"/>
            <w:vMerge/>
          </w:tcPr>
          <w:p w14:paraId="0504CF88" w14:textId="77777777" w:rsidR="0062678A" w:rsidRPr="0051523F" w:rsidRDefault="0062678A" w:rsidP="00AC2205">
            <w:pPr>
              <w:ind w:firstLine="0"/>
              <w:rPr>
                <w:sz w:val="20"/>
                <w:szCs w:val="20"/>
              </w:rPr>
            </w:pPr>
          </w:p>
        </w:tc>
        <w:tc>
          <w:tcPr>
            <w:tcW w:w="2790" w:type="dxa"/>
          </w:tcPr>
          <w:p w14:paraId="249A5166" w14:textId="77777777" w:rsidR="0062678A" w:rsidRPr="0051523F" w:rsidRDefault="0062678A" w:rsidP="00AC2205">
            <w:pPr>
              <w:ind w:firstLine="0"/>
              <w:rPr>
                <w:sz w:val="20"/>
                <w:szCs w:val="20"/>
              </w:rPr>
            </w:pPr>
            <w:r w:rsidRPr="0051523F">
              <w:rPr>
                <w:sz w:val="20"/>
                <w:szCs w:val="20"/>
              </w:rPr>
              <w:t>Добавить в избранное</w:t>
            </w:r>
          </w:p>
        </w:tc>
        <w:tc>
          <w:tcPr>
            <w:tcW w:w="1170" w:type="dxa"/>
          </w:tcPr>
          <w:p w14:paraId="4F318A59" w14:textId="77777777" w:rsidR="0062678A" w:rsidRPr="0051523F" w:rsidRDefault="0062678A" w:rsidP="00AC2205">
            <w:pPr>
              <w:ind w:firstLine="0"/>
              <w:rPr>
                <w:sz w:val="20"/>
                <w:szCs w:val="20"/>
              </w:rPr>
            </w:pPr>
            <w:r w:rsidRPr="0051523F">
              <w:rPr>
                <w:sz w:val="20"/>
                <w:szCs w:val="20"/>
              </w:rPr>
              <w:t>8</w:t>
            </w:r>
          </w:p>
        </w:tc>
      </w:tr>
      <w:tr w:rsidR="0062678A" w:rsidRPr="0051523F" w14:paraId="7FA713C5" w14:textId="77777777" w:rsidTr="00AC2205">
        <w:trPr>
          <w:trHeight w:val="70"/>
        </w:trPr>
        <w:tc>
          <w:tcPr>
            <w:tcW w:w="1345" w:type="dxa"/>
            <w:vMerge/>
          </w:tcPr>
          <w:p w14:paraId="0F7AFCC5" w14:textId="77777777" w:rsidR="0062678A" w:rsidRPr="0051523F" w:rsidRDefault="0062678A" w:rsidP="00AC2205">
            <w:pPr>
              <w:ind w:firstLine="0"/>
              <w:rPr>
                <w:sz w:val="20"/>
                <w:szCs w:val="20"/>
              </w:rPr>
            </w:pPr>
          </w:p>
        </w:tc>
        <w:tc>
          <w:tcPr>
            <w:tcW w:w="1076" w:type="dxa"/>
            <w:vMerge/>
          </w:tcPr>
          <w:p w14:paraId="7C3FC411" w14:textId="77777777" w:rsidR="0062678A" w:rsidRPr="0051523F" w:rsidRDefault="0062678A" w:rsidP="00AC2205">
            <w:pPr>
              <w:ind w:firstLine="0"/>
              <w:rPr>
                <w:sz w:val="20"/>
                <w:szCs w:val="20"/>
              </w:rPr>
            </w:pPr>
          </w:p>
        </w:tc>
        <w:tc>
          <w:tcPr>
            <w:tcW w:w="2974" w:type="dxa"/>
            <w:vMerge/>
          </w:tcPr>
          <w:p w14:paraId="3551AA5A" w14:textId="77777777" w:rsidR="0062678A" w:rsidRPr="0051523F" w:rsidRDefault="0062678A" w:rsidP="00AC2205">
            <w:pPr>
              <w:ind w:firstLine="0"/>
              <w:rPr>
                <w:sz w:val="20"/>
                <w:szCs w:val="20"/>
              </w:rPr>
            </w:pPr>
          </w:p>
        </w:tc>
        <w:tc>
          <w:tcPr>
            <w:tcW w:w="2790" w:type="dxa"/>
          </w:tcPr>
          <w:p w14:paraId="19010102" w14:textId="77777777" w:rsidR="0062678A" w:rsidRPr="0051523F" w:rsidRDefault="0062678A" w:rsidP="00AC2205">
            <w:pPr>
              <w:ind w:firstLine="0"/>
              <w:rPr>
                <w:sz w:val="20"/>
                <w:szCs w:val="20"/>
              </w:rPr>
            </w:pPr>
            <w:r w:rsidRPr="0051523F">
              <w:rPr>
                <w:sz w:val="20"/>
                <w:szCs w:val="20"/>
              </w:rPr>
              <w:t>Цветовая метка</w:t>
            </w:r>
          </w:p>
        </w:tc>
        <w:tc>
          <w:tcPr>
            <w:tcW w:w="1170" w:type="dxa"/>
          </w:tcPr>
          <w:p w14:paraId="56907A0C" w14:textId="77777777" w:rsidR="0062678A" w:rsidRPr="0051523F" w:rsidRDefault="0062678A" w:rsidP="00AC2205">
            <w:pPr>
              <w:ind w:firstLine="0"/>
              <w:rPr>
                <w:sz w:val="20"/>
                <w:szCs w:val="20"/>
              </w:rPr>
            </w:pPr>
            <w:r w:rsidRPr="0051523F">
              <w:rPr>
                <w:sz w:val="20"/>
                <w:szCs w:val="20"/>
              </w:rPr>
              <w:t>9</w:t>
            </w:r>
          </w:p>
        </w:tc>
      </w:tr>
      <w:tr w:rsidR="0062678A" w:rsidRPr="0051523F" w14:paraId="5E627CAC" w14:textId="77777777" w:rsidTr="00AC2205">
        <w:trPr>
          <w:trHeight w:val="70"/>
        </w:trPr>
        <w:tc>
          <w:tcPr>
            <w:tcW w:w="1345" w:type="dxa"/>
            <w:vMerge/>
          </w:tcPr>
          <w:p w14:paraId="47AE5E9B" w14:textId="77777777" w:rsidR="0062678A" w:rsidRPr="0051523F" w:rsidRDefault="0062678A" w:rsidP="00AC2205">
            <w:pPr>
              <w:ind w:firstLine="0"/>
              <w:rPr>
                <w:sz w:val="20"/>
                <w:szCs w:val="20"/>
              </w:rPr>
            </w:pPr>
          </w:p>
        </w:tc>
        <w:tc>
          <w:tcPr>
            <w:tcW w:w="1076" w:type="dxa"/>
            <w:vMerge/>
          </w:tcPr>
          <w:p w14:paraId="07704BD6" w14:textId="77777777" w:rsidR="0062678A" w:rsidRPr="0051523F" w:rsidRDefault="0062678A" w:rsidP="00AC2205">
            <w:pPr>
              <w:ind w:firstLine="0"/>
              <w:rPr>
                <w:sz w:val="20"/>
                <w:szCs w:val="20"/>
              </w:rPr>
            </w:pPr>
          </w:p>
        </w:tc>
        <w:tc>
          <w:tcPr>
            <w:tcW w:w="2974" w:type="dxa"/>
            <w:vMerge/>
          </w:tcPr>
          <w:p w14:paraId="7A19F6F4" w14:textId="77777777" w:rsidR="0062678A" w:rsidRPr="0051523F" w:rsidRDefault="0062678A" w:rsidP="00AC2205">
            <w:pPr>
              <w:ind w:firstLine="0"/>
              <w:rPr>
                <w:sz w:val="20"/>
                <w:szCs w:val="20"/>
              </w:rPr>
            </w:pPr>
          </w:p>
        </w:tc>
        <w:tc>
          <w:tcPr>
            <w:tcW w:w="2790" w:type="dxa"/>
          </w:tcPr>
          <w:p w14:paraId="5123E0E8" w14:textId="77777777" w:rsidR="0062678A" w:rsidRPr="0051523F" w:rsidRDefault="0062678A" w:rsidP="00AC2205">
            <w:pPr>
              <w:ind w:firstLine="0"/>
              <w:rPr>
                <w:sz w:val="20"/>
                <w:szCs w:val="20"/>
              </w:rPr>
            </w:pPr>
            <w:r w:rsidRPr="0051523F">
              <w:rPr>
                <w:sz w:val="20"/>
                <w:szCs w:val="20"/>
              </w:rPr>
              <w:t>Отметить как непрочитанное</w:t>
            </w:r>
          </w:p>
        </w:tc>
        <w:tc>
          <w:tcPr>
            <w:tcW w:w="1170" w:type="dxa"/>
          </w:tcPr>
          <w:p w14:paraId="6877FE45" w14:textId="77777777" w:rsidR="0062678A" w:rsidRPr="0051523F" w:rsidRDefault="0062678A" w:rsidP="00AC2205">
            <w:pPr>
              <w:ind w:firstLine="0"/>
              <w:rPr>
                <w:sz w:val="20"/>
                <w:szCs w:val="20"/>
              </w:rPr>
            </w:pPr>
            <w:r w:rsidRPr="0051523F">
              <w:rPr>
                <w:sz w:val="20"/>
                <w:szCs w:val="20"/>
              </w:rPr>
              <w:t>10</w:t>
            </w:r>
          </w:p>
        </w:tc>
      </w:tr>
      <w:tr w:rsidR="0062678A" w:rsidRPr="0051523F" w14:paraId="0FD2F0CC" w14:textId="77777777" w:rsidTr="00AC2205">
        <w:trPr>
          <w:trHeight w:val="70"/>
        </w:trPr>
        <w:tc>
          <w:tcPr>
            <w:tcW w:w="1345" w:type="dxa"/>
            <w:vMerge/>
          </w:tcPr>
          <w:p w14:paraId="0355CA00" w14:textId="77777777" w:rsidR="0062678A" w:rsidRPr="0051523F" w:rsidRDefault="0062678A" w:rsidP="00AC2205">
            <w:pPr>
              <w:ind w:firstLine="0"/>
              <w:rPr>
                <w:sz w:val="20"/>
                <w:szCs w:val="20"/>
              </w:rPr>
            </w:pPr>
          </w:p>
        </w:tc>
        <w:tc>
          <w:tcPr>
            <w:tcW w:w="1076" w:type="dxa"/>
            <w:vMerge/>
          </w:tcPr>
          <w:p w14:paraId="0D330A9D" w14:textId="77777777" w:rsidR="0062678A" w:rsidRPr="0051523F" w:rsidRDefault="0062678A" w:rsidP="00AC2205">
            <w:pPr>
              <w:ind w:firstLine="0"/>
              <w:rPr>
                <w:sz w:val="20"/>
                <w:szCs w:val="20"/>
              </w:rPr>
            </w:pPr>
          </w:p>
        </w:tc>
        <w:tc>
          <w:tcPr>
            <w:tcW w:w="2974" w:type="dxa"/>
            <w:vMerge/>
          </w:tcPr>
          <w:p w14:paraId="7A2AEDBE" w14:textId="77777777" w:rsidR="0062678A" w:rsidRPr="0051523F" w:rsidRDefault="0062678A" w:rsidP="00AC2205">
            <w:pPr>
              <w:ind w:firstLine="0"/>
              <w:rPr>
                <w:sz w:val="20"/>
                <w:szCs w:val="20"/>
              </w:rPr>
            </w:pPr>
          </w:p>
        </w:tc>
        <w:tc>
          <w:tcPr>
            <w:tcW w:w="2790" w:type="dxa"/>
          </w:tcPr>
          <w:p w14:paraId="5BEF8184" w14:textId="77777777" w:rsidR="0062678A" w:rsidRPr="0051523F" w:rsidRDefault="0062678A" w:rsidP="00AC2205">
            <w:pPr>
              <w:ind w:firstLine="0"/>
              <w:rPr>
                <w:sz w:val="20"/>
                <w:szCs w:val="20"/>
              </w:rPr>
            </w:pPr>
            <w:r w:rsidRPr="0051523F">
              <w:rPr>
                <w:sz w:val="20"/>
                <w:szCs w:val="20"/>
              </w:rPr>
              <w:t>Печать карточки</w:t>
            </w:r>
          </w:p>
        </w:tc>
        <w:tc>
          <w:tcPr>
            <w:tcW w:w="1170" w:type="dxa"/>
          </w:tcPr>
          <w:p w14:paraId="0E488996" w14:textId="77777777" w:rsidR="0062678A" w:rsidRPr="0051523F" w:rsidRDefault="0062678A" w:rsidP="00AC2205">
            <w:pPr>
              <w:ind w:firstLine="0"/>
              <w:rPr>
                <w:sz w:val="20"/>
                <w:szCs w:val="20"/>
              </w:rPr>
            </w:pPr>
            <w:r w:rsidRPr="0051523F">
              <w:rPr>
                <w:sz w:val="20"/>
                <w:szCs w:val="20"/>
              </w:rPr>
              <w:t>11</w:t>
            </w:r>
          </w:p>
        </w:tc>
      </w:tr>
      <w:tr w:rsidR="0062678A" w:rsidRPr="0051523F" w14:paraId="065A3DBB" w14:textId="77777777" w:rsidTr="00AC2205">
        <w:trPr>
          <w:trHeight w:val="70"/>
        </w:trPr>
        <w:tc>
          <w:tcPr>
            <w:tcW w:w="1345" w:type="dxa"/>
            <w:vMerge/>
          </w:tcPr>
          <w:p w14:paraId="2A6C8985" w14:textId="77777777" w:rsidR="0062678A" w:rsidRPr="0051523F" w:rsidRDefault="0062678A" w:rsidP="00AC2205">
            <w:pPr>
              <w:ind w:firstLine="0"/>
              <w:rPr>
                <w:sz w:val="20"/>
                <w:szCs w:val="20"/>
              </w:rPr>
            </w:pPr>
          </w:p>
        </w:tc>
        <w:tc>
          <w:tcPr>
            <w:tcW w:w="1076" w:type="dxa"/>
            <w:vMerge/>
          </w:tcPr>
          <w:p w14:paraId="20E46AC4" w14:textId="77777777" w:rsidR="0062678A" w:rsidRPr="0051523F" w:rsidRDefault="0062678A" w:rsidP="00AC2205">
            <w:pPr>
              <w:ind w:firstLine="0"/>
              <w:rPr>
                <w:sz w:val="20"/>
                <w:szCs w:val="20"/>
              </w:rPr>
            </w:pPr>
          </w:p>
        </w:tc>
        <w:tc>
          <w:tcPr>
            <w:tcW w:w="2974" w:type="dxa"/>
            <w:vMerge/>
          </w:tcPr>
          <w:p w14:paraId="75E0A490" w14:textId="77777777" w:rsidR="0062678A" w:rsidRPr="0051523F" w:rsidRDefault="0062678A" w:rsidP="00AC2205">
            <w:pPr>
              <w:ind w:firstLine="0"/>
              <w:rPr>
                <w:sz w:val="20"/>
                <w:szCs w:val="20"/>
              </w:rPr>
            </w:pPr>
          </w:p>
        </w:tc>
        <w:tc>
          <w:tcPr>
            <w:tcW w:w="2790" w:type="dxa"/>
          </w:tcPr>
          <w:p w14:paraId="46160D77" w14:textId="77777777" w:rsidR="0062678A" w:rsidRPr="0051523F" w:rsidRDefault="0062678A" w:rsidP="00AC2205">
            <w:pPr>
              <w:ind w:firstLine="0"/>
              <w:rPr>
                <w:sz w:val="20"/>
                <w:szCs w:val="20"/>
              </w:rPr>
            </w:pPr>
            <w:r w:rsidRPr="0051523F">
              <w:rPr>
                <w:sz w:val="20"/>
                <w:szCs w:val="20"/>
              </w:rPr>
              <w:t>Свойства карточки</w:t>
            </w:r>
          </w:p>
        </w:tc>
        <w:tc>
          <w:tcPr>
            <w:tcW w:w="1170" w:type="dxa"/>
          </w:tcPr>
          <w:p w14:paraId="570F7076" w14:textId="77777777" w:rsidR="0062678A" w:rsidRPr="0051523F" w:rsidRDefault="0062678A" w:rsidP="00AC2205">
            <w:pPr>
              <w:ind w:firstLine="0"/>
              <w:rPr>
                <w:sz w:val="20"/>
                <w:szCs w:val="20"/>
              </w:rPr>
            </w:pPr>
            <w:r w:rsidRPr="0051523F">
              <w:rPr>
                <w:sz w:val="20"/>
                <w:szCs w:val="20"/>
              </w:rPr>
              <w:t>12</w:t>
            </w:r>
          </w:p>
        </w:tc>
      </w:tr>
      <w:tr w:rsidR="0062678A" w:rsidRPr="0051523F" w14:paraId="012CEC46" w14:textId="77777777" w:rsidTr="00AC2205">
        <w:trPr>
          <w:trHeight w:val="70"/>
        </w:trPr>
        <w:tc>
          <w:tcPr>
            <w:tcW w:w="1345" w:type="dxa"/>
            <w:vMerge/>
          </w:tcPr>
          <w:p w14:paraId="4EFEE0C3" w14:textId="77777777" w:rsidR="0062678A" w:rsidRPr="0051523F" w:rsidRDefault="0062678A" w:rsidP="00AC2205">
            <w:pPr>
              <w:ind w:firstLine="0"/>
              <w:rPr>
                <w:sz w:val="20"/>
                <w:szCs w:val="20"/>
              </w:rPr>
            </w:pPr>
          </w:p>
        </w:tc>
        <w:tc>
          <w:tcPr>
            <w:tcW w:w="1076" w:type="dxa"/>
            <w:vMerge/>
          </w:tcPr>
          <w:p w14:paraId="23016AAA" w14:textId="77777777" w:rsidR="0062678A" w:rsidRPr="0051523F" w:rsidRDefault="0062678A" w:rsidP="00AC2205">
            <w:pPr>
              <w:ind w:firstLine="0"/>
              <w:rPr>
                <w:sz w:val="20"/>
                <w:szCs w:val="20"/>
              </w:rPr>
            </w:pPr>
          </w:p>
        </w:tc>
        <w:tc>
          <w:tcPr>
            <w:tcW w:w="2974" w:type="dxa"/>
            <w:vMerge/>
          </w:tcPr>
          <w:p w14:paraId="0865BCB9" w14:textId="77777777" w:rsidR="0062678A" w:rsidRPr="0051523F" w:rsidRDefault="0062678A" w:rsidP="00AC2205">
            <w:pPr>
              <w:ind w:firstLine="0"/>
              <w:rPr>
                <w:sz w:val="20"/>
                <w:szCs w:val="20"/>
              </w:rPr>
            </w:pPr>
          </w:p>
        </w:tc>
        <w:tc>
          <w:tcPr>
            <w:tcW w:w="2790" w:type="dxa"/>
          </w:tcPr>
          <w:p w14:paraId="4205CB31" w14:textId="77777777" w:rsidR="0062678A" w:rsidRPr="0051523F" w:rsidRDefault="0062678A" w:rsidP="00AC2205">
            <w:pPr>
              <w:ind w:firstLine="0"/>
              <w:rPr>
                <w:sz w:val="20"/>
                <w:szCs w:val="20"/>
              </w:rPr>
            </w:pPr>
            <w:r w:rsidRPr="0051523F">
              <w:rPr>
                <w:sz w:val="20"/>
                <w:szCs w:val="20"/>
              </w:rPr>
              <w:t>Подписать с ЭЦП</w:t>
            </w:r>
          </w:p>
        </w:tc>
        <w:tc>
          <w:tcPr>
            <w:tcW w:w="1170" w:type="dxa"/>
          </w:tcPr>
          <w:p w14:paraId="7350E34D" w14:textId="77777777" w:rsidR="0062678A" w:rsidRPr="0051523F" w:rsidRDefault="0062678A" w:rsidP="00AC2205">
            <w:pPr>
              <w:ind w:firstLine="0"/>
              <w:rPr>
                <w:sz w:val="20"/>
                <w:szCs w:val="20"/>
              </w:rPr>
            </w:pPr>
            <w:r w:rsidRPr="0051523F">
              <w:rPr>
                <w:sz w:val="20"/>
                <w:szCs w:val="20"/>
              </w:rPr>
              <w:t>13</w:t>
            </w:r>
          </w:p>
        </w:tc>
      </w:tr>
      <w:tr w:rsidR="0062678A" w:rsidRPr="0051523F" w14:paraId="69326D2C" w14:textId="77777777" w:rsidTr="00AC2205">
        <w:trPr>
          <w:trHeight w:val="70"/>
        </w:trPr>
        <w:tc>
          <w:tcPr>
            <w:tcW w:w="1345" w:type="dxa"/>
            <w:vMerge/>
          </w:tcPr>
          <w:p w14:paraId="3370F11A" w14:textId="77777777" w:rsidR="0062678A" w:rsidRPr="0051523F" w:rsidRDefault="0062678A" w:rsidP="00AC2205">
            <w:pPr>
              <w:ind w:firstLine="0"/>
              <w:rPr>
                <w:sz w:val="20"/>
                <w:szCs w:val="20"/>
              </w:rPr>
            </w:pPr>
          </w:p>
        </w:tc>
        <w:tc>
          <w:tcPr>
            <w:tcW w:w="1076" w:type="dxa"/>
            <w:vMerge/>
          </w:tcPr>
          <w:p w14:paraId="0EDE4AB7" w14:textId="77777777" w:rsidR="0062678A" w:rsidRPr="0051523F" w:rsidRDefault="0062678A" w:rsidP="00AC2205">
            <w:pPr>
              <w:ind w:firstLine="0"/>
              <w:rPr>
                <w:sz w:val="20"/>
                <w:szCs w:val="20"/>
              </w:rPr>
            </w:pPr>
          </w:p>
        </w:tc>
        <w:tc>
          <w:tcPr>
            <w:tcW w:w="2974" w:type="dxa"/>
            <w:vMerge/>
          </w:tcPr>
          <w:p w14:paraId="00E50C6A" w14:textId="77777777" w:rsidR="0062678A" w:rsidRPr="0051523F" w:rsidRDefault="0062678A" w:rsidP="00AC2205">
            <w:pPr>
              <w:ind w:firstLine="0"/>
              <w:rPr>
                <w:sz w:val="20"/>
                <w:szCs w:val="20"/>
              </w:rPr>
            </w:pPr>
          </w:p>
        </w:tc>
        <w:tc>
          <w:tcPr>
            <w:tcW w:w="2790" w:type="dxa"/>
          </w:tcPr>
          <w:p w14:paraId="6E19E3A2" w14:textId="77777777" w:rsidR="0062678A" w:rsidRPr="0051523F" w:rsidRDefault="0062678A" w:rsidP="00AC2205">
            <w:pPr>
              <w:ind w:firstLine="0"/>
              <w:rPr>
                <w:sz w:val="20"/>
                <w:szCs w:val="20"/>
              </w:rPr>
            </w:pPr>
            <w:r w:rsidRPr="0051523F">
              <w:rPr>
                <w:sz w:val="20"/>
                <w:szCs w:val="20"/>
              </w:rPr>
              <w:t>Журнал ЭЦП</w:t>
            </w:r>
          </w:p>
        </w:tc>
        <w:tc>
          <w:tcPr>
            <w:tcW w:w="1170" w:type="dxa"/>
          </w:tcPr>
          <w:p w14:paraId="723EAAFC" w14:textId="77777777" w:rsidR="0062678A" w:rsidRPr="0051523F" w:rsidRDefault="0062678A" w:rsidP="00AC2205">
            <w:pPr>
              <w:ind w:firstLine="0"/>
              <w:rPr>
                <w:sz w:val="20"/>
                <w:szCs w:val="20"/>
              </w:rPr>
            </w:pPr>
            <w:r w:rsidRPr="0051523F">
              <w:rPr>
                <w:sz w:val="20"/>
                <w:szCs w:val="20"/>
              </w:rPr>
              <w:t>14</w:t>
            </w:r>
          </w:p>
        </w:tc>
      </w:tr>
      <w:tr w:rsidR="0062678A" w:rsidRPr="0051523F" w14:paraId="7F449221" w14:textId="77777777" w:rsidTr="00AC2205">
        <w:trPr>
          <w:trHeight w:val="70"/>
        </w:trPr>
        <w:tc>
          <w:tcPr>
            <w:tcW w:w="1345" w:type="dxa"/>
            <w:vMerge/>
          </w:tcPr>
          <w:p w14:paraId="4E9312EA" w14:textId="77777777" w:rsidR="0062678A" w:rsidRPr="0051523F" w:rsidRDefault="0062678A" w:rsidP="00AC2205">
            <w:pPr>
              <w:ind w:firstLine="0"/>
              <w:rPr>
                <w:sz w:val="20"/>
                <w:szCs w:val="20"/>
              </w:rPr>
            </w:pPr>
          </w:p>
        </w:tc>
        <w:tc>
          <w:tcPr>
            <w:tcW w:w="1076" w:type="dxa"/>
            <w:vMerge/>
          </w:tcPr>
          <w:p w14:paraId="7B49845B" w14:textId="77777777" w:rsidR="0062678A" w:rsidRPr="0051523F" w:rsidRDefault="0062678A" w:rsidP="00AC2205">
            <w:pPr>
              <w:ind w:firstLine="0"/>
              <w:rPr>
                <w:sz w:val="20"/>
                <w:szCs w:val="20"/>
              </w:rPr>
            </w:pPr>
          </w:p>
        </w:tc>
        <w:tc>
          <w:tcPr>
            <w:tcW w:w="2974" w:type="dxa"/>
            <w:vMerge/>
          </w:tcPr>
          <w:p w14:paraId="4E677FBC" w14:textId="77777777" w:rsidR="0062678A" w:rsidRPr="0051523F" w:rsidRDefault="0062678A" w:rsidP="00AC2205">
            <w:pPr>
              <w:ind w:firstLine="0"/>
              <w:rPr>
                <w:sz w:val="20"/>
                <w:szCs w:val="20"/>
              </w:rPr>
            </w:pPr>
          </w:p>
        </w:tc>
        <w:tc>
          <w:tcPr>
            <w:tcW w:w="2790" w:type="dxa"/>
          </w:tcPr>
          <w:p w14:paraId="739C1FB1" w14:textId="77777777" w:rsidR="0062678A" w:rsidRPr="0051523F" w:rsidRDefault="0062678A" w:rsidP="00AC2205">
            <w:pPr>
              <w:ind w:firstLine="0"/>
              <w:rPr>
                <w:sz w:val="20"/>
                <w:szCs w:val="20"/>
              </w:rPr>
            </w:pPr>
            <w:r>
              <w:rPr>
                <w:sz w:val="20"/>
                <w:szCs w:val="20"/>
              </w:rPr>
              <w:t>Добавить наблюдателей</w:t>
            </w:r>
          </w:p>
        </w:tc>
        <w:tc>
          <w:tcPr>
            <w:tcW w:w="1170" w:type="dxa"/>
          </w:tcPr>
          <w:p w14:paraId="4778C5AE" w14:textId="77777777" w:rsidR="0062678A" w:rsidRPr="0051523F" w:rsidRDefault="0062678A" w:rsidP="00AC2205">
            <w:pPr>
              <w:ind w:firstLine="0"/>
              <w:rPr>
                <w:sz w:val="20"/>
                <w:szCs w:val="20"/>
              </w:rPr>
            </w:pPr>
            <w:r w:rsidRPr="0051523F">
              <w:rPr>
                <w:sz w:val="20"/>
                <w:szCs w:val="20"/>
              </w:rPr>
              <w:t>15</w:t>
            </w:r>
          </w:p>
        </w:tc>
      </w:tr>
      <w:tr w:rsidR="0062678A" w:rsidRPr="0051523F" w14:paraId="7FA9BFA5" w14:textId="77777777" w:rsidTr="00AC2205">
        <w:trPr>
          <w:trHeight w:val="70"/>
        </w:trPr>
        <w:tc>
          <w:tcPr>
            <w:tcW w:w="1345" w:type="dxa"/>
            <w:vMerge/>
          </w:tcPr>
          <w:p w14:paraId="04A6E7BD" w14:textId="77777777" w:rsidR="0062678A" w:rsidRPr="0051523F" w:rsidRDefault="0062678A" w:rsidP="00AC2205">
            <w:pPr>
              <w:ind w:firstLine="0"/>
              <w:rPr>
                <w:sz w:val="20"/>
                <w:szCs w:val="20"/>
              </w:rPr>
            </w:pPr>
          </w:p>
        </w:tc>
        <w:tc>
          <w:tcPr>
            <w:tcW w:w="1076" w:type="dxa"/>
            <w:vMerge/>
          </w:tcPr>
          <w:p w14:paraId="1214F8EE" w14:textId="77777777" w:rsidR="0062678A" w:rsidRPr="0051523F" w:rsidRDefault="0062678A" w:rsidP="00AC2205">
            <w:pPr>
              <w:ind w:firstLine="0"/>
              <w:rPr>
                <w:sz w:val="20"/>
                <w:szCs w:val="20"/>
              </w:rPr>
            </w:pPr>
          </w:p>
        </w:tc>
        <w:tc>
          <w:tcPr>
            <w:tcW w:w="2974" w:type="dxa"/>
            <w:vMerge/>
          </w:tcPr>
          <w:p w14:paraId="499E8FF0" w14:textId="77777777" w:rsidR="0062678A" w:rsidRPr="0051523F" w:rsidRDefault="0062678A" w:rsidP="00AC2205">
            <w:pPr>
              <w:ind w:firstLine="0"/>
              <w:rPr>
                <w:sz w:val="20"/>
                <w:szCs w:val="20"/>
              </w:rPr>
            </w:pPr>
          </w:p>
        </w:tc>
        <w:tc>
          <w:tcPr>
            <w:tcW w:w="2790" w:type="dxa"/>
          </w:tcPr>
          <w:p w14:paraId="6304BCFB" w14:textId="77777777" w:rsidR="0062678A" w:rsidRPr="0051523F" w:rsidRDefault="0062678A" w:rsidP="00AC2205">
            <w:pPr>
              <w:ind w:firstLine="0"/>
              <w:rPr>
                <w:sz w:val="20"/>
                <w:szCs w:val="20"/>
              </w:rPr>
            </w:pPr>
            <w:r>
              <w:rPr>
                <w:sz w:val="20"/>
                <w:szCs w:val="20"/>
              </w:rPr>
              <w:t>Удалить карточку</w:t>
            </w:r>
          </w:p>
        </w:tc>
        <w:tc>
          <w:tcPr>
            <w:tcW w:w="1170" w:type="dxa"/>
          </w:tcPr>
          <w:p w14:paraId="47D2DE5F" w14:textId="77777777" w:rsidR="0062678A" w:rsidRPr="0051523F" w:rsidRDefault="0062678A" w:rsidP="00AC2205">
            <w:pPr>
              <w:ind w:firstLine="0"/>
              <w:rPr>
                <w:sz w:val="20"/>
                <w:szCs w:val="20"/>
              </w:rPr>
            </w:pPr>
            <w:r w:rsidRPr="0051523F">
              <w:rPr>
                <w:sz w:val="20"/>
                <w:szCs w:val="20"/>
              </w:rPr>
              <w:t>16</w:t>
            </w:r>
          </w:p>
        </w:tc>
      </w:tr>
      <w:tr w:rsidR="0062678A" w:rsidRPr="0051523F" w14:paraId="1F6814E1" w14:textId="77777777" w:rsidTr="00AC2205">
        <w:trPr>
          <w:trHeight w:val="70"/>
        </w:trPr>
        <w:tc>
          <w:tcPr>
            <w:tcW w:w="9355" w:type="dxa"/>
            <w:gridSpan w:val="5"/>
          </w:tcPr>
          <w:p w14:paraId="2E2A14AE" w14:textId="77777777" w:rsidR="0062678A" w:rsidRPr="00326D53" w:rsidRDefault="0062678A" w:rsidP="00AC2205">
            <w:pPr>
              <w:ind w:firstLine="0"/>
              <w:rPr>
                <w:b/>
                <w:sz w:val="20"/>
                <w:szCs w:val="20"/>
              </w:rPr>
            </w:pPr>
            <w:r w:rsidRPr="00326D53">
              <w:rPr>
                <w:b/>
                <w:sz w:val="20"/>
                <w:szCs w:val="20"/>
              </w:rPr>
              <w:t>Тип документа: совещание</w:t>
            </w:r>
          </w:p>
        </w:tc>
      </w:tr>
      <w:tr w:rsidR="0062678A" w:rsidRPr="0051523F" w14:paraId="77BA12C0" w14:textId="77777777" w:rsidTr="00AC2205">
        <w:trPr>
          <w:trHeight w:val="70"/>
        </w:trPr>
        <w:tc>
          <w:tcPr>
            <w:tcW w:w="1345" w:type="dxa"/>
          </w:tcPr>
          <w:p w14:paraId="76F5C205" w14:textId="77777777" w:rsidR="0062678A" w:rsidRPr="0051523F" w:rsidRDefault="0062678A" w:rsidP="00AC2205">
            <w:pPr>
              <w:ind w:firstLine="0"/>
              <w:rPr>
                <w:sz w:val="20"/>
                <w:szCs w:val="20"/>
              </w:rPr>
            </w:pPr>
            <w:r w:rsidRPr="0051523F">
              <w:rPr>
                <w:sz w:val="20"/>
                <w:szCs w:val="20"/>
              </w:rPr>
              <w:t>Сохранить</w:t>
            </w:r>
          </w:p>
          <w:p w14:paraId="4D212231" w14:textId="77777777" w:rsidR="0062678A" w:rsidRPr="0051523F" w:rsidRDefault="0062678A" w:rsidP="00AC2205">
            <w:pPr>
              <w:ind w:firstLine="0"/>
              <w:rPr>
                <w:sz w:val="20"/>
                <w:szCs w:val="20"/>
              </w:rPr>
            </w:pPr>
          </w:p>
        </w:tc>
        <w:tc>
          <w:tcPr>
            <w:tcW w:w="1076" w:type="dxa"/>
          </w:tcPr>
          <w:p w14:paraId="0B298CB1" w14:textId="77777777" w:rsidR="0062678A" w:rsidRPr="0051523F" w:rsidRDefault="0062678A" w:rsidP="00AC2205">
            <w:pPr>
              <w:ind w:firstLine="0"/>
              <w:rPr>
                <w:sz w:val="20"/>
                <w:szCs w:val="20"/>
              </w:rPr>
            </w:pPr>
            <w:r w:rsidRPr="0051523F">
              <w:rPr>
                <w:sz w:val="20"/>
                <w:szCs w:val="20"/>
              </w:rPr>
              <w:t>1</w:t>
            </w:r>
          </w:p>
        </w:tc>
        <w:tc>
          <w:tcPr>
            <w:tcW w:w="2974" w:type="dxa"/>
          </w:tcPr>
          <w:p w14:paraId="54072270" w14:textId="77777777" w:rsidR="0062678A" w:rsidRPr="0051523F" w:rsidRDefault="0062678A" w:rsidP="00AC2205">
            <w:pPr>
              <w:ind w:firstLine="0"/>
              <w:rPr>
                <w:sz w:val="20"/>
                <w:szCs w:val="20"/>
              </w:rPr>
            </w:pPr>
            <w:r w:rsidRPr="0051523F">
              <w:rPr>
                <w:sz w:val="20"/>
                <w:szCs w:val="20"/>
              </w:rPr>
              <w:t>Сохранить</w:t>
            </w:r>
          </w:p>
        </w:tc>
        <w:tc>
          <w:tcPr>
            <w:tcW w:w="2790" w:type="dxa"/>
          </w:tcPr>
          <w:p w14:paraId="30C10F1C" w14:textId="77777777" w:rsidR="0062678A" w:rsidRDefault="0062678A" w:rsidP="00AC2205">
            <w:pPr>
              <w:ind w:firstLine="0"/>
              <w:rPr>
                <w:sz w:val="20"/>
                <w:szCs w:val="20"/>
              </w:rPr>
            </w:pPr>
            <w:r w:rsidRPr="0051523F">
              <w:rPr>
                <w:sz w:val="20"/>
                <w:szCs w:val="20"/>
              </w:rPr>
              <w:t>Сохранить и создать</w:t>
            </w:r>
          </w:p>
        </w:tc>
        <w:tc>
          <w:tcPr>
            <w:tcW w:w="1170" w:type="dxa"/>
          </w:tcPr>
          <w:p w14:paraId="796D78A4" w14:textId="77777777" w:rsidR="0062678A" w:rsidRPr="0051523F" w:rsidRDefault="0062678A" w:rsidP="00AC2205">
            <w:pPr>
              <w:ind w:firstLine="0"/>
              <w:rPr>
                <w:sz w:val="20"/>
                <w:szCs w:val="20"/>
              </w:rPr>
            </w:pPr>
            <w:r w:rsidRPr="0051523F">
              <w:rPr>
                <w:sz w:val="20"/>
                <w:szCs w:val="20"/>
              </w:rPr>
              <w:t>1</w:t>
            </w:r>
          </w:p>
        </w:tc>
      </w:tr>
      <w:tr w:rsidR="0062678A" w:rsidRPr="0051523F" w14:paraId="79703576" w14:textId="77777777" w:rsidTr="00AC2205">
        <w:trPr>
          <w:trHeight w:val="70"/>
        </w:trPr>
        <w:tc>
          <w:tcPr>
            <w:tcW w:w="1345" w:type="dxa"/>
          </w:tcPr>
          <w:p w14:paraId="386E5499" w14:textId="77777777" w:rsidR="0062678A" w:rsidRPr="0051523F" w:rsidRDefault="0062678A" w:rsidP="00AC2205">
            <w:pPr>
              <w:ind w:firstLine="0"/>
              <w:rPr>
                <w:sz w:val="20"/>
                <w:szCs w:val="20"/>
              </w:rPr>
            </w:pPr>
            <w:r>
              <w:rPr>
                <w:sz w:val="20"/>
                <w:szCs w:val="20"/>
              </w:rPr>
              <w:t>Зарегистрировать карточку</w:t>
            </w:r>
          </w:p>
        </w:tc>
        <w:tc>
          <w:tcPr>
            <w:tcW w:w="1076" w:type="dxa"/>
          </w:tcPr>
          <w:p w14:paraId="7BB04D5E" w14:textId="77777777" w:rsidR="0062678A" w:rsidRPr="0051523F" w:rsidRDefault="0062678A" w:rsidP="00AC2205">
            <w:pPr>
              <w:ind w:firstLine="0"/>
              <w:rPr>
                <w:sz w:val="20"/>
                <w:szCs w:val="20"/>
              </w:rPr>
            </w:pPr>
            <w:r>
              <w:rPr>
                <w:sz w:val="20"/>
                <w:szCs w:val="20"/>
              </w:rPr>
              <w:t>2</w:t>
            </w:r>
          </w:p>
        </w:tc>
        <w:tc>
          <w:tcPr>
            <w:tcW w:w="2974" w:type="dxa"/>
          </w:tcPr>
          <w:p w14:paraId="3594FC8B" w14:textId="77777777" w:rsidR="0062678A" w:rsidRPr="0051523F" w:rsidRDefault="0062678A" w:rsidP="00AC2205">
            <w:pPr>
              <w:ind w:firstLine="0"/>
              <w:rPr>
                <w:sz w:val="20"/>
                <w:szCs w:val="20"/>
              </w:rPr>
            </w:pPr>
            <w:r>
              <w:rPr>
                <w:sz w:val="20"/>
                <w:szCs w:val="20"/>
              </w:rPr>
              <w:t>Зарегистрировать карточку</w:t>
            </w:r>
          </w:p>
        </w:tc>
        <w:tc>
          <w:tcPr>
            <w:tcW w:w="2790" w:type="dxa"/>
          </w:tcPr>
          <w:p w14:paraId="2FA941D4" w14:textId="77777777" w:rsidR="0062678A" w:rsidRPr="0051523F" w:rsidRDefault="0062678A" w:rsidP="00AC2205">
            <w:pPr>
              <w:ind w:firstLine="0"/>
              <w:rPr>
                <w:sz w:val="20"/>
                <w:szCs w:val="20"/>
              </w:rPr>
            </w:pPr>
            <w:r>
              <w:rPr>
                <w:sz w:val="20"/>
                <w:szCs w:val="20"/>
              </w:rPr>
              <w:t>-</w:t>
            </w:r>
          </w:p>
        </w:tc>
        <w:tc>
          <w:tcPr>
            <w:tcW w:w="1170" w:type="dxa"/>
          </w:tcPr>
          <w:p w14:paraId="0B4F39FC" w14:textId="77777777" w:rsidR="0062678A" w:rsidRPr="0051523F" w:rsidRDefault="0062678A" w:rsidP="00AC2205">
            <w:pPr>
              <w:ind w:firstLine="0"/>
              <w:rPr>
                <w:sz w:val="20"/>
                <w:szCs w:val="20"/>
              </w:rPr>
            </w:pPr>
            <w:r>
              <w:rPr>
                <w:sz w:val="20"/>
                <w:szCs w:val="20"/>
              </w:rPr>
              <w:t>-</w:t>
            </w:r>
          </w:p>
        </w:tc>
      </w:tr>
      <w:tr w:rsidR="0062678A" w:rsidRPr="00652214" w14:paraId="66E0C84B" w14:textId="77777777" w:rsidTr="00AC2205">
        <w:trPr>
          <w:trHeight w:val="70"/>
        </w:trPr>
        <w:tc>
          <w:tcPr>
            <w:tcW w:w="1345" w:type="dxa"/>
            <w:vMerge w:val="restart"/>
          </w:tcPr>
          <w:p w14:paraId="60BFE38E" w14:textId="77777777" w:rsidR="0062678A" w:rsidRPr="0051523F" w:rsidRDefault="0062678A" w:rsidP="00AC2205">
            <w:pPr>
              <w:ind w:firstLine="0"/>
              <w:rPr>
                <w:sz w:val="20"/>
                <w:szCs w:val="20"/>
              </w:rPr>
            </w:pPr>
            <w:r>
              <w:rPr>
                <w:sz w:val="20"/>
                <w:szCs w:val="20"/>
              </w:rPr>
              <w:t>Запустить процесс</w:t>
            </w:r>
          </w:p>
        </w:tc>
        <w:tc>
          <w:tcPr>
            <w:tcW w:w="1076" w:type="dxa"/>
            <w:vMerge w:val="restart"/>
          </w:tcPr>
          <w:p w14:paraId="3C89A9CF" w14:textId="77777777" w:rsidR="0062678A" w:rsidRPr="0051523F" w:rsidRDefault="0062678A" w:rsidP="00AC2205">
            <w:pPr>
              <w:ind w:firstLine="0"/>
              <w:rPr>
                <w:sz w:val="20"/>
                <w:szCs w:val="20"/>
              </w:rPr>
            </w:pPr>
            <w:r>
              <w:rPr>
                <w:sz w:val="20"/>
                <w:szCs w:val="20"/>
              </w:rPr>
              <w:t>3</w:t>
            </w:r>
          </w:p>
        </w:tc>
        <w:tc>
          <w:tcPr>
            <w:tcW w:w="2974" w:type="dxa"/>
            <w:vMerge w:val="restart"/>
          </w:tcPr>
          <w:p w14:paraId="08444145" w14:textId="77777777" w:rsidR="0062678A" w:rsidRPr="0062678A" w:rsidRDefault="0062678A" w:rsidP="00AC2205">
            <w:pPr>
              <w:ind w:firstLine="0"/>
              <w:rPr>
                <w:sz w:val="20"/>
                <w:szCs w:val="20"/>
                <w:lang w:val="ru-RU"/>
              </w:rPr>
            </w:pPr>
            <w:r w:rsidRPr="0062678A">
              <w:rPr>
                <w:sz w:val="20"/>
                <w:szCs w:val="20"/>
                <w:lang w:val="ru-RU"/>
              </w:rPr>
              <w:t xml:space="preserve">Запуск процесса «Исполнение </w:t>
            </w:r>
            <w:r w:rsidRPr="0062678A">
              <w:rPr>
                <w:sz w:val="20"/>
                <w:szCs w:val="20"/>
                <w:lang w:val="ru-RU"/>
              </w:rPr>
              <w:lastRenderedPageBreak/>
              <w:t>протокольных решений»</w:t>
            </w:r>
          </w:p>
        </w:tc>
        <w:tc>
          <w:tcPr>
            <w:tcW w:w="2790" w:type="dxa"/>
          </w:tcPr>
          <w:p w14:paraId="3D88AA17" w14:textId="77777777" w:rsidR="0062678A" w:rsidRDefault="0062678A" w:rsidP="00AC2205">
            <w:pPr>
              <w:ind w:firstLine="0"/>
              <w:rPr>
                <w:sz w:val="20"/>
                <w:szCs w:val="20"/>
              </w:rPr>
            </w:pPr>
            <w:r>
              <w:rPr>
                <w:sz w:val="20"/>
                <w:szCs w:val="20"/>
              </w:rPr>
              <w:lastRenderedPageBreak/>
              <w:t>На перевод</w:t>
            </w:r>
          </w:p>
        </w:tc>
        <w:tc>
          <w:tcPr>
            <w:tcW w:w="1170" w:type="dxa"/>
          </w:tcPr>
          <w:p w14:paraId="3EF20CC5" w14:textId="77777777" w:rsidR="0062678A" w:rsidRPr="0051523F" w:rsidRDefault="0062678A" w:rsidP="00AC2205">
            <w:pPr>
              <w:ind w:firstLine="0"/>
              <w:rPr>
                <w:sz w:val="20"/>
                <w:szCs w:val="20"/>
              </w:rPr>
            </w:pPr>
            <w:r>
              <w:rPr>
                <w:sz w:val="20"/>
                <w:szCs w:val="20"/>
              </w:rPr>
              <w:t>1</w:t>
            </w:r>
          </w:p>
        </w:tc>
      </w:tr>
      <w:tr w:rsidR="0062678A" w:rsidRPr="00652214" w14:paraId="3F05CFD7" w14:textId="77777777" w:rsidTr="00AC2205">
        <w:trPr>
          <w:trHeight w:val="70"/>
        </w:trPr>
        <w:tc>
          <w:tcPr>
            <w:tcW w:w="1345" w:type="dxa"/>
            <w:vMerge/>
          </w:tcPr>
          <w:p w14:paraId="5870C035" w14:textId="77777777" w:rsidR="0062678A" w:rsidRPr="0051523F" w:rsidRDefault="0062678A" w:rsidP="00AC2205">
            <w:pPr>
              <w:ind w:firstLine="0"/>
              <w:rPr>
                <w:sz w:val="20"/>
                <w:szCs w:val="20"/>
              </w:rPr>
            </w:pPr>
          </w:p>
        </w:tc>
        <w:tc>
          <w:tcPr>
            <w:tcW w:w="1076" w:type="dxa"/>
            <w:vMerge/>
          </w:tcPr>
          <w:p w14:paraId="788A9EB9" w14:textId="77777777" w:rsidR="0062678A" w:rsidRPr="0051523F" w:rsidRDefault="0062678A" w:rsidP="00AC2205">
            <w:pPr>
              <w:ind w:firstLine="0"/>
              <w:rPr>
                <w:sz w:val="20"/>
                <w:szCs w:val="20"/>
              </w:rPr>
            </w:pPr>
          </w:p>
        </w:tc>
        <w:tc>
          <w:tcPr>
            <w:tcW w:w="2974" w:type="dxa"/>
            <w:vMerge/>
          </w:tcPr>
          <w:p w14:paraId="78F80781" w14:textId="77777777" w:rsidR="0062678A" w:rsidRPr="0051523F" w:rsidRDefault="0062678A" w:rsidP="00AC2205">
            <w:pPr>
              <w:ind w:firstLine="0"/>
              <w:rPr>
                <w:sz w:val="20"/>
                <w:szCs w:val="20"/>
              </w:rPr>
            </w:pPr>
          </w:p>
        </w:tc>
        <w:tc>
          <w:tcPr>
            <w:tcW w:w="2790" w:type="dxa"/>
          </w:tcPr>
          <w:p w14:paraId="5E44DA12" w14:textId="77777777" w:rsidR="0062678A" w:rsidRDefault="0062678A" w:rsidP="00AC2205">
            <w:pPr>
              <w:ind w:firstLine="0"/>
              <w:rPr>
                <w:sz w:val="20"/>
                <w:szCs w:val="20"/>
              </w:rPr>
            </w:pPr>
            <w:r>
              <w:rPr>
                <w:sz w:val="20"/>
                <w:szCs w:val="20"/>
              </w:rPr>
              <w:t xml:space="preserve">Отписать документ </w:t>
            </w:r>
            <w:r w:rsidRPr="0051523F">
              <w:rPr>
                <w:sz w:val="20"/>
                <w:szCs w:val="20"/>
              </w:rPr>
              <w:t xml:space="preserve">(см. </w:t>
            </w:r>
            <w:r w:rsidRPr="0051523F">
              <w:rPr>
                <w:sz w:val="20"/>
                <w:szCs w:val="20"/>
              </w:rPr>
              <w:fldChar w:fldCharType="begin"/>
            </w:r>
            <w:r w:rsidRPr="0051523F">
              <w:rPr>
                <w:sz w:val="20"/>
                <w:szCs w:val="20"/>
              </w:rPr>
              <w:instrText xml:space="preserve"> REF _Ref478382450 \h  \* MERGEFORMAT </w:instrText>
            </w:r>
            <w:r w:rsidRPr="0051523F">
              <w:rPr>
                <w:sz w:val="20"/>
                <w:szCs w:val="20"/>
              </w:rPr>
            </w:r>
            <w:r w:rsidRPr="0051523F">
              <w:rPr>
                <w:sz w:val="20"/>
                <w:szCs w:val="20"/>
              </w:rPr>
              <w:fldChar w:fldCharType="separate"/>
            </w:r>
            <w:r w:rsidRPr="0051523F">
              <w:rPr>
                <w:sz w:val="20"/>
                <w:szCs w:val="20"/>
              </w:rPr>
              <w:t>Таблица 6</w:t>
            </w:r>
            <w:r w:rsidRPr="0051523F">
              <w:rPr>
                <w:sz w:val="20"/>
                <w:szCs w:val="20"/>
              </w:rPr>
              <w:fldChar w:fldCharType="end"/>
            </w:r>
            <w:r w:rsidRPr="0051523F">
              <w:rPr>
                <w:sz w:val="20"/>
                <w:szCs w:val="20"/>
              </w:rPr>
              <w:t>)</w:t>
            </w:r>
          </w:p>
        </w:tc>
        <w:tc>
          <w:tcPr>
            <w:tcW w:w="1170" w:type="dxa"/>
          </w:tcPr>
          <w:p w14:paraId="126EC846" w14:textId="77777777" w:rsidR="0062678A" w:rsidRPr="0051523F" w:rsidRDefault="0062678A" w:rsidP="00AC2205">
            <w:pPr>
              <w:ind w:firstLine="0"/>
              <w:rPr>
                <w:sz w:val="20"/>
                <w:szCs w:val="20"/>
              </w:rPr>
            </w:pPr>
            <w:r>
              <w:rPr>
                <w:sz w:val="20"/>
                <w:szCs w:val="20"/>
              </w:rPr>
              <w:t>2</w:t>
            </w:r>
          </w:p>
        </w:tc>
      </w:tr>
      <w:tr w:rsidR="0062678A" w:rsidRPr="00652214" w14:paraId="775AE436" w14:textId="77777777" w:rsidTr="00AC2205">
        <w:trPr>
          <w:trHeight w:val="70"/>
        </w:trPr>
        <w:tc>
          <w:tcPr>
            <w:tcW w:w="1345" w:type="dxa"/>
          </w:tcPr>
          <w:p w14:paraId="5D033D9A" w14:textId="77777777" w:rsidR="0062678A" w:rsidRPr="0062678A" w:rsidRDefault="0062678A" w:rsidP="00AC2205">
            <w:pPr>
              <w:ind w:firstLine="0"/>
              <w:rPr>
                <w:sz w:val="20"/>
                <w:szCs w:val="20"/>
                <w:lang w:val="ru-RU"/>
              </w:rPr>
            </w:pPr>
            <w:r w:rsidRPr="0062678A">
              <w:rPr>
                <w:sz w:val="20"/>
                <w:szCs w:val="20"/>
                <w:lang w:val="ru-RU"/>
              </w:rPr>
              <w:lastRenderedPageBreak/>
              <w:t>Назначить совещание/ Переназначить совещание Отменить совещание</w:t>
            </w:r>
          </w:p>
        </w:tc>
        <w:tc>
          <w:tcPr>
            <w:tcW w:w="1076" w:type="dxa"/>
          </w:tcPr>
          <w:p w14:paraId="605F1642" w14:textId="77777777" w:rsidR="0062678A" w:rsidRPr="0051523F" w:rsidRDefault="0062678A" w:rsidP="00AC2205">
            <w:pPr>
              <w:ind w:firstLine="0"/>
              <w:rPr>
                <w:sz w:val="20"/>
                <w:szCs w:val="20"/>
              </w:rPr>
            </w:pPr>
            <w:r>
              <w:rPr>
                <w:sz w:val="20"/>
                <w:szCs w:val="20"/>
              </w:rPr>
              <w:t>4</w:t>
            </w:r>
          </w:p>
        </w:tc>
        <w:tc>
          <w:tcPr>
            <w:tcW w:w="2974" w:type="dxa"/>
          </w:tcPr>
          <w:p w14:paraId="3AE5CF99" w14:textId="77777777" w:rsidR="0062678A" w:rsidRPr="0062678A" w:rsidRDefault="0062678A" w:rsidP="00AC2205">
            <w:pPr>
              <w:ind w:firstLine="0"/>
              <w:rPr>
                <w:sz w:val="20"/>
                <w:szCs w:val="20"/>
                <w:lang w:val="ru-RU"/>
              </w:rPr>
            </w:pPr>
            <w:r w:rsidRPr="0062678A">
              <w:rPr>
                <w:sz w:val="20"/>
                <w:szCs w:val="20"/>
                <w:lang w:val="ru-RU"/>
              </w:rPr>
              <w:t>Назначить совещание/ Переназначить совещание Отменить совещание</w:t>
            </w:r>
          </w:p>
        </w:tc>
        <w:tc>
          <w:tcPr>
            <w:tcW w:w="2790" w:type="dxa"/>
          </w:tcPr>
          <w:p w14:paraId="1D59F075" w14:textId="77777777" w:rsidR="0062678A" w:rsidRDefault="0062678A" w:rsidP="00AC2205">
            <w:pPr>
              <w:ind w:firstLine="0"/>
              <w:rPr>
                <w:sz w:val="20"/>
                <w:szCs w:val="20"/>
              </w:rPr>
            </w:pPr>
            <w:r>
              <w:rPr>
                <w:sz w:val="20"/>
                <w:szCs w:val="20"/>
              </w:rPr>
              <w:t>-</w:t>
            </w:r>
          </w:p>
        </w:tc>
        <w:tc>
          <w:tcPr>
            <w:tcW w:w="1170" w:type="dxa"/>
          </w:tcPr>
          <w:p w14:paraId="1E6A841C" w14:textId="77777777" w:rsidR="0062678A" w:rsidRPr="0051523F" w:rsidRDefault="0062678A" w:rsidP="00AC2205">
            <w:pPr>
              <w:ind w:firstLine="0"/>
              <w:rPr>
                <w:sz w:val="20"/>
                <w:szCs w:val="20"/>
              </w:rPr>
            </w:pPr>
            <w:r>
              <w:rPr>
                <w:sz w:val="20"/>
                <w:szCs w:val="20"/>
              </w:rPr>
              <w:t>-</w:t>
            </w:r>
          </w:p>
        </w:tc>
      </w:tr>
      <w:tr w:rsidR="0062678A" w:rsidRPr="00652214" w14:paraId="426890B3" w14:textId="77777777" w:rsidTr="00AC2205">
        <w:trPr>
          <w:trHeight w:val="70"/>
        </w:trPr>
        <w:tc>
          <w:tcPr>
            <w:tcW w:w="1345" w:type="dxa"/>
            <w:vMerge w:val="restart"/>
          </w:tcPr>
          <w:p w14:paraId="74F1D4BD" w14:textId="77777777" w:rsidR="0062678A" w:rsidRPr="0051523F" w:rsidRDefault="0062678A" w:rsidP="00AC2205">
            <w:pPr>
              <w:ind w:firstLine="0"/>
              <w:rPr>
                <w:sz w:val="20"/>
                <w:szCs w:val="20"/>
              </w:rPr>
            </w:pPr>
            <w:r>
              <w:rPr>
                <w:sz w:val="20"/>
                <w:szCs w:val="20"/>
              </w:rPr>
              <w:t>Действия</w:t>
            </w:r>
          </w:p>
        </w:tc>
        <w:tc>
          <w:tcPr>
            <w:tcW w:w="1076" w:type="dxa"/>
            <w:vMerge w:val="restart"/>
          </w:tcPr>
          <w:p w14:paraId="7C7B50DD" w14:textId="77777777" w:rsidR="0062678A" w:rsidRPr="0051523F" w:rsidRDefault="0062678A" w:rsidP="00AC2205">
            <w:pPr>
              <w:ind w:firstLine="0"/>
              <w:rPr>
                <w:sz w:val="20"/>
                <w:szCs w:val="20"/>
              </w:rPr>
            </w:pPr>
            <w:r>
              <w:rPr>
                <w:sz w:val="20"/>
                <w:szCs w:val="20"/>
              </w:rPr>
              <w:t>5</w:t>
            </w:r>
          </w:p>
        </w:tc>
        <w:tc>
          <w:tcPr>
            <w:tcW w:w="2974" w:type="dxa"/>
            <w:vMerge w:val="restart"/>
          </w:tcPr>
          <w:p w14:paraId="21DA3861" w14:textId="77777777" w:rsidR="0062678A" w:rsidRPr="0051523F" w:rsidRDefault="0062678A" w:rsidP="00AC2205">
            <w:pPr>
              <w:ind w:firstLine="0"/>
              <w:rPr>
                <w:sz w:val="20"/>
                <w:szCs w:val="20"/>
              </w:rPr>
            </w:pPr>
            <w:r>
              <w:rPr>
                <w:sz w:val="20"/>
                <w:szCs w:val="20"/>
              </w:rPr>
              <w:t>-</w:t>
            </w:r>
          </w:p>
        </w:tc>
        <w:tc>
          <w:tcPr>
            <w:tcW w:w="2790" w:type="dxa"/>
          </w:tcPr>
          <w:p w14:paraId="4BB1B216" w14:textId="77777777" w:rsidR="0062678A" w:rsidRDefault="0062678A" w:rsidP="00AC2205">
            <w:pPr>
              <w:ind w:firstLine="0"/>
              <w:rPr>
                <w:sz w:val="20"/>
                <w:szCs w:val="20"/>
              </w:rPr>
            </w:pPr>
            <w:r w:rsidRPr="0051523F">
              <w:rPr>
                <w:sz w:val="20"/>
                <w:szCs w:val="20"/>
              </w:rPr>
              <w:t>Отправить карточку</w:t>
            </w:r>
          </w:p>
        </w:tc>
        <w:tc>
          <w:tcPr>
            <w:tcW w:w="1170" w:type="dxa"/>
          </w:tcPr>
          <w:p w14:paraId="7B09CF74" w14:textId="77777777" w:rsidR="0062678A" w:rsidRPr="0051523F" w:rsidRDefault="0062678A" w:rsidP="00AC2205">
            <w:pPr>
              <w:ind w:firstLine="0"/>
              <w:rPr>
                <w:sz w:val="20"/>
                <w:szCs w:val="20"/>
              </w:rPr>
            </w:pPr>
            <w:r w:rsidRPr="0051523F">
              <w:rPr>
                <w:sz w:val="20"/>
                <w:szCs w:val="20"/>
              </w:rPr>
              <w:t>1</w:t>
            </w:r>
          </w:p>
        </w:tc>
      </w:tr>
      <w:tr w:rsidR="0062678A" w:rsidRPr="00652214" w14:paraId="5178D73E" w14:textId="77777777" w:rsidTr="00AC2205">
        <w:trPr>
          <w:trHeight w:val="70"/>
        </w:trPr>
        <w:tc>
          <w:tcPr>
            <w:tcW w:w="1345" w:type="dxa"/>
            <w:vMerge/>
          </w:tcPr>
          <w:p w14:paraId="4083EABC" w14:textId="77777777" w:rsidR="0062678A" w:rsidRPr="0051523F" w:rsidRDefault="0062678A" w:rsidP="00AC2205">
            <w:pPr>
              <w:ind w:firstLine="0"/>
              <w:rPr>
                <w:sz w:val="20"/>
                <w:szCs w:val="20"/>
              </w:rPr>
            </w:pPr>
          </w:p>
        </w:tc>
        <w:tc>
          <w:tcPr>
            <w:tcW w:w="1076" w:type="dxa"/>
            <w:vMerge/>
          </w:tcPr>
          <w:p w14:paraId="1FD1019F" w14:textId="77777777" w:rsidR="0062678A" w:rsidRPr="0051523F" w:rsidRDefault="0062678A" w:rsidP="00AC2205">
            <w:pPr>
              <w:ind w:firstLine="0"/>
              <w:rPr>
                <w:sz w:val="20"/>
                <w:szCs w:val="20"/>
              </w:rPr>
            </w:pPr>
          </w:p>
        </w:tc>
        <w:tc>
          <w:tcPr>
            <w:tcW w:w="2974" w:type="dxa"/>
            <w:vMerge/>
          </w:tcPr>
          <w:p w14:paraId="3037E3A4" w14:textId="77777777" w:rsidR="0062678A" w:rsidRPr="0051523F" w:rsidRDefault="0062678A" w:rsidP="00AC2205">
            <w:pPr>
              <w:ind w:firstLine="0"/>
              <w:rPr>
                <w:sz w:val="20"/>
                <w:szCs w:val="20"/>
              </w:rPr>
            </w:pPr>
          </w:p>
        </w:tc>
        <w:tc>
          <w:tcPr>
            <w:tcW w:w="2790" w:type="dxa"/>
          </w:tcPr>
          <w:p w14:paraId="6B24CADD" w14:textId="77777777" w:rsidR="0062678A" w:rsidRDefault="0062678A" w:rsidP="00AC2205">
            <w:pPr>
              <w:ind w:firstLine="0"/>
              <w:rPr>
                <w:sz w:val="20"/>
                <w:szCs w:val="20"/>
              </w:rPr>
            </w:pPr>
            <w:r w:rsidRPr="0051523F">
              <w:rPr>
                <w:sz w:val="20"/>
                <w:szCs w:val="20"/>
              </w:rPr>
              <w:t>Отозвать карточку</w:t>
            </w:r>
          </w:p>
        </w:tc>
        <w:tc>
          <w:tcPr>
            <w:tcW w:w="1170" w:type="dxa"/>
          </w:tcPr>
          <w:p w14:paraId="7D877AA4" w14:textId="77777777" w:rsidR="0062678A" w:rsidRPr="0051523F" w:rsidRDefault="0062678A" w:rsidP="00AC2205">
            <w:pPr>
              <w:ind w:firstLine="0"/>
              <w:rPr>
                <w:sz w:val="20"/>
                <w:szCs w:val="20"/>
              </w:rPr>
            </w:pPr>
            <w:r w:rsidRPr="0051523F">
              <w:rPr>
                <w:sz w:val="20"/>
                <w:szCs w:val="20"/>
              </w:rPr>
              <w:t>2</w:t>
            </w:r>
          </w:p>
        </w:tc>
      </w:tr>
      <w:tr w:rsidR="0062678A" w:rsidRPr="00652214" w14:paraId="1EE89DB9" w14:textId="77777777" w:rsidTr="00AC2205">
        <w:trPr>
          <w:trHeight w:val="70"/>
        </w:trPr>
        <w:tc>
          <w:tcPr>
            <w:tcW w:w="1345" w:type="dxa"/>
            <w:vMerge/>
          </w:tcPr>
          <w:p w14:paraId="23E6547F" w14:textId="77777777" w:rsidR="0062678A" w:rsidRPr="0051523F" w:rsidRDefault="0062678A" w:rsidP="00AC2205">
            <w:pPr>
              <w:ind w:firstLine="0"/>
              <w:rPr>
                <w:sz w:val="20"/>
                <w:szCs w:val="20"/>
              </w:rPr>
            </w:pPr>
          </w:p>
        </w:tc>
        <w:tc>
          <w:tcPr>
            <w:tcW w:w="1076" w:type="dxa"/>
            <w:vMerge/>
          </w:tcPr>
          <w:p w14:paraId="56443FFC" w14:textId="77777777" w:rsidR="0062678A" w:rsidRPr="0051523F" w:rsidRDefault="0062678A" w:rsidP="00AC2205">
            <w:pPr>
              <w:ind w:firstLine="0"/>
              <w:rPr>
                <w:sz w:val="20"/>
                <w:szCs w:val="20"/>
              </w:rPr>
            </w:pPr>
          </w:p>
        </w:tc>
        <w:tc>
          <w:tcPr>
            <w:tcW w:w="2974" w:type="dxa"/>
            <w:vMerge/>
          </w:tcPr>
          <w:p w14:paraId="13579B10" w14:textId="77777777" w:rsidR="0062678A" w:rsidRPr="0051523F" w:rsidRDefault="0062678A" w:rsidP="00AC2205">
            <w:pPr>
              <w:ind w:firstLine="0"/>
              <w:rPr>
                <w:sz w:val="20"/>
                <w:szCs w:val="20"/>
              </w:rPr>
            </w:pPr>
          </w:p>
        </w:tc>
        <w:tc>
          <w:tcPr>
            <w:tcW w:w="2790" w:type="dxa"/>
          </w:tcPr>
          <w:p w14:paraId="22E47999" w14:textId="77777777" w:rsidR="0062678A" w:rsidRPr="0062678A" w:rsidRDefault="0062678A" w:rsidP="00AC2205">
            <w:pPr>
              <w:ind w:firstLine="0"/>
              <w:rPr>
                <w:sz w:val="20"/>
                <w:szCs w:val="20"/>
                <w:lang w:val="ru-RU"/>
              </w:rPr>
            </w:pPr>
            <w:r w:rsidRPr="0062678A">
              <w:rPr>
                <w:sz w:val="20"/>
                <w:szCs w:val="20"/>
                <w:lang w:val="ru-RU"/>
              </w:rPr>
              <w:t xml:space="preserve">Зарезервировать регистрационный №/Изменить зарезервированный регистрационный номер Снять с резерва </w:t>
            </w:r>
          </w:p>
        </w:tc>
        <w:tc>
          <w:tcPr>
            <w:tcW w:w="1170" w:type="dxa"/>
          </w:tcPr>
          <w:p w14:paraId="3219B2AE" w14:textId="77777777" w:rsidR="0062678A" w:rsidRPr="0051523F" w:rsidRDefault="0062678A" w:rsidP="00AC2205">
            <w:pPr>
              <w:ind w:firstLine="0"/>
              <w:rPr>
                <w:sz w:val="20"/>
                <w:szCs w:val="20"/>
              </w:rPr>
            </w:pPr>
            <w:r w:rsidRPr="0051523F">
              <w:rPr>
                <w:sz w:val="20"/>
                <w:szCs w:val="20"/>
              </w:rPr>
              <w:t>3</w:t>
            </w:r>
          </w:p>
        </w:tc>
      </w:tr>
      <w:tr w:rsidR="0062678A" w:rsidRPr="00652214" w14:paraId="4B3C2643" w14:textId="77777777" w:rsidTr="00AC2205">
        <w:trPr>
          <w:trHeight w:val="70"/>
        </w:trPr>
        <w:tc>
          <w:tcPr>
            <w:tcW w:w="1345" w:type="dxa"/>
            <w:vMerge/>
          </w:tcPr>
          <w:p w14:paraId="5CF773E2" w14:textId="77777777" w:rsidR="0062678A" w:rsidRPr="0051523F" w:rsidRDefault="0062678A" w:rsidP="00AC2205">
            <w:pPr>
              <w:ind w:firstLine="0"/>
              <w:rPr>
                <w:sz w:val="20"/>
                <w:szCs w:val="20"/>
              </w:rPr>
            </w:pPr>
          </w:p>
        </w:tc>
        <w:tc>
          <w:tcPr>
            <w:tcW w:w="1076" w:type="dxa"/>
            <w:vMerge/>
          </w:tcPr>
          <w:p w14:paraId="1C258F5A" w14:textId="77777777" w:rsidR="0062678A" w:rsidRPr="0051523F" w:rsidRDefault="0062678A" w:rsidP="00AC2205">
            <w:pPr>
              <w:ind w:firstLine="0"/>
              <w:rPr>
                <w:sz w:val="20"/>
                <w:szCs w:val="20"/>
              </w:rPr>
            </w:pPr>
          </w:p>
        </w:tc>
        <w:tc>
          <w:tcPr>
            <w:tcW w:w="2974" w:type="dxa"/>
            <w:vMerge/>
          </w:tcPr>
          <w:p w14:paraId="67F938E6" w14:textId="77777777" w:rsidR="0062678A" w:rsidRPr="0051523F" w:rsidRDefault="0062678A" w:rsidP="00AC2205">
            <w:pPr>
              <w:ind w:firstLine="0"/>
              <w:rPr>
                <w:sz w:val="20"/>
                <w:szCs w:val="20"/>
              </w:rPr>
            </w:pPr>
          </w:p>
        </w:tc>
        <w:tc>
          <w:tcPr>
            <w:tcW w:w="2790" w:type="dxa"/>
          </w:tcPr>
          <w:p w14:paraId="5F08BB26" w14:textId="77777777" w:rsidR="0062678A" w:rsidRPr="0062678A" w:rsidRDefault="0062678A" w:rsidP="00AC2205">
            <w:pPr>
              <w:ind w:firstLine="0"/>
              <w:rPr>
                <w:sz w:val="20"/>
                <w:szCs w:val="20"/>
                <w:lang w:val="ru-RU"/>
              </w:rPr>
            </w:pPr>
            <w:r w:rsidRPr="0062678A">
              <w:rPr>
                <w:sz w:val="20"/>
                <w:szCs w:val="20"/>
                <w:lang w:val="ru-RU"/>
              </w:rPr>
              <w:t>Взять себе на контроль/Снять со своего контроля</w:t>
            </w:r>
          </w:p>
        </w:tc>
        <w:tc>
          <w:tcPr>
            <w:tcW w:w="1170" w:type="dxa"/>
          </w:tcPr>
          <w:p w14:paraId="6D009AB6" w14:textId="77777777" w:rsidR="0062678A" w:rsidRPr="0051523F" w:rsidRDefault="0062678A" w:rsidP="00AC2205">
            <w:pPr>
              <w:ind w:firstLine="0"/>
              <w:rPr>
                <w:sz w:val="20"/>
                <w:szCs w:val="20"/>
              </w:rPr>
            </w:pPr>
            <w:r w:rsidRPr="0051523F">
              <w:rPr>
                <w:sz w:val="20"/>
                <w:szCs w:val="20"/>
              </w:rPr>
              <w:t>4</w:t>
            </w:r>
          </w:p>
        </w:tc>
      </w:tr>
      <w:tr w:rsidR="0062678A" w:rsidRPr="00652214" w14:paraId="3F54C8EB" w14:textId="77777777" w:rsidTr="00AC2205">
        <w:trPr>
          <w:trHeight w:val="70"/>
        </w:trPr>
        <w:tc>
          <w:tcPr>
            <w:tcW w:w="1345" w:type="dxa"/>
            <w:vMerge/>
          </w:tcPr>
          <w:p w14:paraId="5D94B2C7" w14:textId="77777777" w:rsidR="0062678A" w:rsidRPr="0051523F" w:rsidRDefault="0062678A" w:rsidP="00AC2205">
            <w:pPr>
              <w:ind w:firstLine="0"/>
              <w:rPr>
                <w:sz w:val="20"/>
                <w:szCs w:val="20"/>
              </w:rPr>
            </w:pPr>
          </w:p>
        </w:tc>
        <w:tc>
          <w:tcPr>
            <w:tcW w:w="1076" w:type="dxa"/>
            <w:vMerge/>
          </w:tcPr>
          <w:p w14:paraId="2C9B5F5A" w14:textId="77777777" w:rsidR="0062678A" w:rsidRPr="0051523F" w:rsidRDefault="0062678A" w:rsidP="00AC2205">
            <w:pPr>
              <w:ind w:firstLine="0"/>
              <w:rPr>
                <w:sz w:val="20"/>
                <w:szCs w:val="20"/>
              </w:rPr>
            </w:pPr>
          </w:p>
        </w:tc>
        <w:tc>
          <w:tcPr>
            <w:tcW w:w="2974" w:type="dxa"/>
            <w:vMerge/>
          </w:tcPr>
          <w:p w14:paraId="5FA5B81D" w14:textId="77777777" w:rsidR="0062678A" w:rsidRPr="0051523F" w:rsidRDefault="0062678A" w:rsidP="00AC2205">
            <w:pPr>
              <w:ind w:firstLine="0"/>
              <w:rPr>
                <w:sz w:val="20"/>
                <w:szCs w:val="20"/>
              </w:rPr>
            </w:pPr>
          </w:p>
        </w:tc>
        <w:tc>
          <w:tcPr>
            <w:tcW w:w="2790" w:type="dxa"/>
          </w:tcPr>
          <w:p w14:paraId="7395281E" w14:textId="77777777" w:rsidR="0062678A" w:rsidRDefault="0062678A" w:rsidP="00AC2205">
            <w:pPr>
              <w:ind w:firstLine="0"/>
              <w:rPr>
                <w:sz w:val="20"/>
                <w:szCs w:val="20"/>
              </w:rPr>
            </w:pPr>
            <w:r w:rsidRPr="0051523F">
              <w:rPr>
                <w:sz w:val="20"/>
                <w:szCs w:val="20"/>
              </w:rPr>
              <w:t>Продлить срок исполнения</w:t>
            </w:r>
          </w:p>
        </w:tc>
        <w:tc>
          <w:tcPr>
            <w:tcW w:w="1170" w:type="dxa"/>
          </w:tcPr>
          <w:p w14:paraId="3C310334" w14:textId="77777777" w:rsidR="0062678A" w:rsidRPr="0051523F" w:rsidRDefault="0062678A" w:rsidP="00AC2205">
            <w:pPr>
              <w:ind w:firstLine="0"/>
              <w:rPr>
                <w:sz w:val="20"/>
                <w:szCs w:val="20"/>
              </w:rPr>
            </w:pPr>
            <w:r w:rsidRPr="0051523F">
              <w:rPr>
                <w:sz w:val="20"/>
                <w:szCs w:val="20"/>
              </w:rPr>
              <w:t>5</w:t>
            </w:r>
          </w:p>
        </w:tc>
      </w:tr>
      <w:tr w:rsidR="0062678A" w:rsidRPr="00652214" w14:paraId="5E0C68B1" w14:textId="77777777" w:rsidTr="00AC2205">
        <w:trPr>
          <w:trHeight w:val="70"/>
        </w:trPr>
        <w:tc>
          <w:tcPr>
            <w:tcW w:w="1345" w:type="dxa"/>
            <w:vMerge/>
          </w:tcPr>
          <w:p w14:paraId="32ACAFD8" w14:textId="77777777" w:rsidR="0062678A" w:rsidRPr="0051523F" w:rsidRDefault="0062678A" w:rsidP="00AC2205">
            <w:pPr>
              <w:ind w:firstLine="0"/>
              <w:rPr>
                <w:sz w:val="20"/>
                <w:szCs w:val="20"/>
              </w:rPr>
            </w:pPr>
          </w:p>
        </w:tc>
        <w:tc>
          <w:tcPr>
            <w:tcW w:w="1076" w:type="dxa"/>
            <w:vMerge/>
          </w:tcPr>
          <w:p w14:paraId="25E2CE75" w14:textId="77777777" w:rsidR="0062678A" w:rsidRPr="0051523F" w:rsidRDefault="0062678A" w:rsidP="00AC2205">
            <w:pPr>
              <w:ind w:firstLine="0"/>
              <w:rPr>
                <w:sz w:val="20"/>
                <w:szCs w:val="20"/>
              </w:rPr>
            </w:pPr>
          </w:p>
        </w:tc>
        <w:tc>
          <w:tcPr>
            <w:tcW w:w="2974" w:type="dxa"/>
            <w:vMerge/>
          </w:tcPr>
          <w:p w14:paraId="091721F1" w14:textId="77777777" w:rsidR="0062678A" w:rsidRPr="0051523F" w:rsidRDefault="0062678A" w:rsidP="00AC2205">
            <w:pPr>
              <w:ind w:firstLine="0"/>
              <w:rPr>
                <w:sz w:val="20"/>
                <w:szCs w:val="20"/>
              </w:rPr>
            </w:pPr>
          </w:p>
        </w:tc>
        <w:tc>
          <w:tcPr>
            <w:tcW w:w="2790" w:type="dxa"/>
          </w:tcPr>
          <w:p w14:paraId="577DE04F" w14:textId="77777777" w:rsidR="0062678A" w:rsidRDefault="0062678A" w:rsidP="00AC2205">
            <w:pPr>
              <w:ind w:firstLine="0"/>
              <w:rPr>
                <w:sz w:val="20"/>
                <w:szCs w:val="20"/>
              </w:rPr>
            </w:pPr>
            <w:r w:rsidRPr="0051523F">
              <w:rPr>
                <w:sz w:val="20"/>
                <w:szCs w:val="20"/>
              </w:rPr>
              <w:t>Создать шаблон</w:t>
            </w:r>
          </w:p>
        </w:tc>
        <w:tc>
          <w:tcPr>
            <w:tcW w:w="1170" w:type="dxa"/>
          </w:tcPr>
          <w:p w14:paraId="131314AA" w14:textId="77777777" w:rsidR="0062678A" w:rsidRPr="0051523F" w:rsidRDefault="0062678A" w:rsidP="00AC2205">
            <w:pPr>
              <w:ind w:firstLine="0"/>
              <w:rPr>
                <w:sz w:val="20"/>
                <w:szCs w:val="20"/>
              </w:rPr>
            </w:pPr>
            <w:r w:rsidRPr="0051523F">
              <w:rPr>
                <w:sz w:val="20"/>
                <w:szCs w:val="20"/>
              </w:rPr>
              <w:t>6</w:t>
            </w:r>
          </w:p>
        </w:tc>
      </w:tr>
      <w:tr w:rsidR="0062678A" w:rsidRPr="00652214" w14:paraId="4BF9457F" w14:textId="77777777" w:rsidTr="00AC2205">
        <w:trPr>
          <w:trHeight w:val="70"/>
        </w:trPr>
        <w:tc>
          <w:tcPr>
            <w:tcW w:w="1345" w:type="dxa"/>
            <w:vMerge/>
          </w:tcPr>
          <w:p w14:paraId="1D192B37" w14:textId="77777777" w:rsidR="0062678A" w:rsidRPr="0051523F" w:rsidRDefault="0062678A" w:rsidP="00AC2205">
            <w:pPr>
              <w:ind w:firstLine="0"/>
              <w:rPr>
                <w:sz w:val="20"/>
                <w:szCs w:val="20"/>
              </w:rPr>
            </w:pPr>
          </w:p>
        </w:tc>
        <w:tc>
          <w:tcPr>
            <w:tcW w:w="1076" w:type="dxa"/>
            <w:vMerge/>
          </w:tcPr>
          <w:p w14:paraId="699B9972" w14:textId="77777777" w:rsidR="0062678A" w:rsidRPr="0051523F" w:rsidRDefault="0062678A" w:rsidP="00AC2205">
            <w:pPr>
              <w:ind w:firstLine="0"/>
              <w:rPr>
                <w:sz w:val="20"/>
                <w:szCs w:val="20"/>
              </w:rPr>
            </w:pPr>
          </w:p>
        </w:tc>
        <w:tc>
          <w:tcPr>
            <w:tcW w:w="2974" w:type="dxa"/>
            <w:vMerge/>
          </w:tcPr>
          <w:p w14:paraId="115A9AA9" w14:textId="77777777" w:rsidR="0062678A" w:rsidRPr="0051523F" w:rsidRDefault="0062678A" w:rsidP="00AC2205">
            <w:pPr>
              <w:ind w:firstLine="0"/>
              <w:rPr>
                <w:sz w:val="20"/>
                <w:szCs w:val="20"/>
              </w:rPr>
            </w:pPr>
          </w:p>
        </w:tc>
        <w:tc>
          <w:tcPr>
            <w:tcW w:w="2790" w:type="dxa"/>
          </w:tcPr>
          <w:p w14:paraId="5BEBFC9E" w14:textId="77777777" w:rsidR="0062678A" w:rsidRDefault="0062678A" w:rsidP="00AC2205">
            <w:pPr>
              <w:ind w:firstLine="0"/>
              <w:rPr>
                <w:sz w:val="20"/>
                <w:szCs w:val="20"/>
              </w:rPr>
            </w:pPr>
            <w:r w:rsidRPr="0051523F">
              <w:rPr>
                <w:sz w:val="20"/>
                <w:szCs w:val="20"/>
              </w:rPr>
              <w:t>Создать карточку по шаблону</w:t>
            </w:r>
          </w:p>
        </w:tc>
        <w:tc>
          <w:tcPr>
            <w:tcW w:w="1170" w:type="dxa"/>
          </w:tcPr>
          <w:p w14:paraId="07470E39" w14:textId="77777777" w:rsidR="0062678A" w:rsidRPr="0051523F" w:rsidRDefault="0062678A" w:rsidP="00AC2205">
            <w:pPr>
              <w:ind w:firstLine="0"/>
              <w:rPr>
                <w:sz w:val="20"/>
                <w:szCs w:val="20"/>
              </w:rPr>
            </w:pPr>
            <w:r w:rsidRPr="0051523F">
              <w:rPr>
                <w:sz w:val="20"/>
                <w:szCs w:val="20"/>
              </w:rPr>
              <w:t>7</w:t>
            </w:r>
          </w:p>
        </w:tc>
      </w:tr>
      <w:tr w:rsidR="0062678A" w:rsidRPr="00652214" w14:paraId="201A5290" w14:textId="77777777" w:rsidTr="00AC2205">
        <w:trPr>
          <w:trHeight w:val="70"/>
        </w:trPr>
        <w:tc>
          <w:tcPr>
            <w:tcW w:w="1345" w:type="dxa"/>
            <w:vMerge/>
          </w:tcPr>
          <w:p w14:paraId="34EBFA18" w14:textId="77777777" w:rsidR="0062678A" w:rsidRPr="0051523F" w:rsidRDefault="0062678A" w:rsidP="00AC2205">
            <w:pPr>
              <w:ind w:firstLine="0"/>
              <w:rPr>
                <w:sz w:val="20"/>
                <w:szCs w:val="20"/>
              </w:rPr>
            </w:pPr>
          </w:p>
        </w:tc>
        <w:tc>
          <w:tcPr>
            <w:tcW w:w="1076" w:type="dxa"/>
            <w:vMerge/>
          </w:tcPr>
          <w:p w14:paraId="5BE64634" w14:textId="77777777" w:rsidR="0062678A" w:rsidRPr="0051523F" w:rsidRDefault="0062678A" w:rsidP="00AC2205">
            <w:pPr>
              <w:ind w:firstLine="0"/>
              <w:rPr>
                <w:sz w:val="20"/>
                <w:szCs w:val="20"/>
              </w:rPr>
            </w:pPr>
          </w:p>
        </w:tc>
        <w:tc>
          <w:tcPr>
            <w:tcW w:w="2974" w:type="dxa"/>
            <w:vMerge/>
          </w:tcPr>
          <w:p w14:paraId="2C2030C7" w14:textId="77777777" w:rsidR="0062678A" w:rsidRPr="0051523F" w:rsidRDefault="0062678A" w:rsidP="00AC2205">
            <w:pPr>
              <w:ind w:firstLine="0"/>
              <w:rPr>
                <w:sz w:val="20"/>
                <w:szCs w:val="20"/>
              </w:rPr>
            </w:pPr>
          </w:p>
        </w:tc>
        <w:tc>
          <w:tcPr>
            <w:tcW w:w="2790" w:type="dxa"/>
          </w:tcPr>
          <w:p w14:paraId="69FC0DBE" w14:textId="77777777" w:rsidR="0062678A" w:rsidRDefault="0062678A" w:rsidP="00AC2205">
            <w:pPr>
              <w:ind w:firstLine="0"/>
              <w:rPr>
                <w:sz w:val="20"/>
                <w:szCs w:val="20"/>
              </w:rPr>
            </w:pPr>
            <w:r w:rsidRPr="0051523F">
              <w:rPr>
                <w:sz w:val="20"/>
                <w:szCs w:val="20"/>
              </w:rPr>
              <w:t>Добавить в избранное</w:t>
            </w:r>
          </w:p>
        </w:tc>
        <w:tc>
          <w:tcPr>
            <w:tcW w:w="1170" w:type="dxa"/>
          </w:tcPr>
          <w:p w14:paraId="05A82EDC" w14:textId="77777777" w:rsidR="0062678A" w:rsidRPr="0051523F" w:rsidRDefault="0062678A" w:rsidP="00AC2205">
            <w:pPr>
              <w:ind w:firstLine="0"/>
              <w:rPr>
                <w:sz w:val="20"/>
                <w:szCs w:val="20"/>
              </w:rPr>
            </w:pPr>
            <w:r w:rsidRPr="0051523F">
              <w:rPr>
                <w:sz w:val="20"/>
                <w:szCs w:val="20"/>
              </w:rPr>
              <w:t>8</w:t>
            </w:r>
          </w:p>
        </w:tc>
      </w:tr>
      <w:tr w:rsidR="0062678A" w:rsidRPr="00652214" w14:paraId="6D7ACC9F" w14:textId="77777777" w:rsidTr="00AC2205">
        <w:trPr>
          <w:trHeight w:val="70"/>
        </w:trPr>
        <w:tc>
          <w:tcPr>
            <w:tcW w:w="1345" w:type="dxa"/>
            <w:vMerge/>
          </w:tcPr>
          <w:p w14:paraId="2CDE3156" w14:textId="77777777" w:rsidR="0062678A" w:rsidRPr="0051523F" w:rsidRDefault="0062678A" w:rsidP="00AC2205">
            <w:pPr>
              <w:ind w:firstLine="0"/>
              <w:rPr>
                <w:sz w:val="20"/>
                <w:szCs w:val="20"/>
              </w:rPr>
            </w:pPr>
          </w:p>
        </w:tc>
        <w:tc>
          <w:tcPr>
            <w:tcW w:w="1076" w:type="dxa"/>
            <w:vMerge/>
          </w:tcPr>
          <w:p w14:paraId="63176D9B" w14:textId="77777777" w:rsidR="0062678A" w:rsidRPr="0051523F" w:rsidRDefault="0062678A" w:rsidP="00AC2205">
            <w:pPr>
              <w:ind w:firstLine="0"/>
              <w:rPr>
                <w:sz w:val="20"/>
                <w:szCs w:val="20"/>
              </w:rPr>
            </w:pPr>
          </w:p>
        </w:tc>
        <w:tc>
          <w:tcPr>
            <w:tcW w:w="2974" w:type="dxa"/>
            <w:vMerge/>
          </w:tcPr>
          <w:p w14:paraId="14D4CA73" w14:textId="77777777" w:rsidR="0062678A" w:rsidRPr="0051523F" w:rsidRDefault="0062678A" w:rsidP="00AC2205">
            <w:pPr>
              <w:ind w:firstLine="0"/>
              <w:rPr>
                <w:sz w:val="20"/>
                <w:szCs w:val="20"/>
              </w:rPr>
            </w:pPr>
          </w:p>
        </w:tc>
        <w:tc>
          <w:tcPr>
            <w:tcW w:w="2790" w:type="dxa"/>
          </w:tcPr>
          <w:p w14:paraId="426749E9" w14:textId="77777777" w:rsidR="0062678A" w:rsidRDefault="0062678A" w:rsidP="00AC2205">
            <w:pPr>
              <w:ind w:firstLine="0"/>
              <w:rPr>
                <w:sz w:val="20"/>
                <w:szCs w:val="20"/>
              </w:rPr>
            </w:pPr>
            <w:r w:rsidRPr="0051523F">
              <w:rPr>
                <w:sz w:val="20"/>
                <w:szCs w:val="20"/>
              </w:rPr>
              <w:t>Цветовая метка</w:t>
            </w:r>
          </w:p>
        </w:tc>
        <w:tc>
          <w:tcPr>
            <w:tcW w:w="1170" w:type="dxa"/>
          </w:tcPr>
          <w:p w14:paraId="0F8B48F6" w14:textId="77777777" w:rsidR="0062678A" w:rsidRPr="0051523F" w:rsidRDefault="0062678A" w:rsidP="00AC2205">
            <w:pPr>
              <w:ind w:firstLine="0"/>
              <w:rPr>
                <w:sz w:val="20"/>
                <w:szCs w:val="20"/>
              </w:rPr>
            </w:pPr>
            <w:r w:rsidRPr="0051523F">
              <w:rPr>
                <w:sz w:val="20"/>
                <w:szCs w:val="20"/>
              </w:rPr>
              <w:t>9</w:t>
            </w:r>
          </w:p>
        </w:tc>
      </w:tr>
      <w:tr w:rsidR="0062678A" w:rsidRPr="00652214" w14:paraId="35DE6CDB" w14:textId="77777777" w:rsidTr="00AC2205">
        <w:trPr>
          <w:trHeight w:val="70"/>
        </w:trPr>
        <w:tc>
          <w:tcPr>
            <w:tcW w:w="1345" w:type="dxa"/>
            <w:vMerge/>
          </w:tcPr>
          <w:p w14:paraId="1B08E600" w14:textId="77777777" w:rsidR="0062678A" w:rsidRPr="0051523F" w:rsidRDefault="0062678A" w:rsidP="00AC2205">
            <w:pPr>
              <w:ind w:firstLine="0"/>
              <w:rPr>
                <w:sz w:val="20"/>
                <w:szCs w:val="20"/>
              </w:rPr>
            </w:pPr>
          </w:p>
        </w:tc>
        <w:tc>
          <w:tcPr>
            <w:tcW w:w="1076" w:type="dxa"/>
            <w:vMerge/>
          </w:tcPr>
          <w:p w14:paraId="3F6C59C1" w14:textId="77777777" w:rsidR="0062678A" w:rsidRPr="0051523F" w:rsidRDefault="0062678A" w:rsidP="00AC2205">
            <w:pPr>
              <w:ind w:firstLine="0"/>
              <w:rPr>
                <w:sz w:val="20"/>
                <w:szCs w:val="20"/>
              </w:rPr>
            </w:pPr>
          </w:p>
        </w:tc>
        <w:tc>
          <w:tcPr>
            <w:tcW w:w="2974" w:type="dxa"/>
            <w:vMerge/>
          </w:tcPr>
          <w:p w14:paraId="3ABC0D17" w14:textId="77777777" w:rsidR="0062678A" w:rsidRPr="0051523F" w:rsidRDefault="0062678A" w:rsidP="00AC2205">
            <w:pPr>
              <w:ind w:firstLine="0"/>
              <w:rPr>
                <w:sz w:val="20"/>
                <w:szCs w:val="20"/>
              </w:rPr>
            </w:pPr>
          </w:p>
        </w:tc>
        <w:tc>
          <w:tcPr>
            <w:tcW w:w="2790" w:type="dxa"/>
          </w:tcPr>
          <w:p w14:paraId="5B4F0C3D" w14:textId="77777777" w:rsidR="0062678A" w:rsidRDefault="0062678A" w:rsidP="00AC2205">
            <w:pPr>
              <w:ind w:firstLine="0"/>
              <w:rPr>
                <w:sz w:val="20"/>
                <w:szCs w:val="20"/>
              </w:rPr>
            </w:pPr>
            <w:r w:rsidRPr="0051523F">
              <w:rPr>
                <w:sz w:val="20"/>
                <w:szCs w:val="20"/>
              </w:rPr>
              <w:t>Отметить как непрочитанное</w:t>
            </w:r>
          </w:p>
        </w:tc>
        <w:tc>
          <w:tcPr>
            <w:tcW w:w="1170" w:type="dxa"/>
          </w:tcPr>
          <w:p w14:paraId="029554AF" w14:textId="77777777" w:rsidR="0062678A" w:rsidRPr="0051523F" w:rsidRDefault="0062678A" w:rsidP="00AC2205">
            <w:pPr>
              <w:ind w:firstLine="0"/>
              <w:rPr>
                <w:sz w:val="20"/>
                <w:szCs w:val="20"/>
              </w:rPr>
            </w:pPr>
            <w:r w:rsidRPr="0051523F">
              <w:rPr>
                <w:sz w:val="20"/>
                <w:szCs w:val="20"/>
              </w:rPr>
              <w:t>10</w:t>
            </w:r>
          </w:p>
        </w:tc>
      </w:tr>
      <w:tr w:rsidR="0062678A" w:rsidRPr="00652214" w14:paraId="487FE026" w14:textId="77777777" w:rsidTr="00AC2205">
        <w:trPr>
          <w:trHeight w:val="70"/>
        </w:trPr>
        <w:tc>
          <w:tcPr>
            <w:tcW w:w="1345" w:type="dxa"/>
            <w:vMerge/>
          </w:tcPr>
          <w:p w14:paraId="3102D8A4" w14:textId="77777777" w:rsidR="0062678A" w:rsidRPr="0051523F" w:rsidRDefault="0062678A" w:rsidP="00AC2205">
            <w:pPr>
              <w:ind w:firstLine="0"/>
              <w:rPr>
                <w:sz w:val="20"/>
                <w:szCs w:val="20"/>
              </w:rPr>
            </w:pPr>
          </w:p>
        </w:tc>
        <w:tc>
          <w:tcPr>
            <w:tcW w:w="1076" w:type="dxa"/>
            <w:vMerge/>
          </w:tcPr>
          <w:p w14:paraId="553DD635" w14:textId="77777777" w:rsidR="0062678A" w:rsidRPr="0051523F" w:rsidRDefault="0062678A" w:rsidP="00AC2205">
            <w:pPr>
              <w:ind w:firstLine="0"/>
              <w:rPr>
                <w:sz w:val="20"/>
                <w:szCs w:val="20"/>
              </w:rPr>
            </w:pPr>
          </w:p>
        </w:tc>
        <w:tc>
          <w:tcPr>
            <w:tcW w:w="2974" w:type="dxa"/>
            <w:vMerge/>
          </w:tcPr>
          <w:p w14:paraId="404F85CC" w14:textId="77777777" w:rsidR="0062678A" w:rsidRPr="0051523F" w:rsidRDefault="0062678A" w:rsidP="00AC2205">
            <w:pPr>
              <w:ind w:firstLine="0"/>
              <w:rPr>
                <w:sz w:val="20"/>
                <w:szCs w:val="20"/>
              </w:rPr>
            </w:pPr>
          </w:p>
        </w:tc>
        <w:tc>
          <w:tcPr>
            <w:tcW w:w="2790" w:type="dxa"/>
          </w:tcPr>
          <w:p w14:paraId="45CCB515" w14:textId="77777777" w:rsidR="0062678A" w:rsidRDefault="0062678A" w:rsidP="00AC2205">
            <w:pPr>
              <w:ind w:firstLine="0"/>
              <w:rPr>
                <w:sz w:val="20"/>
                <w:szCs w:val="20"/>
              </w:rPr>
            </w:pPr>
            <w:r w:rsidRPr="0051523F">
              <w:rPr>
                <w:sz w:val="20"/>
                <w:szCs w:val="20"/>
              </w:rPr>
              <w:t>Печать карточки</w:t>
            </w:r>
          </w:p>
        </w:tc>
        <w:tc>
          <w:tcPr>
            <w:tcW w:w="1170" w:type="dxa"/>
          </w:tcPr>
          <w:p w14:paraId="594BB587" w14:textId="77777777" w:rsidR="0062678A" w:rsidRPr="0051523F" w:rsidRDefault="0062678A" w:rsidP="00AC2205">
            <w:pPr>
              <w:ind w:firstLine="0"/>
              <w:rPr>
                <w:sz w:val="20"/>
                <w:szCs w:val="20"/>
              </w:rPr>
            </w:pPr>
            <w:r w:rsidRPr="0051523F">
              <w:rPr>
                <w:sz w:val="20"/>
                <w:szCs w:val="20"/>
              </w:rPr>
              <w:t>11</w:t>
            </w:r>
          </w:p>
        </w:tc>
      </w:tr>
      <w:tr w:rsidR="0062678A" w:rsidRPr="00652214" w14:paraId="393400E2" w14:textId="77777777" w:rsidTr="00AC2205">
        <w:trPr>
          <w:trHeight w:val="70"/>
        </w:trPr>
        <w:tc>
          <w:tcPr>
            <w:tcW w:w="1345" w:type="dxa"/>
            <w:vMerge/>
          </w:tcPr>
          <w:p w14:paraId="6CC6DF0E" w14:textId="77777777" w:rsidR="0062678A" w:rsidRPr="0051523F" w:rsidRDefault="0062678A" w:rsidP="00AC2205">
            <w:pPr>
              <w:ind w:firstLine="0"/>
              <w:rPr>
                <w:sz w:val="20"/>
                <w:szCs w:val="20"/>
              </w:rPr>
            </w:pPr>
          </w:p>
        </w:tc>
        <w:tc>
          <w:tcPr>
            <w:tcW w:w="1076" w:type="dxa"/>
            <w:vMerge/>
          </w:tcPr>
          <w:p w14:paraId="24680058" w14:textId="77777777" w:rsidR="0062678A" w:rsidRPr="0051523F" w:rsidRDefault="0062678A" w:rsidP="00AC2205">
            <w:pPr>
              <w:ind w:firstLine="0"/>
              <w:rPr>
                <w:sz w:val="20"/>
                <w:szCs w:val="20"/>
              </w:rPr>
            </w:pPr>
          </w:p>
        </w:tc>
        <w:tc>
          <w:tcPr>
            <w:tcW w:w="2974" w:type="dxa"/>
            <w:vMerge/>
          </w:tcPr>
          <w:p w14:paraId="44E1E4F1" w14:textId="77777777" w:rsidR="0062678A" w:rsidRPr="0051523F" w:rsidRDefault="0062678A" w:rsidP="00AC2205">
            <w:pPr>
              <w:ind w:firstLine="0"/>
              <w:rPr>
                <w:sz w:val="20"/>
                <w:szCs w:val="20"/>
              </w:rPr>
            </w:pPr>
          </w:p>
        </w:tc>
        <w:tc>
          <w:tcPr>
            <w:tcW w:w="2790" w:type="dxa"/>
          </w:tcPr>
          <w:p w14:paraId="2918DB80" w14:textId="77777777" w:rsidR="0062678A" w:rsidRDefault="0062678A" w:rsidP="00AC2205">
            <w:pPr>
              <w:ind w:firstLine="0"/>
              <w:rPr>
                <w:sz w:val="20"/>
                <w:szCs w:val="20"/>
              </w:rPr>
            </w:pPr>
            <w:r w:rsidRPr="0051523F">
              <w:rPr>
                <w:sz w:val="20"/>
                <w:szCs w:val="20"/>
              </w:rPr>
              <w:t>Свойства карточки</w:t>
            </w:r>
          </w:p>
        </w:tc>
        <w:tc>
          <w:tcPr>
            <w:tcW w:w="1170" w:type="dxa"/>
          </w:tcPr>
          <w:p w14:paraId="39A99132" w14:textId="77777777" w:rsidR="0062678A" w:rsidRPr="0051523F" w:rsidRDefault="0062678A" w:rsidP="00AC2205">
            <w:pPr>
              <w:ind w:firstLine="0"/>
              <w:rPr>
                <w:sz w:val="20"/>
                <w:szCs w:val="20"/>
              </w:rPr>
            </w:pPr>
            <w:r w:rsidRPr="0051523F">
              <w:rPr>
                <w:sz w:val="20"/>
                <w:szCs w:val="20"/>
              </w:rPr>
              <w:t>12</w:t>
            </w:r>
          </w:p>
        </w:tc>
      </w:tr>
      <w:tr w:rsidR="0062678A" w:rsidRPr="00652214" w14:paraId="7A080CD8" w14:textId="77777777" w:rsidTr="00AC2205">
        <w:trPr>
          <w:trHeight w:val="70"/>
        </w:trPr>
        <w:tc>
          <w:tcPr>
            <w:tcW w:w="1345" w:type="dxa"/>
            <w:vMerge/>
          </w:tcPr>
          <w:p w14:paraId="1B12B027" w14:textId="77777777" w:rsidR="0062678A" w:rsidRPr="0051523F" w:rsidRDefault="0062678A" w:rsidP="00AC2205">
            <w:pPr>
              <w:ind w:firstLine="0"/>
              <w:rPr>
                <w:sz w:val="20"/>
                <w:szCs w:val="20"/>
              </w:rPr>
            </w:pPr>
          </w:p>
        </w:tc>
        <w:tc>
          <w:tcPr>
            <w:tcW w:w="1076" w:type="dxa"/>
            <w:vMerge/>
          </w:tcPr>
          <w:p w14:paraId="36FC77AC" w14:textId="77777777" w:rsidR="0062678A" w:rsidRPr="0051523F" w:rsidRDefault="0062678A" w:rsidP="00AC2205">
            <w:pPr>
              <w:ind w:firstLine="0"/>
              <w:rPr>
                <w:sz w:val="20"/>
                <w:szCs w:val="20"/>
              </w:rPr>
            </w:pPr>
          </w:p>
        </w:tc>
        <w:tc>
          <w:tcPr>
            <w:tcW w:w="2974" w:type="dxa"/>
            <w:vMerge/>
          </w:tcPr>
          <w:p w14:paraId="0E87E179" w14:textId="77777777" w:rsidR="0062678A" w:rsidRPr="0051523F" w:rsidRDefault="0062678A" w:rsidP="00AC2205">
            <w:pPr>
              <w:ind w:firstLine="0"/>
              <w:rPr>
                <w:sz w:val="20"/>
                <w:szCs w:val="20"/>
              </w:rPr>
            </w:pPr>
          </w:p>
        </w:tc>
        <w:tc>
          <w:tcPr>
            <w:tcW w:w="2790" w:type="dxa"/>
          </w:tcPr>
          <w:p w14:paraId="0DE18639" w14:textId="77777777" w:rsidR="0062678A" w:rsidRDefault="0062678A" w:rsidP="00AC2205">
            <w:pPr>
              <w:ind w:firstLine="0"/>
              <w:rPr>
                <w:sz w:val="20"/>
                <w:szCs w:val="20"/>
              </w:rPr>
            </w:pPr>
            <w:r w:rsidRPr="0051523F">
              <w:rPr>
                <w:sz w:val="20"/>
                <w:szCs w:val="20"/>
              </w:rPr>
              <w:t>Подписать с ЭЦП</w:t>
            </w:r>
          </w:p>
        </w:tc>
        <w:tc>
          <w:tcPr>
            <w:tcW w:w="1170" w:type="dxa"/>
          </w:tcPr>
          <w:p w14:paraId="1FE6F314" w14:textId="77777777" w:rsidR="0062678A" w:rsidRPr="0051523F" w:rsidRDefault="0062678A" w:rsidP="00AC2205">
            <w:pPr>
              <w:ind w:firstLine="0"/>
              <w:rPr>
                <w:sz w:val="20"/>
                <w:szCs w:val="20"/>
              </w:rPr>
            </w:pPr>
            <w:r w:rsidRPr="0051523F">
              <w:rPr>
                <w:sz w:val="20"/>
                <w:szCs w:val="20"/>
              </w:rPr>
              <w:t>13</w:t>
            </w:r>
          </w:p>
        </w:tc>
      </w:tr>
      <w:tr w:rsidR="0062678A" w:rsidRPr="00652214" w14:paraId="5989EA6D" w14:textId="77777777" w:rsidTr="00AC2205">
        <w:trPr>
          <w:trHeight w:val="70"/>
        </w:trPr>
        <w:tc>
          <w:tcPr>
            <w:tcW w:w="1345" w:type="dxa"/>
            <w:vMerge/>
          </w:tcPr>
          <w:p w14:paraId="21E1BEB8" w14:textId="77777777" w:rsidR="0062678A" w:rsidRPr="0051523F" w:rsidRDefault="0062678A" w:rsidP="00AC2205">
            <w:pPr>
              <w:ind w:firstLine="0"/>
              <w:rPr>
                <w:sz w:val="20"/>
                <w:szCs w:val="20"/>
              </w:rPr>
            </w:pPr>
          </w:p>
        </w:tc>
        <w:tc>
          <w:tcPr>
            <w:tcW w:w="1076" w:type="dxa"/>
            <w:vMerge/>
          </w:tcPr>
          <w:p w14:paraId="6C5E633F" w14:textId="77777777" w:rsidR="0062678A" w:rsidRPr="0051523F" w:rsidRDefault="0062678A" w:rsidP="00AC2205">
            <w:pPr>
              <w:ind w:firstLine="0"/>
              <w:rPr>
                <w:sz w:val="20"/>
                <w:szCs w:val="20"/>
              </w:rPr>
            </w:pPr>
          </w:p>
        </w:tc>
        <w:tc>
          <w:tcPr>
            <w:tcW w:w="2974" w:type="dxa"/>
            <w:vMerge/>
          </w:tcPr>
          <w:p w14:paraId="7C124FE2" w14:textId="77777777" w:rsidR="0062678A" w:rsidRPr="0051523F" w:rsidRDefault="0062678A" w:rsidP="00AC2205">
            <w:pPr>
              <w:ind w:firstLine="0"/>
              <w:rPr>
                <w:sz w:val="20"/>
                <w:szCs w:val="20"/>
              </w:rPr>
            </w:pPr>
          </w:p>
        </w:tc>
        <w:tc>
          <w:tcPr>
            <w:tcW w:w="2790" w:type="dxa"/>
          </w:tcPr>
          <w:p w14:paraId="658F95CC" w14:textId="77777777" w:rsidR="0062678A" w:rsidRDefault="0062678A" w:rsidP="00AC2205">
            <w:pPr>
              <w:ind w:firstLine="0"/>
              <w:rPr>
                <w:sz w:val="20"/>
                <w:szCs w:val="20"/>
              </w:rPr>
            </w:pPr>
            <w:r w:rsidRPr="0051523F">
              <w:rPr>
                <w:sz w:val="20"/>
                <w:szCs w:val="20"/>
              </w:rPr>
              <w:t>Журнал ЭЦП</w:t>
            </w:r>
          </w:p>
        </w:tc>
        <w:tc>
          <w:tcPr>
            <w:tcW w:w="1170" w:type="dxa"/>
          </w:tcPr>
          <w:p w14:paraId="5072A753" w14:textId="77777777" w:rsidR="0062678A" w:rsidRPr="0051523F" w:rsidRDefault="0062678A" w:rsidP="00AC2205">
            <w:pPr>
              <w:ind w:firstLine="0"/>
              <w:rPr>
                <w:sz w:val="20"/>
                <w:szCs w:val="20"/>
              </w:rPr>
            </w:pPr>
            <w:r w:rsidRPr="0051523F">
              <w:rPr>
                <w:sz w:val="20"/>
                <w:szCs w:val="20"/>
              </w:rPr>
              <w:t>14</w:t>
            </w:r>
          </w:p>
        </w:tc>
      </w:tr>
      <w:tr w:rsidR="0062678A" w:rsidRPr="00652214" w14:paraId="5528E929" w14:textId="77777777" w:rsidTr="00AC2205">
        <w:trPr>
          <w:trHeight w:val="70"/>
        </w:trPr>
        <w:tc>
          <w:tcPr>
            <w:tcW w:w="1345" w:type="dxa"/>
            <w:vMerge/>
          </w:tcPr>
          <w:p w14:paraId="1AF3382F" w14:textId="77777777" w:rsidR="0062678A" w:rsidRPr="0051523F" w:rsidRDefault="0062678A" w:rsidP="00AC2205">
            <w:pPr>
              <w:ind w:firstLine="0"/>
              <w:rPr>
                <w:sz w:val="20"/>
                <w:szCs w:val="20"/>
              </w:rPr>
            </w:pPr>
          </w:p>
        </w:tc>
        <w:tc>
          <w:tcPr>
            <w:tcW w:w="1076" w:type="dxa"/>
            <w:vMerge/>
          </w:tcPr>
          <w:p w14:paraId="7FBF1BB7" w14:textId="77777777" w:rsidR="0062678A" w:rsidRPr="0051523F" w:rsidRDefault="0062678A" w:rsidP="00AC2205">
            <w:pPr>
              <w:ind w:firstLine="0"/>
              <w:rPr>
                <w:sz w:val="20"/>
                <w:szCs w:val="20"/>
              </w:rPr>
            </w:pPr>
          </w:p>
        </w:tc>
        <w:tc>
          <w:tcPr>
            <w:tcW w:w="2974" w:type="dxa"/>
            <w:vMerge/>
          </w:tcPr>
          <w:p w14:paraId="619747F8" w14:textId="77777777" w:rsidR="0062678A" w:rsidRPr="0051523F" w:rsidRDefault="0062678A" w:rsidP="00AC2205">
            <w:pPr>
              <w:ind w:firstLine="0"/>
              <w:rPr>
                <w:sz w:val="20"/>
                <w:szCs w:val="20"/>
              </w:rPr>
            </w:pPr>
          </w:p>
        </w:tc>
        <w:tc>
          <w:tcPr>
            <w:tcW w:w="2790" w:type="dxa"/>
          </w:tcPr>
          <w:p w14:paraId="03B0E51E" w14:textId="77777777" w:rsidR="0062678A" w:rsidRDefault="0062678A" w:rsidP="00AC2205">
            <w:pPr>
              <w:ind w:firstLine="0"/>
              <w:rPr>
                <w:sz w:val="20"/>
                <w:szCs w:val="20"/>
              </w:rPr>
            </w:pPr>
            <w:r>
              <w:rPr>
                <w:sz w:val="20"/>
                <w:szCs w:val="20"/>
              </w:rPr>
              <w:t>Добавить наблюдателей</w:t>
            </w:r>
          </w:p>
        </w:tc>
        <w:tc>
          <w:tcPr>
            <w:tcW w:w="1170" w:type="dxa"/>
          </w:tcPr>
          <w:p w14:paraId="34525237" w14:textId="77777777" w:rsidR="0062678A" w:rsidRPr="0051523F" w:rsidRDefault="0062678A" w:rsidP="00AC2205">
            <w:pPr>
              <w:ind w:firstLine="0"/>
              <w:rPr>
                <w:sz w:val="20"/>
                <w:szCs w:val="20"/>
              </w:rPr>
            </w:pPr>
            <w:r w:rsidRPr="0051523F">
              <w:rPr>
                <w:sz w:val="20"/>
                <w:szCs w:val="20"/>
              </w:rPr>
              <w:t>15</w:t>
            </w:r>
          </w:p>
        </w:tc>
      </w:tr>
      <w:tr w:rsidR="0062678A" w:rsidRPr="00652214" w14:paraId="7C5744E3" w14:textId="77777777" w:rsidTr="00AC2205">
        <w:trPr>
          <w:trHeight w:val="70"/>
        </w:trPr>
        <w:tc>
          <w:tcPr>
            <w:tcW w:w="1345" w:type="dxa"/>
            <w:vMerge/>
          </w:tcPr>
          <w:p w14:paraId="1D85BA4A" w14:textId="77777777" w:rsidR="0062678A" w:rsidRPr="0051523F" w:rsidRDefault="0062678A" w:rsidP="00AC2205">
            <w:pPr>
              <w:ind w:firstLine="0"/>
              <w:rPr>
                <w:sz w:val="20"/>
                <w:szCs w:val="20"/>
              </w:rPr>
            </w:pPr>
          </w:p>
        </w:tc>
        <w:tc>
          <w:tcPr>
            <w:tcW w:w="1076" w:type="dxa"/>
            <w:vMerge/>
          </w:tcPr>
          <w:p w14:paraId="2E486E0B" w14:textId="77777777" w:rsidR="0062678A" w:rsidRPr="0051523F" w:rsidRDefault="0062678A" w:rsidP="00AC2205">
            <w:pPr>
              <w:ind w:firstLine="0"/>
              <w:rPr>
                <w:sz w:val="20"/>
                <w:szCs w:val="20"/>
              </w:rPr>
            </w:pPr>
          </w:p>
        </w:tc>
        <w:tc>
          <w:tcPr>
            <w:tcW w:w="2974" w:type="dxa"/>
            <w:vMerge/>
          </w:tcPr>
          <w:p w14:paraId="2BB26893" w14:textId="77777777" w:rsidR="0062678A" w:rsidRPr="0051523F" w:rsidRDefault="0062678A" w:rsidP="00AC2205">
            <w:pPr>
              <w:ind w:firstLine="0"/>
              <w:rPr>
                <w:sz w:val="20"/>
                <w:szCs w:val="20"/>
              </w:rPr>
            </w:pPr>
          </w:p>
        </w:tc>
        <w:tc>
          <w:tcPr>
            <w:tcW w:w="2790" w:type="dxa"/>
          </w:tcPr>
          <w:p w14:paraId="76629B4D" w14:textId="77777777" w:rsidR="0062678A" w:rsidRDefault="0062678A" w:rsidP="00AC2205">
            <w:pPr>
              <w:ind w:firstLine="0"/>
              <w:rPr>
                <w:sz w:val="20"/>
                <w:szCs w:val="20"/>
              </w:rPr>
            </w:pPr>
            <w:r>
              <w:rPr>
                <w:sz w:val="20"/>
                <w:szCs w:val="20"/>
              </w:rPr>
              <w:t>Удалить карточку</w:t>
            </w:r>
          </w:p>
        </w:tc>
        <w:tc>
          <w:tcPr>
            <w:tcW w:w="1170" w:type="dxa"/>
          </w:tcPr>
          <w:p w14:paraId="3FECD940" w14:textId="77777777" w:rsidR="0062678A" w:rsidRPr="0051523F" w:rsidRDefault="0062678A" w:rsidP="00AC2205">
            <w:pPr>
              <w:ind w:firstLine="0"/>
              <w:rPr>
                <w:sz w:val="20"/>
                <w:szCs w:val="20"/>
              </w:rPr>
            </w:pPr>
            <w:r w:rsidRPr="0051523F">
              <w:rPr>
                <w:sz w:val="20"/>
                <w:szCs w:val="20"/>
              </w:rPr>
              <w:t>16</w:t>
            </w:r>
          </w:p>
        </w:tc>
      </w:tr>
      <w:tr w:rsidR="0062678A" w:rsidRPr="00AD5AD2" w14:paraId="3EDBF1D5" w14:textId="77777777" w:rsidTr="00AC2205">
        <w:trPr>
          <w:trHeight w:val="70"/>
        </w:trPr>
        <w:tc>
          <w:tcPr>
            <w:tcW w:w="9355" w:type="dxa"/>
            <w:gridSpan w:val="5"/>
          </w:tcPr>
          <w:p w14:paraId="3AFAB419" w14:textId="77777777" w:rsidR="0062678A" w:rsidRPr="0062678A" w:rsidRDefault="0062678A" w:rsidP="00AC2205">
            <w:pPr>
              <w:ind w:firstLine="0"/>
              <w:rPr>
                <w:b/>
                <w:sz w:val="20"/>
                <w:szCs w:val="20"/>
                <w:lang w:val="ru-RU"/>
              </w:rPr>
            </w:pPr>
            <w:r w:rsidRPr="0062678A">
              <w:rPr>
                <w:b/>
                <w:sz w:val="20"/>
                <w:szCs w:val="20"/>
                <w:lang w:val="ru-RU"/>
              </w:rPr>
              <w:t>Лента у остальных типов документов по аналогии с описанными выше.</w:t>
            </w:r>
          </w:p>
        </w:tc>
      </w:tr>
    </w:tbl>
    <w:p w14:paraId="16D94E8D" w14:textId="77777777" w:rsidR="0062678A" w:rsidRPr="00593C09" w:rsidRDefault="0062678A" w:rsidP="0062678A">
      <w:pPr>
        <w:ind w:left="706" w:firstLine="0"/>
        <w:rPr>
          <w:lang w:val="ru-RU"/>
        </w:rPr>
      </w:pPr>
    </w:p>
    <w:p w14:paraId="29A7265B" w14:textId="77777777" w:rsidR="0062678A" w:rsidRPr="001A37BF" w:rsidRDefault="0062678A" w:rsidP="0062678A">
      <w:pPr>
        <w:pStyle w:val="2"/>
        <w:rPr>
          <w:lang w:val="ru-RU"/>
        </w:rPr>
      </w:pPr>
      <w:r w:rsidRPr="001A37BF">
        <w:rPr>
          <w:lang w:val="ru-RU"/>
        </w:rPr>
        <w:lastRenderedPageBreak/>
        <w:t>Текст подсказки и причины недоступности кнопки</w:t>
      </w:r>
    </w:p>
    <w:p w14:paraId="0C772E34" w14:textId="77777777" w:rsidR="0062678A" w:rsidRDefault="0062678A" w:rsidP="0062678A">
      <w:pPr>
        <w:rPr>
          <w:lang w:val="ru-RU"/>
        </w:rPr>
      </w:pPr>
      <w:r w:rsidRPr="001A37BF">
        <w:rPr>
          <w:lang w:val="ru-RU"/>
        </w:rPr>
        <w:t xml:space="preserve">Необходимо, чтобы к каждой кнопке можно было добавить текст подсказки и тексты причин ее недоступности. </w:t>
      </w:r>
    </w:p>
    <w:p w14:paraId="53343CC2" w14:textId="77777777" w:rsidR="0062678A" w:rsidRPr="001A37BF" w:rsidRDefault="0062678A" w:rsidP="0062678A">
      <w:pPr>
        <w:rPr>
          <w:lang w:val="ru-RU"/>
        </w:rPr>
      </w:pPr>
      <w:r>
        <w:rPr>
          <w:lang w:val="ru-RU"/>
        </w:rPr>
        <w:t>Подсказки и причины недоступности должны выводится так, чтобы перекрывали другие кнопки ленты, то есть под лентой.</w:t>
      </w:r>
    </w:p>
    <w:p w14:paraId="160BBD57" w14:textId="77777777" w:rsidR="0062678A" w:rsidRDefault="0062678A" w:rsidP="0062678A">
      <w:pPr>
        <w:rPr>
          <w:lang w:val="ru-RU"/>
        </w:rPr>
      </w:pPr>
      <w:r w:rsidRPr="001A37BF">
        <w:rPr>
          <w:lang w:val="ru-RU"/>
        </w:rPr>
        <w:t>Тексты подсказок и пр</w:t>
      </w:r>
      <w:r>
        <w:rPr>
          <w:lang w:val="ru-RU"/>
        </w:rPr>
        <w:t>ичин недоступности см. в таблицах</w:t>
      </w:r>
      <w:r w:rsidRPr="001A37BF">
        <w:rPr>
          <w:lang w:val="ru-RU"/>
        </w:rPr>
        <w:t xml:space="preserve"> ниже.</w:t>
      </w:r>
      <w:r>
        <w:rPr>
          <w:lang w:val="ru-RU"/>
        </w:rPr>
        <w:t xml:space="preserve"> </w:t>
      </w:r>
      <w:r w:rsidRPr="00C85FC2">
        <w:rPr>
          <w:shd w:val="clear" w:color="auto" w:fill="DEEAF6" w:themeFill="accent1" w:themeFillTint="33"/>
          <w:lang w:val="ru-RU"/>
        </w:rPr>
        <w:t>Подсказки и причины недоступности будут дополняться после.</w:t>
      </w:r>
    </w:p>
    <w:p w14:paraId="5B6B646E" w14:textId="77777777" w:rsidR="0062678A" w:rsidRPr="00C85FC2" w:rsidRDefault="0062678A" w:rsidP="0062678A">
      <w:pPr>
        <w:pStyle w:val="afd"/>
        <w:rPr>
          <w:lang w:val="ru-RU"/>
        </w:rPr>
      </w:pPr>
    </w:p>
    <w:p w14:paraId="41F8C825" w14:textId="77777777" w:rsidR="0062678A" w:rsidRDefault="0062678A" w:rsidP="0062678A">
      <w:pPr>
        <w:pStyle w:val="afd"/>
        <w:rPr>
          <w:lang w:val="ru-RU"/>
        </w:rPr>
        <w:sectPr w:rsidR="0062678A">
          <w:pgSz w:w="12240" w:h="15840"/>
          <w:pgMar w:top="1440" w:right="1440" w:bottom="1440" w:left="1440" w:header="720" w:footer="720" w:gutter="0"/>
          <w:cols w:space="720"/>
          <w:docGrid w:linePitch="360"/>
        </w:sectPr>
      </w:pPr>
    </w:p>
    <w:p w14:paraId="00231AC6" w14:textId="77777777" w:rsidR="0062678A" w:rsidRDefault="0062678A" w:rsidP="0062678A">
      <w:pPr>
        <w:pStyle w:val="afd"/>
        <w:rPr>
          <w:lang w:val="ru-RU"/>
        </w:rPr>
      </w:pPr>
      <w:bookmarkStart w:id="69" w:name="_Ref495662217"/>
      <w:r w:rsidRPr="00476816">
        <w:rPr>
          <w:lang w:val="ru-RU"/>
        </w:rPr>
        <w:lastRenderedPageBreak/>
        <w:t xml:space="preserve">Таблица </w:t>
      </w:r>
      <w:r>
        <w:fldChar w:fldCharType="begin"/>
      </w:r>
      <w:r w:rsidRPr="00476816">
        <w:rPr>
          <w:lang w:val="ru-RU"/>
        </w:rPr>
        <w:instrText xml:space="preserve"> </w:instrText>
      </w:r>
      <w:r>
        <w:instrText>SEQ</w:instrText>
      </w:r>
      <w:r w:rsidRPr="00476816">
        <w:rPr>
          <w:lang w:val="ru-RU"/>
        </w:rPr>
        <w:instrText xml:space="preserve"> Таблица \* </w:instrText>
      </w:r>
      <w:r>
        <w:instrText>ARABIC</w:instrText>
      </w:r>
      <w:r w:rsidRPr="00476816">
        <w:rPr>
          <w:lang w:val="ru-RU"/>
        </w:rPr>
        <w:instrText xml:space="preserve"> </w:instrText>
      </w:r>
      <w:r>
        <w:fldChar w:fldCharType="separate"/>
      </w:r>
      <w:r w:rsidRPr="009347C2">
        <w:rPr>
          <w:noProof/>
          <w:lang w:val="ru-RU"/>
        </w:rPr>
        <w:t>2</w:t>
      </w:r>
      <w:r>
        <w:fldChar w:fldCharType="end"/>
      </w:r>
      <w:bookmarkEnd w:id="69"/>
      <w:r>
        <w:rPr>
          <w:lang w:val="ru-RU"/>
        </w:rPr>
        <w:t xml:space="preserve"> </w:t>
      </w:r>
      <w:r w:rsidRPr="00476816">
        <w:rPr>
          <w:lang w:val="ru-RU"/>
        </w:rPr>
        <w:t>Тексты подсказок и причин недоступности кнопок ленты</w:t>
      </w:r>
    </w:p>
    <w:tbl>
      <w:tblPr>
        <w:tblStyle w:val="a8"/>
        <w:tblW w:w="13495" w:type="dxa"/>
        <w:tblLayout w:type="fixed"/>
        <w:tblLook w:val="04A0" w:firstRow="1" w:lastRow="0" w:firstColumn="1" w:lastColumn="0" w:noHBand="0" w:noVBand="1"/>
      </w:tblPr>
      <w:tblGrid>
        <w:gridCol w:w="445"/>
        <w:gridCol w:w="2070"/>
        <w:gridCol w:w="4050"/>
        <w:gridCol w:w="3240"/>
        <w:gridCol w:w="3690"/>
      </w:tblGrid>
      <w:tr w:rsidR="0062678A" w:rsidRPr="0051523F" w14:paraId="273696D4" w14:textId="77777777" w:rsidTr="00AC2205">
        <w:trPr>
          <w:tblHeader/>
        </w:trPr>
        <w:tc>
          <w:tcPr>
            <w:tcW w:w="445" w:type="dxa"/>
            <w:vMerge w:val="restart"/>
          </w:tcPr>
          <w:p w14:paraId="5DC6BD8C" w14:textId="77777777" w:rsidR="0062678A" w:rsidRPr="0051523F" w:rsidRDefault="0062678A" w:rsidP="00AC2205">
            <w:pPr>
              <w:ind w:hanging="23"/>
              <w:rPr>
                <w:b/>
                <w:sz w:val="20"/>
                <w:szCs w:val="20"/>
              </w:rPr>
            </w:pPr>
            <w:r w:rsidRPr="0051523F">
              <w:rPr>
                <w:b/>
                <w:sz w:val="20"/>
                <w:szCs w:val="20"/>
              </w:rPr>
              <w:t>№ п/п</w:t>
            </w:r>
          </w:p>
        </w:tc>
        <w:tc>
          <w:tcPr>
            <w:tcW w:w="2070" w:type="dxa"/>
            <w:vMerge w:val="restart"/>
          </w:tcPr>
          <w:p w14:paraId="2C6296BA" w14:textId="77777777" w:rsidR="0062678A" w:rsidRPr="0051523F" w:rsidRDefault="0062678A" w:rsidP="00AC2205">
            <w:pPr>
              <w:ind w:firstLine="0"/>
              <w:rPr>
                <w:b/>
                <w:sz w:val="20"/>
                <w:szCs w:val="20"/>
              </w:rPr>
            </w:pPr>
            <w:r w:rsidRPr="0051523F">
              <w:rPr>
                <w:b/>
                <w:sz w:val="20"/>
                <w:szCs w:val="20"/>
              </w:rPr>
              <w:t>Кнопка</w:t>
            </w:r>
          </w:p>
        </w:tc>
        <w:tc>
          <w:tcPr>
            <w:tcW w:w="4050" w:type="dxa"/>
            <w:vMerge w:val="restart"/>
          </w:tcPr>
          <w:p w14:paraId="5D3D30E4" w14:textId="77777777" w:rsidR="0062678A" w:rsidRPr="0051523F" w:rsidRDefault="0062678A" w:rsidP="00AC2205">
            <w:pPr>
              <w:ind w:firstLine="0"/>
              <w:rPr>
                <w:b/>
                <w:sz w:val="20"/>
                <w:szCs w:val="20"/>
              </w:rPr>
            </w:pPr>
            <w:r w:rsidRPr="0051523F">
              <w:rPr>
                <w:b/>
                <w:sz w:val="20"/>
                <w:szCs w:val="20"/>
              </w:rPr>
              <w:t>Подсказка</w:t>
            </w:r>
          </w:p>
        </w:tc>
        <w:tc>
          <w:tcPr>
            <w:tcW w:w="6930" w:type="dxa"/>
            <w:gridSpan w:val="2"/>
          </w:tcPr>
          <w:p w14:paraId="0F897412" w14:textId="77777777" w:rsidR="0062678A" w:rsidRPr="0051523F" w:rsidRDefault="0062678A" w:rsidP="00AC2205">
            <w:pPr>
              <w:ind w:firstLine="0"/>
              <w:rPr>
                <w:b/>
                <w:sz w:val="20"/>
                <w:szCs w:val="20"/>
              </w:rPr>
            </w:pPr>
            <w:r w:rsidRPr="0051523F">
              <w:rPr>
                <w:b/>
                <w:sz w:val="20"/>
                <w:szCs w:val="20"/>
              </w:rPr>
              <w:t>Недоступность</w:t>
            </w:r>
          </w:p>
        </w:tc>
      </w:tr>
      <w:tr w:rsidR="0062678A" w:rsidRPr="0051523F" w14:paraId="6B3A1D0C" w14:textId="77777777" w:rsidTr="00AC2205">
        <w:trPr>
          <w:trHeight w:val="233"/>
          <w:tblHeader/>
        </w:trPr>
        <w:tc>
          <w:tcPr>
            <w:tcW w:w="445" w:type="dxa"/>
            <w:vMerge/>
          </w:tcPr>
          <w:p w14:paraId="74451702" w14:textId="77777777" w:rsidR="0062678A" w:rsidRPr="0051523F" w:rsidRDefault="0062678A" w:rsidP="00AC2205">
            <w:pPr>
              <w:ind w:hanging="23"/>
              <w:rPr>
                <w:b/>
                <w:sz w:val="20"/>
                <w:szCs w:val="20"/>
              </w:rPr>
            </w:pPr>
          </w:p>
        </w:tc>
        <w:tc>
          <w:tcPr>
            <w:tcW w:w="2070" w:type="dxa"/>
            <w:vMerge/>
          </w:tcPr>
          <w:p w14:paraId="19909952" w14:textId="77777777" w:rsidR="0062678A" w:rsidRPr="0051523F" w:rsidRDefault="0062678A" w:rsidP="00AC2205">
            <w:pPr>
              <w:ind w:firstLine="0"/>
              <w:rPr>
                <w:b/>
                <w:sz w:val="20"/>
                <w:szCs w:val="20"/>
              </w:rPr>
            </w:pPr>
          </w:p>
        </w:tc>
        <w:tc>
          <w:tcPr>
            <w:tcW w:w="4050" w:type="dxa"/>
            <w:vMerge/>
          </w:tcPr>
          <w:p w14:paraId="5B56A05A" w14:textId="77777777" w:rsidR="0062678A" w:rsidRPr="0051523F" w:rsidRDefault="0062678A" w:rsidP="00AC2205">
            <w:pPr>
              <w:ind w:firstLine="0"/>
              <w:rPr>
                <w:b/>
                <w:sz w:val="20"/>
                <w:szCs w:val="20"/>
              </w:rPr>
            </w:pPr>
          </w:p>
        </w:tc>
        <w:tc>
          <w:tcPr>
            <w:tcW w:w="3240" w:type="dxa"/>
          </w:tcPr>
          <w:p w14:paraId="25527410" w14:textId="77777777" w:rsidR="0062678A" w:rsidRPr="0051523F" w:rsidRDefault="0062678A" w:rsidP="00AC2205">
            <w:pPr>
              <w:ind w:firstLine="0"/>
              <w:rPr>
                <w:b/>
                <w:sz w:val="20"/>
                <w:szCs w:val="20"/>
              </w:rPr>
            </w:pPr>
            <w:commentRangeStart w:id="70"/>
            <w:r w:rsidRPr="0051523F">
              <w:rPr>
                <w:b/>
                <w:sz w:val="20"/>
                <w:szCs w:val="20"/>
              </w:rPr>
              <w:t>Причина</w:t>
            </w:r>
            <w:commentRangeEnd w:id="70"/>
            <w:r w:rsidRPr="0051523F">
              <w:rPr>
                <w:b/>
                <w:sz w:val="20"/>
                <w:szCs w:val="20"/>
              </w:rPr>
              <w:commentReference w:id="70"/>
            </w:r>
          </w:p>
        </w:tc>
        <w:tc>
          <w:tcPr>
            <w:tcW w:w="3690" w:type="dxa"/>
          </w:tcPr>
          <w:p w14:paraId="673B5BB5" w14:textId="77777777" w:rsidR="0062678A" w:rsidRPr="0051523F" w:rsidRDefault="0062678A" w:rsidP="00AC2205">
            <w:pPr>
              <w:ind w:firstLine="0"/>
              <w:rPr>
                <w:b/>
                <w:sz w:val="20"/>
                <w:szCs w:val="20"/>
              </w:rPr>
            </w:pPr>
            <w:r w:rsidRPr="0051523F">
              <w:rPr>
                <w:b/>
                <w:sz w:val="20"/>
                <w:szCs w:val="20"/>
              </w:rPr>
              <w:t>Текст причины</w:t>
            </w:r>
          </w:p>
        </w:tc>
      </w:tr>
      <w:tr w:rsidR="0062678A" w:rsidRPr="00AD5AD2" w14:paraId="2A36007F" w14:textId="77777777" w:rsidTr="00AC2205">
        <w:tc>
          <w:tcPr>
            <w:tcW w:w="445" w:type="dxa"/>
            <w:vMerge w:val="restart"/>
          </w:tcPr>
          <w:p w14:paraId="2F793D96" w14:textId="77777777" w:rsidR="0062678A" w:rsidRPr="0051523F" w:rsidRDefault="0062678A" w:rsidP="0062678A">
            <w:pPr>
              <w:pStyle w:val="a4"/>
              <w:numPr>
                <w:ilvl w:val="0"/>
                <w:numId w:val="53"/>
              </w:numPr>
              <w:ind w:left="0" w:hanging="23"/>
              <w:rPr>
                <w:b/>
                <w:sz w:val="20"/>
                <w:szCs w:val="20"/>
              </w:rPr>
            </w:pPr>
          </w:p>
        </w:tc>
        <w:tc>
          <w:tcPr>
            <w:tcW w:w="2070" w:type="dxa"/>
            <w:vMerge w:val="restart"/>
          </w:tcPr>
          <w:p w14:paraId="593C7071" w14:textId="77777777" w:rsidR="0062678A" w:rsidRPr="0051523F" w:rsidRDefault="0062678A" w:rsidP="00AC2205">
            <w:pPr>
              <w:ind w:firstLine="0"/>
              <w:rPr>
                <w:sz w:val="20"/>
                <w:szCs w:val="20"/>
              </w:rPr>
            </w:pPr>
            <w:r w:rsidRPr="0051523F">
              <w:rPr>
                <w:sz w:val="20"/>
                <w:szCs w:val="20"/>
              </w:rPr>
              <w:t>Сохранить</w:t>
            </w:r>
          </w:p>
        </w:tc>
        <w:tc>
          <w:tcPr>
            <w:tcW w:w="4050" w:type="dxa"/>
            <w:vMerge w:val="restart"/>
          </w:tcPr>
          <w:p w14:paraId="7EB28DCB" w14:textId="77777777" w:rsidR="0062678A" w:rsidRPr="0051523F" w:rsidRDefault="0062678A" w:rsidP="00AC2205">
            <w:pPr>
              <w:ind w:firstLine="0"/>
              <w:rPr>
                <w:sz w:val="20"/>
                <w:szCs w:val="20"/>
              </w:rPr>
            </w:pPr>
            <w:r w:rsidRPr="0051523F">
              <w:rPr>
                <w:sz w:val="20"/>
                <w:szCs w:val="20"/>
              </w:rPr>
              <w:t>-</w:t>
            </w:r>
          </w:p>
        </w:tc>
        <w:tc>
          <w:tcPr>
            <w:tcW w:w="3240" w:type="dxa"/>
          </w:tcPr>
          <w:p w14:paraId="22F6906C" w14:textId="77777777" w:rsidR="0062678A" w:rsidRPr="0051523F" w:rsidRDefault="0062678A" w:rsidP="00AC2205">
            <w:pPr>
              <w:ind w:firstLine="0"/>
              <w:rPr>
                <w:sz w:val="20"/>
                <w:szCs w:val="20"/>
              </w:rPr>
            </w:pPr>
            <w:r w:rsidRPr="0051523F">
              <w:rPr>
                <w:sz w:val="20"/>
                <w:szCs w:val="20"/>
              </w:rPr>
              <w:t>Не введены изменения</w:t>
            </w:r>
          </w:p>
        </w:tc>
        <w:tc>
          <w:tcPr>
            <w:tcW w:w="3690" w:type="dxa"/>
          </w:tcPr>
          <w:p w14:paraId="680F3375" w14:textId="77777777" w:rsidR="0062678A" w:rsidRPr="0062678A" w:rsidRDefault="0062678A" w:rsidP="00AC2205">
            <w:pPr>
              <w:ind w:firstLine="0"/>
              <w:rPr>
                <w:sz w:val="20"/>
                <w:szCs w:val="20"/>
                <w:lang w:val="ru-RU"/>
              </w:rPr>
            </w:pPr>
            <w:commentRangeStart w:id="71"/>
            <w:r w:rsidRPr="0062678A">
              <w:rPr>
                <w:sz w:val="20"/>
                <w:szCs w:val="20"/>
                <w:lang w:val="ru-RU"/>
              </w:rPr>
              <w:t xml:space="preserve">Для сохранения карточки вам необходимо внести изменения </w:t>
            </w:r>
            <w:commentRangeEnd w:id="71"/>
            <w:r w:rsidRPr="0051523F">
              <w:rPr>
                <w:sz w:val="20"/>
                <w:szCs w:val="20"/>
              </w:rPr>
              <w:commentReference w:id="71"/>
            </w:r>
          </w:p>
        </w:tc>
      </w:tr>
      <w:tr w:rsidR="0062678A" w:rsidRPr="00AD5AD2" w14:paraId="0A0AE1FA" w14:textId="77777777" w:rsidTr="00AC2205">
        <w:tc>
          <w:tcPr>
            <w:tcW w:w="445" w:type="dxa"/>
            <w:vMerge/>
          </w:tcPr>
          <w:p w14:paraId="74BDDEAD" w14:textId="77777777" w:rsidR="0062678A" w:rsidRPr="0062678A" w:rsidRDefault="0062678A" w:rsidP="0062678A">
            <w:pPr>
              <w:pStyle w:val="a4"/>
              <w:numPr>
                <w:ilvl w:val="0"/>
                <w:numId w:val="53"/>
              </w:numPr>
              <w:ind w:left="0" w:hanging="23"/>
              <w:rPr>
                <w:b/>
                <w:sz w:val="20"/>
                <w:szCs w:val="20"/>
                <w:lang w:val="ru-RU"/>
              </w:rPr>
            </w:pPr>
          </w:p>
        </w:tc>
        <w:tc>
          <w:tcPr>
            <w:tcW w:w="2070" w:type="dxa"/>
            <w:vMerge/>
          </w:tcPr>
          <w:p w14:paraId="33148B2F" w14:textId="77777777" w:rsidR="0062678A" w:rsidRPr="0062678A" w:rsidRDefault="0062678A" w:rsidP="00AC2205">
            <w:pPr>
              <w:ind w:firstLine="0"/>
              <w:rPr>
                <w:sz w:val="20"/>
                <w:szCs w:val="20"/>
                <w:lang w:val="ru-RU"/>
              </w:rPr>
            </w:pPr>
          </w:p>
        </w:tc>
        <w:tc>
          <w:tcPr>
            <w:tcW w:w="4050" w:type="dxa"/>
            <w:vMerge/>
          </w:tcPr>
          <w:p w14:paraId="362C5920" w14:textId="77777777" w:rsidR="0062678A" w:rsidRPr="0062678A" w:rsidRDefault="0062678A" w:rsidP="00AC2205">
            <w:pPr>
              <w:ind w:firstLine="0"/>
              <w:rPr>
                <w:sz w:val="20"/>
                <w:szCs w:val="20"/>
                <w:lang w:val="ru-RU"/>
              </w:rPr>
            </w:pPr>
          </w:p>
        </w:tc>
        <w:tc>
          <w:tcPr>
            <w:tcW w:w="3240" w:type="dxa"/>
          </w:tcPr>
          <w:p w14:paraId="5E63EC4D" w14:textId="77777777" w:rsidR="0062678A" w:rsidRPr="0062678A" w:rsidRDefault="0062678A" w:rsidP="00AC2205">
            <w:pPr>
              <w:ind w:firstLine="0"/>
              <w:rPr>
                <w:sz w:val="20"/>
                <w:szCs w:val="20"/>
                <w:lang w:val="ru-RU"/>
              </w:rPr>
            </w:pPr>
            <w:r w:rsidRPr="0062678A">
              <w:rPr>
                <w:sz w:val="20"/>
                <w:szCs w:val="20"/>
                <w:lang w:val="ru-RU"/>
              </w:rPr>
              <w:t>Операция не доступна в рамках матрицы</w:t>
            </w:r>
          </w:p>
        </w:tc>
        <w:tc>
          <w:tcPr>
            <w:tcW w:w="3690" w:type="dxa"/>
          </w:tcPr>
          <w:p w14:paraId="3A6D3158" w14:textId="77777777" w:rsidR="0062678A" w:rsidRPr="0062678A" w:rsidRDefault="0062678A" w:rsidP="00AC2205">
            <w:pPr>
              <w:ind w:firstLine="0"/>
              <w:rPr>
                <w:sz w:val="20"/>
                <w:szCs w:val="20"/>
                <w:lang w:val="ru-RU"/>
              </w:rPr>
            </w:pPr>
            <w:r w:rsidRPr="0062678A">
              <w:rPr>
                <w:sz w:val="20"/>
                <w:szCs w:val="20"/>
                <w:lang w:val="ru-RU"/>
              </w:rPr>
              <w:t>У вас нет прав на данную операцию</w:t>
            </w:r>
          </w:p>
        </w:tc>
      </w:tr>
      <w:tr w:rsidR="0062678A" w:rsidRPr="00AD5AD2" w14:paraId="43BD52EE" w14:textId="77777777" w:rsidTr="00AC2205">
        <w:tc>
          <w:tcPr>
            <w:tcW w:w="445" w:type="dxa"/>
            <w:vMerge w:val="restart"/>
          </w:tcPr>
          <w:p w14:paraId="5E8BE19A" w14:textId="77777777" w:rsidR="0062678A" w:rsidRPr="0062678A" w:rsidRDefault="0062678A" w:rsidP="0062678A">
            <w:pPr>
              <w:pStyle w:val="a4"/>
              <w:numPr>
                <w:ilvl w:val="0"/>
                <w:numId w:val="53"/>
              </w:numPr>
              <w:ind w:left="0" w:hanging="23"/>
              <w:rPr>
                <w:b/>
                <w:sz w:val="20"/>
                <w:szCs w:val="20"/>
                <w:lang w:val="ru-RU"/>
              </w:rPr>
            </w:pPr>
          </w:p>
        </w:tc>
        <w:tc>
          <w:tcPr>
            <w:tcW w:w="2070" w:type="dxa"/>
            <w:vMerge w:val="restart"/>
          </w:tcPr>
          <w:p w14:paraId="375AAA1C" w14:textId="77777777" w:rsidR="0062678A" w:rsidRPr="0051523F" w:rsidRDefault="0062678A" w:rsidP="00AC2205">
            <w:pPr>
              <w:ind w:firstLine="0"/>
              <w:rPr>
                <w:sz w:val="20"/>
                <w:szCs w:val="20"/>
              </w:rPr>
            </w:pPr>
            <w:r w:rsidRPr="0051523F">
              <w:rPr>
                <w:sz w:val="20"/>
                <w:szCs w:val="20"/>
              </w:rPr>
              <w:t>Сохранить и создать</w:t>
            </w:r>
          </w:p>
        </w:tc>
        <w:tc>
          <w:tcPr>
            <w:tcW w:w="4050" w:type="dxa"/>
            <w:vMerge w:val="restart"/>
          </w:tcPr>
          <w:p w14:paraId="2C3CD3DB" w14:textId="77777777" w:rsidR="0062678A" w:rsidRPr="0062678A" w:rsidRDefault="0062678A" w:rsidP="00AC2205">
            <w:pPr>
              <w:ind w:firstLine="0"/>
              <w:rPr>
                <w:sz w:val="20"/>
                <w:szCs w:val="20"/>
                <w:lang w:val="ru-RU"/>
              </w:rPr>
            </w:pPr>
            <w:r w:rsidRPr="0062678A">
              <w:rPr>
                <w:sz w:val="20"/>
                <w:szCs w:val="20"/>
                <w:lang w:val="ru-RU"/>
              </w:rPr>
              <w:t>Сохранение и создание</w:t>
            </w:r>
          </w:p>
          <w:p w14:paraId="349850AD" w14:textId="77777777" w:rsidR="0062678A" w:rsidRPr="0062678A" w:rsidRDefault="0062678A" w:rsidP="00AC2205">
            <w:pPr>
              <w:ind w:firstLine="0"/>
              <w:rPr>
                <w:sz w:val="20"/>
                <w:szCs w:val="20"/>
                <w:lang w:val="ru-RU"/>
              </w:rPr>
            </w:pPr>
            <w:r w:rsidRPr="0062678A">
              <w:rPr>
                <w:sz w:val="20"/>
                <w:szCs w:val="20"/>
                <w:lang w:val="ru-RU"/>
              </w:rPr>
              <w:t>Сохранение текущей карточки и создание новой, аналогичного типа.</w:t>
            </w:r>
          </w:p>
        </w:tc>
        <w:tc>
          <w:tcPr>
            <w:tcW w:w="3240" w:type="dxa"/>
          </w:tcPr>
          <w:p w14:paraId="525BC7B3" w14:textId="77777777" w:rsidR="0062678A" w:rsidRPr="0051523F" w:rsidRDefault="0062678A" w:rsidP="00AC2205">
            <w:pPr>
              <w:ind w:firstLine="0"/>
              <w:rPr>
                <w:sz w:val="20"/>
                <w:szCs w:val="20"/>
              </w:rPr>
            </w:pPr>
            <w:r w:rsidRPr="0051523F">
              <w:rPr>
                <w:sz w:val="20"/>
                <w:szCs w:val="20"/>
              </w:rPr>
              <w:t>Не введены изменения</w:t>
            </w:r>
          </w:p>
        </w:tc>
        <w:tc>
          <w:tcPr>
            <w:tcW w:w="3690" w:type="dxa"/>
          </w:tcPr>
          <w:p w14:paraId="2609097A" w14:textId="77777777" w:rsidR="0062678A" w:rsidRPr="0062678A" w:rsidRDefault="0062678A" w:rsidP="00AC2205">
            <w:pPr>
              <w:ind w:firstLine="0"/>
              <w:rPr>
                <w:sz w:val="20"/>
                <w:szCs w:val="20"/>
                <w:lang w:val="ru-RU"/>
              </w:rPr>
            </w:pPr>
            <w:r w:rsidRPr="0062678A">
              <w:rPr>
                <w:sz w:val="20"/>
                <w:szCs w:val="20"/>
                <w:lang w:val="ru-RU"/>
              </w:rPr>
              <w:t xml:space="preserve">Для сохранения карточки вам необходимо внести изменения </w:t>
            </w:r>
          </w:p>
        </w:tc>
      </w:tr>
      <w:tr w:rsidR="0062678A" w:rsidRPr="00AD5AD2" w14:paraId="218DC18C" w14:textId="77777777" w:rsidTr="00AC2205">
        <w:tc>
          <w:tcPr>
            <w:tcW w:w="445" w:type="dxa"/>
            <w:vMerge/>
          </w:tcPr>
          <w:p w14:paraId="5123447C" w14:textId="77777777" w:rsidR="0062678A" w:rsidRPr="0062678A" w:rsidRDefault="0062678A" w:rsidP="0062678A">
            <w:pPr>
              <w:pStyle w:val="a4"/>
              <w:numPr>
                <w:ilvl w:val="0"/>
                <w:numId w:val="53"/>
              </w:numPr>
              <w:ind w:left="0" w:hanging="23"/>
              <w:rPr>
                <w:b/>
                <w:sz w:val="20"/>
                <w:szCs w:val="20"/>
                <w:lang w:val="ru-RU"/>
              </w:rPr>
            </w:pPr>
          </w:p>
        </w:tc>
        <w:tc>
          <w:tcPr>
            <w:tcW w:w="2070" w:type="dxa"/>
            <w:vMerge/>
          </w:tcPr>
          <w:p w14:paraId="51072296" w14:textId="77777777" w:rsidR="0062678A" w:rsidRPr="0062678A" w:rsidRDefault="0062678A" w:rsidP="00AC2205">
            <w:pPr>
              <w:ind w:firstLine="0"/>
              <w:rPr>
                <w:sz w:val="20"/>
                <w:szCs w:val="20"/>
                <w:lang w:val="ru-RU"/>
              </w:rPr>
            </w:pPr>
          </w:p>
        </w:tc>
        <w:tc>
          <w:tcPr>
            <w:tcW w:w="4050" w:type="dxa"/>
            <w:vMerge/>
          </w:tcPr>
          <w:p w14:paraId="19C6B0A8" w14:textId="77777777" w:rsidR="0062678A" w:rsidRPr="0062678A" w:rsidRDefault="0062678A" w:rsidP="00AC2205">
            <w:pPr>
              <w:ind w:firstLine="0"/>
              <w:rPr>
                <w:sz w:val="20"/>
                <w:szCs w:val="20"/>
                <w:lang w:val="ru-RU"/>
              </w:rPr>
            </w:pPr>
          </w:p>
        </w:tc>
        <w:tc>
          <w:tcPr>
            <w:tcW w:w="3240" w:type="dxa"/>
          </w:tcPr>
          <w:p w14:paraId="7673E08A" w14:textId="77777777" w:rsidR="0062678A" w:rsidRPr="0062678A" w:rsidRDefault="0062678A" w:rsidP="00AC2205">
            <w:pPr>
              <w:ind w:firstLine="0"/>
              <w:rPr>
                <w:sz w:val="20"/>
                <w:szCs w:val="20"/>
                <w:lang w:val="ru-RU"/>
              </w:rPr>
            </w:pPr>
            <w:r w:rsidRPr="0062678A">
              <w:rPr>
                <w:sz w:val="20"/>
                <w:szCs w:val="20"/>
                <w:lang w:val="ru-RU"/>
              </w:rPr>
              <w:t>Операция не доступна в рамках матрицы</w:t>
            </w:r>
          </w:p>
        </w:tc>
        <w:tc>
          <w:tcPr>
            <w:tcW w:w="3690" w:type="dxa"/>
          </w:tcPr>
          <w:p w14:paraId="567A0139" w14:textId="77777777" w:rsidR="0062678A" w:rsidRPr="0062678A" w:rsidRDefault="0062678A" w:rsidP="00AC2205">
            <w:pPr>
              <w:ind w:firstLine="0"/>
              <w:rPr>
                <w:sz w:val="20"/>
                <w:szCs w:val="20"/>
                <w:lang w:val="ru-RU"/>
              </w:rPr>
            </w:pPr>
            <w:r w:rsidRPr="0062678A">
              <w:rPr>
                <w:sz w:val="20"/>
                <w:szCs w:val="20"/>
                <w:lang w:val="ru-RU"/>
              </w:rPr>
              <w:t>У вас нет прав на данную операцию</w:t>
            </w:r>
          </w:p>
        </w:tc>
      </w:tr>
      <w:tr w:rsidR="0062678A" w:rsidRPr="0051523F" w14:paraId="0B4B41E5" w14:textId="77777777" w:rsidTr="00AC2205">
        <w:tc>
          <w:tcPr>
            <w:tcW w:w="445" w:type="dxa"/>
          </w:tcPr>
          <w:p w14:paraId="5646E988" w14:textId="77777777" w:rsidR="0062678A" w:rsidRPr="0062678A" w:rsidRDefault="0062678A" w:rsidP="0062678A">
            <w:pPr>
              <w:pStyle w:val="a4"/>
              <w:numPr>
                <w:ilvl w:val="0"/>
                <w:numId w:val="53"/>
              </w:numPr>
              <w:ind w:left="0" w:hanging="23"/>
              <w:rPr>
                <w:b/>
                <w:sz w:val="20"/>
                <w:szCs w:val="20"/>
                <w:lang w:val="ru-RU"/>
              </w:rPr>
            </w:pPr>
          </w:p>
        </w:tc>
        <w:tc>
          <w:tcPr>
            <w:tcW w:w="2070" w:type="dxa"/>
          </w:tcPr>
          <w:p w14:paraId="7979DFCB" w14:textId="77777777" w:rsidR="0062678A" w:rsidRPr="0051523F" w:rsidRDefault="0062678A" w:rsidP="00AC2205">
            <w:pPr>
              <w:ind w:firstLine="0"/>
              <w:rPr>
                <w:sz w:val="20"/>
                <w:szCs w:val="20"/>
              </w:rPr>
            </w:pPr>
            <w:r w:rsidRPr="0051523F">
              <w:rPr>
                <w:sz w:val="20"/>
                <w:szCs w:val="20"/>
              </w:rPr>
              <w:t>Добавить в избранное</w:t>
            </w:r>
          </w:p>
        </w:tc>
        <w:tc>
          <w:tcPr>
            <w:tcW w:w="4050" w:type="dxa"/>
          </w:tcPr>
          <w:p w14:paraId="538B6355" w14:textId="77777777" w:rsidR="0062678A" w:rsidRPr="0062678A" w:rsidRDefault="0062678A" w:rsidP="00AC2205">
            <w:pPr>
              <w:ind w:firstLine="0"/>
              <w:rPr>
                <w:sz w:val="20"/>
                <w:szCs w:val="20"/>
                <w:lang w:val="ru-RU"/>
              </w:rPr>
            </w:pPr>
            <w:r w:rsidRPr="0062678A">
              <w:rPr>
                <w:sz w:val="20"/>
                <w:szCs w:val="20"/>
                <w:lang w:val="ru-RU"/>
              </w:rPr>
              <w:t>Добавление в избранное</w:t>
            </w:r>
          </w:p>
          <w:p w14:paraId="256EA5FF" w14:textId="77777777" w:rsidR="0062678A" w:rsidRPr="0062678A" w:rsidRDefault="0062678A" w:rsidP="00AC2205">
            <w:pPr>
              <w:ind w:firstLine="0"/>
              <w:rPr>
                <w:sz w:val="20"/>
                <w:szCs w:val="20"/>
                <w:lang w:val="ru-RU"/>
              </w:rPr>
            </w:pPr>
            <w:r w:rsidRPr="0062678A">
              <w:rPr>
                <w:sz w:val="20"/>
                <w:szCs w:val="20"/>
                <w:lang w:val="ru-RU"/>
              </w:rPr>
              <w:t>Добавление карточки в свою персональную папку «Избранное» Навигатора для последующего удобства обращения к ней.</w:t>
            </w:r>
          </w:p>
        </w:tc>
        <w:tc>
          <w:tcPr>
            <w:tcW w:w="3240" w:type="dxa"/>
          </w:tcPr>
          <w:p w14:paraId="20E2F39E" w14:textId="77777777" w:rsidR="0062678A" w:rsidRPr="0051523F" w:rsidRDefault="0062678A" w:rsidP="00AC2205">
            <w:pPr>
              <w:ind w:firstLine="0"/>
              <w:rPr>
                <w:sz w:val="20"/>
                <w:szCs w:val="20"/>
              </w:rPr>
            </w:pPr>
            <w:r w:rsidRPr="0051523F">
              <w:rPr>
                <w:sz w:val="20"/>
                <w:szCs w:val="20"/>
              </w:rPr>
              <w:t>-</w:t>
            </w:r>
          </w:p>
        </w:tc>
        <w:tc>
          <w:tcPr>
            <w:tcW w:w="3690" w:type="dxa"/>
          </w:tcPr>
          <w:p w14:paraId="3DA8AEEB" w14:textId="77777777" w:rsidR="0062678A" w:rsidRPr="0051523F" w:rsidRDefault="0062678A" w:rsidP="00AC2205">
            <w:pPr>
              <w:ind w:firstLine="0"/>
              <w:rPr>
                <w:sz w:val="20"/>
                <w:szCs w:val="20"/>
              </w:rPr>
            </w:pPr>
            <w:r w:rsidRPr="0051523F">
              <w:rPr>
                <w:sz w:val="20"/>
                <w:szCs w:val="20"/>
              </w:rPr>
              <w:t>-</w:t>
            </w:r>
          </w:p>
        </w:tc>
      </w:tr>
      <w:tr w:rsidR="0062678A" w:rsidRPr="00AD5AD2" w14:paraId="70047449" w14:textId="77777777" w:rsidTr="00AC2205">
        <w:tc>
          <w:tcPr>
            <w:tcW w:w="445" w:type="dxa"/>
            <w:shd w:val="clear" w:color="auto" w:fill="92D050"/>
          </w:tcPr>
          <w:p w14:paraId="612B9D78" w14:textId="77777777" w:rsidR="0062678A" w:rsidRPr="0051523F" w:rsidRDefault="0062678A" w:rsidP="0062678A">
            <w:pPr>
              <w:pStyle w:val="a4"/>
              <w:numPr>
                <w:ilvl w:val="0"/>
                <w:numId w:val="53"/>
              </w:numPr>
              <w:ind w:left="0" w:hanging="23"/>
              <w:rPr>
                <w:b/>
                <w:sz w:val="20"/>
                <w:szCs w:val="20"/>
              </w:rPr>
            </w:pPr>
          </w:p>
        </w:tc>
        <w:tc>
          <w:tcPr>
            <w:tcW w:w="2070" w:type="dxa"/>
            <w:shd w:val="clear" w:color="auto" w:fill="92D050"/>
          </w:tcPr>
          <w:p w14:paraId="6144F609" w14:textId="77777777" w:rsidR="0062678A" w:rsidRPr="0051523F" w:rsidRDefault="0062678A" w:rsidP="00AC2205">
            <w:pPr>
              <w:ind w:firstLine="0"/>
              <w:rPr>
                <w:sz w:val="20"/>
                <w:szCs w:val="20"/>
              </w:rPr>
            </w:pPr>
            <w:r>
              <w:rPr>
                <w:sz w:val="20"/>
                <w:szCs w:val="20"/>
              </w:rPr>
              <w:t>Зарегистрировать карточка</w:t>
            </w:r>
          </w:p>
        </w:tc>
        <w:tc>
          <w:tcPr>
            <w:tcW w:w="4050" w:type="dxa"/>
            <w:shd w:val="clear" w:color="auto" w:fill="92D050"/>
          </w:tcPr>
          <w:p w14:paraId="2D9F9143" w14:textId="77777777" w:rsidR="0062678A" w:rsidRDefault="0062678A" w:rsidP="00AC2205">
            <w:pPr>
              <w:ind w:firstLine="0"/>
              <w:rPr>
                <w:sz w:val="20"/>
                <w:szCs w:val="20"/>
              </w:rPr>
            </w:pPr>
            <w:r>
              <w:rPr>
                <w:sz w:val="20"/>
                <w:szCs w:val="20"/>
              </w:rPr>
              <w:t>Регистрация документа</w:t>
            </w:r>
          </w:p>
          <w:p w14:paraId="5D947095" w14:textId="77777777" w:rsidR="0062678A" w:rsidRPr="0062678A" w:rsidRDefault="0062678A" w:rsidP="00AC2205">
            <w:pPr>
              <w:ind w:firstLine="0"/>
              <w:rPr>
                <w:sz w:val="20"/>
                <w:szCs w:val="20"/>
                <w:lang w:val="ru-RU"/>
              </w:rPr>
            </w:pPr>
            <w:r w:rsidRPr="0062678A">
              <w:rPr>
                <w:sz w:val="20"/>
                <w:szCs w:val="20"/>
                <w:lang w:val="ru-RU"/>
              </w:rPr>
              <w:t>Важная процедура в делопроизводстве, присваивающая документу регистрационный номер и тем самым фиксирующая факт постановки документа на учет и придающая ему законную силу.</w:t>
            </w:r>
          </w:p>
          <w:p w14:paraId="22AFFBA4" w14:textId="77777777" w:rsidR="0062678A" w:rsidRPr="0062678A" w:rsidRDefault="0062678A" w:rsidP="00AC2205">
            <w:pPr>
              <w:ind w:firstLine="0"/>
              <w:rPr>
                <w:sz w:val="20"/>
                <w:szCs w:val="20"/>
                <w:lang w:val="ru-RU"/>
              </w:rPr>
            </w:pPr>
            <w:r w:rsidRPr="0062678A">
              <w:rPr>
                <w:sz w:val="20"/>
                <w:szCs w:val="20"/>
                <w:lang w:val="ru-RU"/>
              </w:rPr>
              <w:t>Поэтому регистрационный номер является одним из основных реквизитов, наличие которых является обязательным в документе.</w:t>
            </w:r>
          </w:p>
          <w:p w14:paraId="5455918D" w14:textId="77777777" w:rsidR="0062678A" w:rsidRPr="0062678A" w:rsidRDefault="0062678A" w:rsidP="00AC2205">
            <w:pPr>
              <w:ind w:firstLine="0"/>
              <w:rPr>
                <w:sz w:val="20"/>
                <w:szCs w:val="20"/>
                <w:lang w:val="ru-RU"/>
              </w:rPr>
            </w:pPr>
            <w:r w:rsidRPr="0062678A">
              <w:rPr>
                <w:sz w:val="20"/>
                <w:szCs w:val="20"/>
                <w:lang w:val="ru-RU"/>
              </w:rPr>
              <w:t>Операция доступна пользователю, обладающему правами регистратора.</w:t>
            </w:r>
          </w:p>
        </w:tc>
        <w:tc>
          <w:tcPr>
            <w:tcW w:w="3240" w:type="dxa"/>
            <w:shd w:val="clear" w:color="auto" w:fill="92D050"/>
          </w:tcPr>
          <w:p w14:paraId="71BDB94B" w14:textId="77777777" w:rsidR="0062678A" w:rsidRPr="0062678A" w:rsidRDefault="0062678A" w:rsidP="00AC2205">
            <w:pPr>
              <w:ind w:firstLine="0"/>
              <w:rPr>
                <w:sz w:val="20"/>
                <w:szCs w:val="20"/>
                <w:lang w:val="ru-RU"/>
              </w:rPr>
            </w:pPr>
            <w:r w:rsidRPr="0062678A">
              <w:rPr>
                <w:sz w:val="20"/>
                <w:szCs w:val="20"/>
                <w:lang w:val="ru-RU"/>
              </w:rPr>
              <w:t>Операция не доступна в рамках матрицы</w:t>
            </w:r>
          </w:p>
        </w:tc>
        <w:tc>
          <w:tcPr>
            <w:tcW w:w="3690" w:type="dxa"/>
            <w:shd w:val="clear" w:color="auto" w:fill="92D050"/>
          </w:tcPr>
          <w:p w14:paraId="167A61BE" w14:textId="77777777" w:rsidR="0062678A" w:rsidRPr="0062678A" w:rsidRDefault="0062678A" w:rsidP="00AC2205">
            <w:pPr>
              <w:ind w:firstLine="0"/>
              <w:rPr>
                <w:sz w:val="20"/>
                <w:szCs w:val="20"/>
                <w:lang w:val="ru-RU"/>
              </w:rPr>
            </w:pPr>
            <w:r w:rsidRPr="0062678A">
              <w:rPr>
                <w:sz w:val="20"/>
                <w:szCs w:val="20"/>
                <w:lang w:val="ru-RU"/>
              </w:rPr>
              <w:t>У вас нет прав на данную операцию</w:t>
            </w:r>
          </w:p>
        </w:tc>
      </w:tr>
      <w:tr w:rsidR="0062678A" w:rsidRPr="00AD5AD2" w14:paraId="3A262407" w14:textId="77777777" w:rsidTr="00AC2205">
        <w:tc>
          <w:tcPr>
            <w:tcW w:w="445" w:type="dxa"/>
            <w:shd w:val="clear" w:color="auto" w:fill="92D050"/>
          </w:tcPr>
          <w:p w14:paraId="75EE128C" w14:textId="77777777" w:rsidR="0062678A" w:rsidRPr="0062678A" w:rsidRDefault="0062678A" w:rsidP="0062678A">
            <w:pPr>
              <w:pStyle w:val="a4"/>
              <w:numPr>
                <w:ilvl w:val="0"/>
                <w:numId w:val="53"/>
              </w:numPr>
              <w:ind w:left="0" w:hanging="23"/>
              <w:rPr>
                <w:b/>
                <w:sz w:val="20"/>
                <w:szCs w:val="20"/>
                <w:lang w:val="ru-RU"/>
              </w:rPr>
            </w:pPr>
          </w:p>
        </w:tc>
        <w:tc>
          <w:tcPr>
            <w:tcW w:w="2070" w:type="dxa"/>
            <w:shd w:val="clear" w:color="auto" w:fill="92D050"/>
          </w:tcPr>
          <w:p w14:paraId="494A72C7" w14:textId="77777777" w:rsidR="0062678A" w:rsidRDefault="0062678A" w:rsidP="00AC2205">
            <w:pPr>
              <w:ind w:firstLine="0"/>
              <w:rPr>
                <w:sz w:val="20"/>
                <w:szCs w:val="20"/>
              </w:rPr>
            </w:pPr>
            <w:r>
              <w:rPr>
                <w:sz w:val="20"/>
                <w:szCs w:val="20"/>
              </w:rPr>
              <w:t>Изменить зарезервированный регистрационный номер</w:t>
            </w:r>
          </w:p>
        </w:tc>
        <w:tc>
          <w:tcPr>
            <w:tcW w:w="4050" w:type="dxa"/>
            <w:shd w:val="clear" w:color="auto" w:fill="92D050"/>
          </w:tcPr>
          <w:p w14:paraId="4822281D" w14:textId="77777777" w:rsidR="0062678A" w:rsidRPr="0062678A" w:rsidRDefault="0062678A" w:rsidP="00AC2205">
            <w:pPr>
              <w:ind w:firstLine="0"/>
              <w:rPr>
                <w:sz w:val="20"/>
                <w:szCs w:val="20"/>
                <w:lang w:val="ru-RU"/>
              </w:rPr>
            </w:pPr>
            <w:r w:rsidRPr="0062678A">
              <w:rPr>
                <w:sz w:val="20"/>
                <w:szCs w:val="20"/>
                <w:lang w:val="ru-RU"/>
              </w:rPr>
              <w:t>Изменение зарезервированного номера</w:t>
            </w:r>
          </w:p>
          <w:p w14:paraId="6169C8FC" w14:textId="77777777" w:rsidR="0062678A" w:rsidRPr="0062678A" w:rsidRDefault="0062678A" w:rsidP="00AC2205">
            <w:pPr>
              <w:ind w:firstLine="0"/>
              <w:rPr>
                <w:sz w:val="20"/>
                <w:szCs w:val="20"/>
                <w:lang w:val="ru-RU"/>
              </w:rPr>
            </w:pPr>
            <w:r w:rsidRPr="0062678A">
              <w:rPr>
                <w:sz w:val="20"/>
                <w:szCs w:val="20"/>
                <w:lang w:val="ru-RU"/>
              </w:rPr>
              <w:t xml:space="preserve">Операция становится доступной только после резервирования регистрационного номера. </w:t>
            </w:r>
          </w:p>
          <w:p w14:paraId="32504D54" w14:textId="77777777" w:rsidR="0062678A" w:rsidRPr="0062678A" w:rsidRDefault="0062678A" w:rsidP="00AC2205">
            <w:pPr>
              <w:ind w:firstLine="0"/>
              <w:rPr>
                <w:sz w:val="20"/>
                <w:szCs w:val="20"/>
                <w:lang w:val="ru-RU"/>
              </w:rPr>
            </w:pPr>
            <w:r w:rsidRPr="0062678A">
              <w:rPr>
                <w:sz w:val="20"/>
                <w:szCs w:val="20"/>
                <w:lang w:val="ru-RU"/>
              </w:rPr>
              <w:t>В результате применения операции, ранее зарезервированный номер меняется на вновь выбранный.</w:t>
            </w:r>
          </w:p>
        </w:tc>
        <w:tc>
          <w:tcPr>
            <w:tcW w:w="3240" w:type="dxa"/>
            <w:shd w:val="clear" w:color="auto" w:fill="92D050"/>
          </w:tcPr>
          <w:p w14:paraId="4DB36AED" w14:textId="77777777" w:rsidR="0062678A" w:rsidRPr="0062678A" w:rsidRDefault="0062678A" w:rsidP="00AC2205">
            <w:pPr>
              <w:ind w:firstLine="0"/>
              <w:rPr>
                <w:sz w:val="20"/>
                <w:szCs w:val="20"/>
                <w:lang w:val="ru-RU"/>
              </w:rPr>
            </w:pPr>
            <w:r w:rsidRPr="0062678A">
              <w:rPr>
                <w:sz w:val="20"/>
                <w:szCs w:val="20"/>
                <w:lang w:val="ru-RU"/>
              </w:rPr>
              <w:t>Операция не доступна в рамках матрицы</w:t>
            </w:r>
          </w:p>
        </w:tc>
        <w:tc>
          <w:tcPr>
            <w:tcW w:w="3690" w:type="dxa"/>
            <w:shd w:val="clear" w:color="auto" w:fill="92D050"/>
          </w:tcPr>
          <w:p w14:paraId="7719F703" w14:textId="77777777" w:rsidR="0062678A" w:rsidRPr="0062678A" w:rsidRDefault="0062678A" w:rsidP="00AC2205">
            <w:pPr>
              <w:ind w:firstLine="0"/>
              <w:rPr>
                <w:sz w:val="20"/>
                <w:szCs w:val="20"/>
                <w:lang w:val="ru-RU"/>
              </w:rPr>
            </w:pPr>
            <w:r w:rsidRPr="0062678A">
              <w:rPr>
                <w:sz w:val="20"/>
                <w:szCs w:val="20"/>
                <w:lang w:val="ru-RU"/>
              </w:rPr>
              <w:t>У вас нет прав на данную операцию</w:t>
            </w:r>
          </w:p>
        </w:tc>
      </w:tr>
      <w:tr w:rsidR="0062678A" w:rsidRPr="00AD5AD2" w14:paraId="5AA11467" w14:textId="77777777" w:rsidTr="00AC2205">
        <w:tc>
          <w:tcPr>
            <w:tcW w:w="445" w:type="dxa"/>
            <w:vMerge w:val="restart"/>
          </w:tcPr>
          <w:p w14:paraId="6440F6C9" w14:textId="77777777" w:rsidR="0062678A" w:rsidRPr="0062678A" w:rsidRDefault="0062678A" w:rsidP="0062678A">
            <w:pPr>
              <w:pStyle w:val="a4"/>
              <w:numPr>
                <w:ilvl w:val="0"/>
                <w:numId w:val="53"/>
              </w:numPr>
              <w:ind w:left="0" w:hanging="23"/>
              <w:rPr>
                <w:b/>
                <w:sz w:val="20"/>
                <w:szCs w:val="20"/>
                <w:lang w:val="ru-RU"/>
              </w:rPr>
            </w:pPr>
          </w:p>
        </w:tc>
        <w:tc>
          <w:tcPr>
            <w:tcW w:w="2070" w:type="dxa"/>
            <w:vMerge w:val="restart"/>
          </w:tcPr>
          <w:p w14:paraId="2B48597C" w14:textId="77777777" w:rsidR="0062678A" w:rsidRPr="0062678A" w:rsidRDefault="0062678A" w:rsidP="00AC2205">
            <w:pPr>
              <w:ind w:firstLine="0"/>
              <w:rPr>
                <w:sz w:val="20"/>
                <w:szCs w:val="20"/>
                <w:lang w:val="ru-RU"/>
              </w:rPr>
            </w:pPr>
            <w:r w:rsidRPr="0062678A">
              <w:rPr>
                <w:sz w:val="20"/>
                <w:szCs w:val="20"/>
                <w:lang w:val="ru-RU"/>
              </w:rPr>
              <w:t>Внут. исходящий/ Внеш. исходящий (Группа «Ответный документ»)</w:t>
            </w:r>
          </w:p>
        </w:tc>
        <w:tc>
          <w:tcPr>
            <w:tcW w:w="4050" w:type="dxa"/>
            <w:vMerge w:val="restart"/>
          </w:tcPr>
          <w:p w14:paraId="119DA312" w14:textId="77777777" w:rsidR="0062678A" w:rsidRPr="0062678A" w:rsidRDefault="0062678A" w:rsidP="00AC2205">
            <w:pPr>
              <w:ind w:firstLine="0"/>
              <w:rPr>
                <w:sz w:val="20"/>
                <w:szCs w:val="20"/>
                <w:lang w:val="ru-RU"/>
              </w:rPr>
            </w:pPr>
            <w:r w:rsidRPr="0062678A">
              <w:rPr>
                <w:sz w:val="20"/>
                <w:szCs w:val="20"/>
                <w:lang w:val="ru-RU"/>
              </w:rPr>
              <w:t>Создание ответного документа на текущий документ</w:t>
            </w:r>
          </w:p>
          <w:p w14:paraId="6785A5C8" w14:textId="77777777" w:rsidR="0062678A" w:rsidRPr="0062678A" w:rsidRDefault="0062678A" w:rsidP="00AC2205">
            <w:pPr>
              <w:ind w:firstLine="0"/>
              <w:rPr>
                <w:sz w:val="20"/>
                <w:szCs w:val="20"/>
                <w:lang w:val="ru-RU"/>
              </w:rPr>
            </w:pPr>
            <w:r w:rsidRPr="0062678A">
              <w:rPr>
                <w:sz w:val="20"/>
                <w:szCs w:val="20"/>
                <w:lang w:val="ru-RU"/>
              </w:rPr>
              <w:t xml:space="preserve">Создание ответного документа на текущий документ с автоматической связкой обоих. </w:t>
            </w:r>
          </w:p>
        </w:tc>
        <w:tc>
          <w:tcPr>
            <w:tcW w:w="3240" w:type="dxa"/>
          </w:tcPr>
          <w:p w14:paraId="0D35C4FF" w14:textId="77777777" w:rsidR="0062678A" w:rsidRPr="0051523F" w:rsidRDefault="0062678A" w:rsidP="00AC2205">
            <w:pPr>
              <w:ind w:firstLine="0"/>
              <w:rPr>
                <w:sz w:val="20"/>
                <w:szCs w:val="20"/>
              </w:rPr>
            </w:pPr>
            <w:r w:rsidRPr="0051523F">
              <w:rPr>
                <w:sz w:val="20"/>
                <w:szCs w:val="20"/>
              </w:rPr>
              <w:t>Текущая карточка не зарегистрирована</w:t>
            </w:r>
          </w:p>
        </w:tc>
        <w:tc>
          <w:tcPr>
            <w:tcW w:w="3690" w:type="dxa"/>
          </w:tcPr>
          <w:p w14:paraId="62D32E38" w14:textId="77777777" w:rsidR="0062678A" w:rsidRPr="0062678A" w:rsidRDefault="0062678A" w:rsidP="00AC2205">
            <w:pPr>
              <w:ind w:firstLine="0"/>
              <w:rPr>
                <w:sz w:val="20"/>
                <w:szCs w:val="20"/>
                <w:lang w:val="ru-RU"/>
              </w:rPr>
            </w:pPr>
            <w:r w:rsidRPr="0062678A">
              <w:rPr>
                <w:sz w:val="20"/>
                <w:szCs w:val="20"/>
                <w:lang w:val="ru-RU"/>
              </w:rPr>
              <w:t>Зарегистрируйте текущую карточку, после чего создание ответного документа на ее основе станет доступным</w:t>
            </w:r>
          </w:p>
        </w:tc>
      </w:tr>
      <w:tr w:rsidR="0062678A" w:rsidRPr="00AD5AD2" w14:paraId="5C832374" w14:textId="77777777" w:rsidTr="00AC2205">
        <w:tc>
          <w:tcPr>
            <w:tcW w:w="445" w:type="dxa"/>
            <w:vMerge/>
          </w:tcPr>
          <w:p w14:paraId="70988922" w14:textId="77777777" w:rsidR="0062678A" w:rsidRPr="0062678A" w:rsidRDefault="0062678A" w:rsidP="0062678A">
            <w:pPr>
              <w:pStyle w:val="a4"/>
              <w:numPr>
                <w:ilvl w:val="0"/>
                <w:numId w:val="53"/>
              </w:numPr>
              <w:ind w:left="0" w:hanging="23"/>
              <w:rPr>
                <w:b/>
                <w:sz w:val="20"/>
                <w:szCs w:val="20"/>
                <w:lang w:val="ru-RU"/>
              </w:rPr>
            </w:pPr>
          </w:p>
        </w:tc>
        <w:tc>
          <w:tcPr>
            <w:tcW w:w="2070" w:type="dxa"/>
            <w:vMerge/>
          </w:tcPr>
          <w:p w14:paraId="26D1D5C3" w14:textId="77777777" w:rsidR="0062678A" w:rsidRPr="0062678A" w:rsidRDefault="0062678A" w:rsidP="00AC2205">
            <w:pPr>
              <w:ind w:firstLine="0"/>
              <w:rPr>
                <w:sz w:val="20"/>
                <w:szCs w:val="20"/>
                <w:lang w:val="ru-RU"/>
              </w:rPr>
            </w:pPr>
          </w:p>
        </w:tc>
        <w:tc>
          <w:tcPr>
            <w:tcW w:w="4050" w:type="dxa"/>
            <w:vMerge/>
          </w:tcPr>
          <w:p w14:paraId="5B026FC8" w14:textId="77777777" w:rsidR="0062678A" w:rsidRPr="0062678A" w:rsidRDefault="0062678A" w:rsidP="00AC2205">
            <w:pPr>
              <w:ind w:firstLine="0"/>
              <w:rPr>
                <w:sz w:val="20"/>
                <w:szCs w:val="20"/>
                <w:lang w:val="ru-RU"/>
              </w:rPr>
            </w:pPr>
          </w:p>
        </w:tc>
        <w:tc>
          <w:tcPr>
            <w:tcW w:w="3240" w:type="dxa"/>
          </w:tcPr>
          <w:p w14:paraId="0787329D" w14:textId="77777777" w:rsidR="0062678A" w:rsidRPr="0062678A" w:rsidRDefault="0062678A" w:rsidP="00AC2205">
            <w:pPr>
              <w:ind w:firstLine="0"/>
              <w:rPr>
                <w:sz w:val="20"/>
                <w:szCs w:val="20"/>
                <w:lang w:val="ru-RU"/>
              </w:rPr>
            </w:pPr>
            <w:r w:rsidRPr="0062678A">
              <w:rPr>
                <w:sz w:val="20"/>
                <w:szCs w:val="20"/>
                <w:lang w:val="ru-RU"/>
              </w:rPr>
              <w:t>Операция не доступна в рамках матрицы</w:t>
            </w:r>
          </w:p>
        </w:tc>
        <w:tc>
          <w:tcPr>
            <w:tcW w:w="3690" w:type="dxa"/>
          </w:tcPr>
          <w:p w14:paraId="68AD542D" w14:textId="77777777" w:rsidR="0062678A" w:rsidRPr="0062678A" w:rsidRDefault="0062678A" w:rsidP="00AC2205">
            <w:pPr>
              <w:ind w:firstLine="0"/>
              <w:rPr>
                <w:sz w:val="20"/>
                <w:szCs w:val="20"/>
                <w:lang w:val="ru-RU"/>
              </w:rPr>
            </w:pPr>
            <w:r w:rsidRPr="0062678A">
              <w:rPr>
                <w:sz w:val="20"/>
                <w:szCs w:val="20"/>
                <w:lang w:val="ru-RU"/>
              </w:rPr>
              <w:t>У вас нет прав на данную операцию</w:t>
            </w:r>
          </w:p>
        </w:tc>
      </w:tr>
      <w:tr w:rsidR="0062678A" w:rsidRPr="00AD5AD2" w14:paraId="1F54D2E3" w14:textId="77777777" w:rsidTr="00AC2205">
        <w:tc>
          <w:tcPr>
            <w:tcW w:w="445" w:type="dxa"/>
            <w:vMerge w:val="restart"/>
          </w:tcPr>
          <w:p w14:paraId="2DF40291" w14:textId="77777777" w:rsidR="0062678A" w:rsidRPr="0062678A" w:rsidRDefault="0062678A" w:rsidP="0062678A">
            <w:pPr>
              <w:pStyle w:val="a4"/>
              <w:numPr>
                <w:ilvl w:val="0"/>
                <w:numId w:val="53"/>
              </w:numPr>
              <w:ind w:left="0" w:hanging="23"/>
              <w:rPr>
                <w:b/>
                <w:sz w:val="20"/>
                <w:szCs w:val="20"/>
                <w:lang w:val="ru-RU"/>
              </w:rPr>
            </w:pPr>
          </w:p>
        </w:tc>
        <w:tc>
          <w:tcPr>
            <w:tcW w:w="2070" w:type="dxa"/>
            <w:vMerge w:val="restart"/>
          </w:tcPr>
          <w:p w14:paraId="05133DF6" w14:textId="77777777" w:rsidR="0062678A" w:rsidRPr="0062678A" w:rsidRDefault="0062678A" w:rsidP="00AC2205">
            <w:pPr>
              <w:ind w:firstLine="0"/>
              <w:rPr>
                <w:sz w:val="20"/>
                <w:szCs w:val="20"/>
                <w:lang w:val="ru-RU"/>
              </w:rPr>
            </w:pPr>
            <w:r w:rsidRPr="0062678A">
              <w:rPr>
                <w:sz w:val="20"/>
                <w:szCs w:val="20"/>
                <w:lang w:val="ru-RU"/>
              </w:rPr>
              <w:t>Приказ/Договор/Заявка на оплату (Группа «Связанный документ»)</w:t>
            </w:r>
          </w:p>
        </w:tc>
        <w:tc>
          <w:tcPr>
            <w:tcW w:w="4050" w:type="dxa"/>
            <w:vMerge w:val="restart"/>
          </w:tcPr>
          <w:p w14:paraId="4E3CAC35" w14:textId="77777777" w:rsidR="0062678A" w:rsidRPr="0062678A" w:rsidRDefault="0062678A" w:rsidP="00AC2205">
            <w:pPr>
              <w:ind w:firstLine="0"/>
              <w:rPr>
                <w:sz w:val="20"/>
                <w:szCs w:val="20"/>
                <w:lang w:val="ru-RU"/>
              </w:rPr>
            </w:pPr>
            <w:r w:rsidRPr="0062678A">
              <w:rPr>
                <w:sz w:val="20"/>
                <w:szCs w:val="20"/>
                <w:lang w:val="ru-RU"/>
              </w:rPr>
              <w:t>Создание связанного документа на основе текущего</w:t>
            </w:r>
          </w:p>
          <w:p w14:paraId="08A73CAE" w14:textId="77777777" w:rsidR="0062678A" w:rsidRPr="0062678A" w:rsidRDefault="0062678A" w:rsidP="00AC2205">
            <w:pPr>
              <w:ind w:firstLine="0"/>
              <w:rPr>
                <w:sz w:val="20"/>
                <w:szCs w:val="20"/>
                <w:lang w:val="ru-RU"/>
              </w:rPr>
            </w:pPr>
            <w:r w:rsidRPr="0062678A">
              <w:rPr>
                <w:sz w:val="20"/>
                <w:szCs w:val="20"/>
                <w:lang w:val="ru-RU"/>
              </w:rPr>
              <w:t>Создание связанного документа, основанием для которого является текущий.</w:t>
            </w:r>
          </w:p>
        </w:tc>
        <w:tc>
          <w:tcPr>
            <w:tcW w:w="3240" w:type="dxa"/>
          </w:tcPr>
          <w:p w14:paraId="12CFA75F" w14:textId="77777777" w:rsidR="0062678A" w:rsidRPr="0051523F" w:rsidRDefault="0062678A" w:rsidP="00AC2205">
            <w:pPr>
              <w:ind w:firstLine="0"/>
              <w:rPr>
                <w:sz w:val="20"/>
                <w:szCs w:val="20"/>
              </w:rPr>
            </w:pPr>
            <w:r w:rsidRPr="0051523F">
              <w:rPr>
                <w:sz w:val="20"/>
                <w:szCs w:val="20"/>
              </w:rPr>
              <w:t>Текущая карточка не зарегистрирована</w:t>
            </w:r>
          </w:p>
        </w:tc>
        <w:tc>
          <w:tcPr>
            <w:tcW w:w="3690" w:type="dxa"/>
          </w:tcPr>
          <w:p w14:paraId="435497EA" w14:textId="77777777" w:rsidR="0062678A" w:rsidRPr="0062678A" w:rsidRDefault="0062678A" w:rsidP="00AC2205">
            <w:pPr>
              <w:ind w:firstLine="0"/>
              <w:rPr>
                <w:sz w:val="20"/>
                <w:szCs w:val="20"/>
                <w:lang w:val="ru-RU"/>
              </w:rPr>
            </w:pPr>
            <w:r w:rsidRPr="0062678A">
              <w:rPr>
                <w:sz w:val="20"/>
                <w:szCs w:val="20"/>
                <w:lang w:val="ru-RU"/>
              </w:rPr>
              <w:t>Зарегистрируйте текущую карточку, после чего создание связанного документа на ее основе станет доступным</w:t>
            </w:r>
          </w:p>
        </w:tc>
      </w:tr>
      <w:tr w:rsidR="0062678A" w:rsidRPr="00AD5AD2" w14:paraId="79B2454F" w14:textId="77777777" w:rsidTr="00AC2205">
        <w:tc>
          <w:tcPr>
            <w:tcW w:w="445" w:type="dxa"/>
            <w:vMerge/>
          </w:tcPr>
          <w:p w14:paraId="142B1101" w14:textId="77777777" w:rsidR="0062678A" w:rsidRPr="0062678A" w:rsidRDefault="0062678A" w:rsidP="0062678A">
            <w:pPr>
              <w:pStyle w:val="a4"/>
              <w:numPr>
                <w:ilvl w:val="0"/>
                <w:numId w:val="53"/>
              </w:numPr>
              <w:ind w:left="0" w:hanging="23"/>
              <w:rPr>
                <w:b/>
                <w:sz w:val="20"/>
                <w:szCs w:val="20"/>
                <w:lang w:val="ru-RU"/>
              </w:rPr>
            </w:pPr>
          </w:p>
        </w:tc>
        <w:tc>
          <w:tcPr>
            <w:tcW w:w="2070" w:type="dxa"/>
            <w:vMerge/>
          </w:tcPr>
          <w:p w14:paraId="5338123A" w14:textId="77777777" w:rsidR="0062678A" w:rsidRPr="0062678A" w:rsidRDefault="0062678A" w:rsidP="00AC2205">
            <w:pPr>
              <w:ind w:firstLine="0"/>
              <w:rPr>
                <w:sz w:val="20"/>
                <w:szCs w:val="20"/>
                <w:lang w:val="ru-RU"/>
              </w:rPr>
            </w:pPr>
          </w:p>
        </w:tc>
        <w:tc>
          <w:tcPr>
            <w:tcW w:w="4050" w:type="dxa"/>
            <w:vMerge/>
          </w:tcPr>
          <w:p w14:paraId="2920241F" w14:textId="77777777" w:rsidR="0062678A" w:rsidRPr="0062678A" w:rsidRDefault="0062678A" w:rsidP="00AC2205">
            <w:pPr>
              <w:ind w:firstLine="0"/>
              <w:rPr>
                <w:sz w:val="20"/>
                <w:szCs w:val="20"/>
                <w:lang w:val="ru-RU"/>
              </w:rPr>
            </w:pPr>
          </w:p>
        </w:tc>
        <w:tc>
          <w:tcPr>
            <w:tcW w:w="3240" w:type="dxa"/>
          </w:tcPr>
          <w:p w14:paraId="51168610" w14:textId="77777777" w:rsidR="0062678A" w:rsidRPr="0062678A" w:rsidRDefault="0062678A" w:rsidP="00AC2205">
            <w:pPr>
              <w:ind w:firstLine="0"/>
              <w:rPr>
                <w:sz w:val="20"/>
                <w:szCs w:val="20"/>
                <w:lang w:val="ru-RU"/>
              </w:rPr>
            </w:pPr>
            <w:r w:rsidRPr="0062678A">
              <w:rPr>
                <w:sz w:val="20"/>
                <w:szCs w:val="20"/>
                <w:lang w:val="ru-RU"/>
              </w:rPr>
              <w:t>Операция не доступна в рамках недоступности создания соответствующего типа карточки</w:t>
            </w:r>
          </w:p>
        </w:tc>
        <w:tc>
          <w:tcPr>
            <w:tcW w:w="3690" w:type="dxa"/>
          </w:tcPr>
          <w:p w14:paraId="6821F49E" w14:textId="77777777" w:rsidR="0062678A" w:rsidRPr="0062678A" w:rsidRDefault="0062678A" w:rsidP="00AC2205">
            <w:pPr>
              <w:ind w:firstLine="0"/>
              <w:rPr>
                <w:sz w:val="20"/>
                <w:szCs w:val="20"/>
                <w:lang w:val="ru-RU"/>
              </w:rPr>
            </w:pPr>
            <w:r w:rsidRPr="0062678A">
              <w:rPr>
                <w:sz w:val="20"/>
                <w:szCs w:val="20"/>
                <w:lang w:val="ru-RU"/>
              </w:rPr>
              <w:t>У вас нет прав на данную операцию</w:t>
            </w:r>
          </w:p>
        </w:tc>
      </w:tr>
      <w:tr w:rsidR="0062678A" w:rsidRPr="00AD5AD2" w14:paraId="4B3A4FBE" w14:textId="77777777" w:rsidTr="00AC2205">
        <w:tc>
          <w:tcPr>
            <w:tcW w:w="445" w:type="dxa"/>
          </w:tcPr>
          <w:p w14:paraId="4719E7D4" w14:textId="77777777" w:rsidR="0062678A" w:rsidRPr="0062678A" w:rsidRDefault="0062678A" w:rsidP="0062678A">
            <w:pPr>
              <w:pStyle w:val="a4"/>
              <w:numPr>
                <w:ilvl w:val="0"/>
                <w:numId w:val="53"/>
              </w:numPr>
              <w:ind w:left="0" w:hanging="23"/>
              <w:rPr>
                <w:b/>
                <w:sz w:val="20"/>
                <w:szCs w:val="20"/>
                <w:lang w:val="ru-RU"/>
              </w:rPr>
            </w:pPr>
          </w:p>
        </w:tc>
        <w:tc>
          <w:tcPr>
            <w:tcW w:w="2070" w:type="dxa"/>
          </w:tcPr>
          <w:p w14:paraId="47DF7ADE" w14:textId="77777777" w:rsidR="0062678A" w:rsidRPr="0051523F" w:rsidRDefault="0062678A" w:rsidP="00AC2205">
            <w:pPr>
              <w:ind w:firstLine="0"/>
              <w:rPr>
                <w:sz w:val="20"/>
                <w:szCs w:val="20"/>
              </w:rPr>
            </w:pPr>
            <w:r w:rsidRPr="0051523F">
              <w:rPr>
                <w:sz w:val="20"/>
                <w:szCs w:val="20"/>
              </w:rPr>
              <w:t>Запустить процесс -&gt; Добавить резолюцию</w:t>
            </w:r>
          </w:p>
        </w:tc>
        <w:tc>
          <w:tcPr>
            <w:tcW w:w="4050" w:type="dxa"/>
          </w:tcPr>
          <w:p w14:paraId="63798218" w14:textId="77777777" w:rsidR="0062678A" w:rsidRPr="0062678A" w:rsidRDefault="0062678A" w:rsidP="00AC2205">
            <w:pPr>
              <w:ind w:firstLine="0"/>
              <w:rPr>
                <w:sz w:val="20"/>
                <w:szCs w:val="20"/>
                <w:lang w:val="ru-RU"/>
              </w:rPr>
            </w:pPr>
            <w:r w:rsidRPr="0062678A">
              <w:rPr>
                <w:sz w:val="20"/>
                <w:szCs w:val="20"/>
                <w:lang w:val="ru-RU"/>
              </w:rPr>
              <w:t>Наложение таких резолюций, как «На исполнение», «На рассмотрение», «На согласование» и «На ознакомление»</w:t>
            </w:r>
          </w:p>
          <w:p w14:paraId="4780BEB1" w14:textId="77777777" w:rsidR="0062678A" w:rsidRPr="0062678A" w:rsidRDefault="0062678A" w:rsidP="00AC2205">
            <w:pPr>
              <w:ind w:firstLine="0"/>
              <w:rPr>
                <w:sz w:val="20"/>
                <w:szCs w:val="20"/>
                <w:lang w:val="ru-RU"/>
              </w:rPr>
            </w:pPr>
          </w:p>
          <w:p w14:paraId="31205C53" w14:textId="77777777" w:rsidR="0062678A" w:rsidRPr="0062678A" w:rsidRDefault="0062678A" w:rsidP="00AC2205">
            <w:pPr>
              <w:ind w:firstLine="0"/>
              <w:rPr>
                <w:sz w:val="20"/>
                <w:szCs w:val="20"/>
                <w:lang w:val="ru-RU"/>
              </w:rPr>
            </w:pPr>
            <w:r w:rsidRPr="0062678A">
              <w:rPr>
                <w:sz w:val="20"/>
                <w:szCs w:val="20"/>
                <w:lang w:val="ru-RU"/>
              </w:rPr>
              <w:t>Выбирайте данный процесс, если у вас, либо у того, кого вы замещаете имеются полномочия для наложения резолюций.</w:t>
            </w:r>
          </w:p>
        </w:tc>
        <w:tc>
          <w:tcPr>
            <w:tcW w:w="3240" w:type="dxa"/>
          </w:tcPr>
          <w:p w14:paraId="4182B5B1" w14:textId="77777777" w:rsidR="0062678A" w:rsidRPr="0051523F" w:rsidRDefault="0062678A" w:rsidP="00AC2205">
            <w:pPr>
              <w:ind w:firstLine="0"/>
              <w:rPr>
                <w:sz w:val="20"/>
                <w:szCs w:val="20"/>
              </w:rPr>
            </w:pPr>
            <w:r w:rsidRPr="0051523F">
              <w:rPr>
                <w:sz w:val="20"/>
                <w:szCs w:val="20"/>
              </w:rPr>
              <w:t>Текущая карточка не зарегистрирована</w:t>
            </w:r>
          </w:p>
        </w:tc>
        <w:tc>
          <w:tcPr>
            <w:tcW w:w="3690" w:type="dxa"/>
          </w:tcPr>
          <w:p w14:paraId="4E812376" w14:textId="77777777" w:rsidR="0062678A" w:rsidRPr="0062678A" w:rsidRDefault="0062678A" w:rsidP="00AC2205">
            <w:pPr>
              <w:ind w:firstLine="0"/>
              <w:rPr>
                <w:sz w:val="20"/>
                <w:szCs w:val="20"/>
                <w:lang w:val="ru-RU"/>
              </w:rPr>
            </w:pPr>
            <w:r w:rsidRPr="0062678A">
              <w:rPr>
                <w:sz w:val="20"/>
                <w:szCs w:val="20"/>
                <w:lang w:val="ru-RU"/>
              </w:rPr>
              <w:t>Зарегистрируйте текущую карточку, после чего процесс станет доступным</w:t>
            </w:r>
          </w:p>
        </w:tc>
      </w:tr>
      <w:tr w:rsidR="0062678A" w:rsidRPr="00AD5AD2" w14:paraId="5202A5FE" w14:textId="77777777" w:rsidTr="00AC2205">
        <w:tc>
          <w:tcPr>
            <w:tcW w:w="445" w:type="dxa"/>
          </w:tcPr>
          <w:p w14:paraId="1711F8C1" w14:textId="77777777" w:rsidR="0062678A" w:rsidRPr="0062678A" w:rsidRDefault="0062678A" w:rsidP="0062678A">
            <w:pPr>
              <w:pStyle w:val="a4"/>
              <w:numPr>
                <w:ilvl w:val="0"/>
                <w:numId w:val="53"/>
              </w:numPr>
              <w:ind w:left="0" w:hanging="23"/>
              <w:rPr>
                <w:b/>
                <w:sz w:val="20"/>
                <w:szCs w:val="20"/>
                <w:lang w:val="ru-RU"/>
              </w:rPr>
            </w:pPr>
          </w:p>
        </w:tc>
        <w:tc>
          <w:tcPr>
            <w:tcW w:w="2070" w:type="dxa"/>
          </w:tcPr>
          <w:p w14:paraId="2780B797" w14:textId="77777777" w:rsidR="0062678A" w:rsidRPr="0051523F" w:rsidRDefault="0062678A" w:rsidP="00AC2205">
            <w:pPr>
              <w:ind w:firstLine="0"/>
              <w:rPr>
                <w:sz w:val="20"/>
                <w:szCs w:val="20"/>
              </w:rPr>
            </w:pPr>
            <w:r w:rsidRPr="0051523F">
              <w:rPr>
                <w:sz w:val="20"/>
                <w:szCs w:val="20"/>
              </w:rPr>
              <w:t>Запустить процесс -&gt; На рассмотрение</w:t>
            </w:r>
          </w:p>
        </w:tc>
        <w:tc>
          <w:tcPr>
            <w:tcW w:w="4050" w:type="dxa"/>
          </w:tcPr>
          <w:p w14:paraId="100FED88" w14:textId="77777777" w:rsidR="0062678A" w:rsidRPr="0062678A" w:rsidRDefault="0062678A" w:rsidP="00AC2205">
            <w:pPr>
              <w:ind w:firstLine="0"/>
              <w:rPr>
                <w:sz w:val="20"/>
                <w:szCs w:val="20"/>
                <w:lang w:val="ru-RU"/>
              </w:rPr>
            </w:pPr>
            <w:r w:rsidRPr="0062678A">
              <w:rPr>
                <w:sz w:val="20"/>
                <w:szCs w:val="20"/>
                <w:lang w:val="ru-RU"/>
              </w:rPr>
              <w:t>Отправка документа на рассмотрение рецензенту для наложения им резолюций</w:t>
            </w:r>
          </w:p>
          <w:p w14:paraId="4E182D6F" w14:textId="77777777" w:rsidR="0062678A" w:rsidRPr="0062678A" w:rsidRDefault="0062678A" w:rsidP="00AC2205">
            <w:pPr>
              <w:ind w:firstLine="0"/>
              <w:rPr>
                <w:sz w:val="20"/>
                <w:szCs w:val="20"/>
                <w:lang w:val="ru-RU"/>
              </w:rPr>
            </w:pPr>
          </w:p>
          <w:p w14:paraId="1093C98D" w14:textId="77777777" w:rsidR="0062678A" w:rsidRPr="0062678A" w:rsidRDefault="0062678A" w:rsidP="00AC2205">
            <w:pPr>
              <w:ind w:firstLine="0"/>
              <w:rPr>
                <w:sz w:val="20"/>
                <w:szCs w:val="20"/>
                <w:lang w:val="ru-RU"/>
              </w:rPr>
            </w:pPr>
            <w:r w:rsidRPr="0062678A">
              <w:rPr>
                <w:sz w:val="20"/>
                <w:szCs w:val="20"/>
                <w:lang w:val="ru-RU"/>
              </w:rPr>
              <w:t xml:space="preserve">Выбирайте данный процесс, если полномочиями по наложению резолюций вы, либо тот, кого вы замещаете, не обладаете. </w:t>
            </w:r>
          </w:p>
        </w:tc>
        <w:tc>
          <w:tcPr>
            <w:tcW w:w="3240" w:type="dxa"/>
            <w:vMerge w:val="restart"/>
          </w:tcPr>
          <w:p w14:paraId="10A7F1FA" w14:textId="77777777" w:rsidR="0062678A" w:rsidRPr="0062678A" w:rsidRDefault="0062678A" w:rsidP="00AC2205">
            <w:pPr>
              <w:ind w:firstLine="0"/>
              <w:rPr>
                <w:sz w:val="20"/>
                <w:szCs w:val="20"/>
                <w:lang w:val="ru-RU"/>
              </w:rPr>
            </w:pPr>
            <w:r w:rsidRPr="0062678A">
              <w:rPr>
                <w:sz w:val="20"/>
                <w:szCs w:val="20"/>
                <w:lang w:val="ru-RU"/>
              </w:rPr>
              <w:t>Вложение является обязательным, и оно не вложено</w:t>
            </w:r>
          </w:p>
        </w:tc>
        <w:tc>
          <w:tcPr>
            <w:tcW w:w="3690" w:type="dxa"/>
            <w:vMerge w:val="restart"/>
          </w:tcPr>
          <w:p w14:paraId="15FACFCD" w14:textId="77777777" w:rsidR="0062678A" w:rsidRPr="0062678A" w:rsidRDefault="0062678A" w:rsidP="00AC2205">
            <w:pPr>
              <w:ind w:firstLine="0"/>
              <w:rPr>
                <w:sz w:val="20"/>
                <w:szCs w:val="20"/>
                <w:lang w:val="ru-RU"/>
              </w:rPr>
            </w:pPr>
            <w:r w:rsidRPr="0062678A">
              <w:rPr>
                <w:sz w:val="20"/>
                <w:szCs w:val="20"/>
                <w:lang w:val="ru-RU"/>
              </w:rPr>
              <w:t>Для запуска процесса необходимо вложить файл документа</w:t>
            </w:r>
          </w:p>
        </w:tc>
      </w:tr>
      <w:tr w:rsidR="0062678A" w:rsidRPr="00AD5AD2" w14:paraId="66A6D2FB" w14:textId="77777777" w:rsidTr="00AC2205">
        <w:tc>
          <w:tcPr>
            <w:tcW w:w="445" w:type="dxa"/>
          </w:tcPr>
          <w:p w14:paraId="4AA6D5CB" w14:textId="77777777" w:rsidR="0062678A" w:rsidRPr="0062678A" w:rsidRDefault="0062678A" w:rsidP="0062678A">
            <w:pPr>
              <w:pStyle w:val="a4"/>
              <w:numPr>
                <w:ilvl w:val="0"/>
                <w:numId w:val="53"/>
              </w:numPr>
              <w:ind w:left="0" w:hanging="23"/>
              <w:rPr>
                <w:b/>
                <w:sz w:val="20"/>
                <w:szCs w:val="20"/>
                <w:lang w:val="ru-RU"/>
              </w:rPr>
            </w:pPr>
          </w:p>
        </w:tc>
        <w:tc>
          <w:tcPr>
            <w:tcW w:w="2070" w:type="dxa"/>
          </w:tcPr>
          <w:p w14:paraId="7D64A263" w14:textId="77777777" w:rsidR="0062678A" w:rsidRPr="0051523F" w:rsidRDefault="0062678A" w:rsidP="00AC2205">
            <w:pPr>
              <w:ind w:firstLine="0"/>
              <w:rPr>
                <w:sz w:val="20"/>
                <w:szCs w:val="20"/>
              </w:rPr>
            </w:pPr>
            <w:r w:rsidRPr="0051523F">
              <w:rPr>
                <w:sz w:val="20"/>
                <w:szCs w:val="20"/>
              </w:rPr>
              <w:t>Запустить процесс -&gt; На перевод</w:t>
            </w:r>
          </w:p>
        </w:tc>
        <w:tc>
          <w:tcPr>
            <w:tcW w:w="4050" w:type="dxa"/>
          </w:tcPr>
          <w:p w14:paraId="18B6A169" w14:textId="77777777" w:rsidR="0062678A" w:rsidRPr="0062678A" w:rsidRDefault="0062678A" w:rsidP="00AC2205">
            <w:pPr>
              <w:ind w:firstLine="0"/>
              <w:rPr>
                <w:sz w:val="20"/>
                <w:szCs w:val="20"/>
                <w:lang w:val="ru-RU"/>
              </w:rPr>
            </w:pPr>
            <w:r w:rsidRPr="0062678A">
              <w:rPr>
                <w:sz w:val="20"/>
                <w:szCs w:val="20"/>
                <w:lang w:val="ru-RU"/>
              </w:rPr>
              <w:t>Отправка документа на перевод</w:t>
            </w:r>
          </w:p>
          <w:p w14:paraId="315AECEC" w14:textId="77777777" w:rsidR="0062678A" w:rsidRPr="0062678A" w:rsidRDefault="0062678A" w:rsidP="00AC2205">
            <w:pPr>
              <w:ind w:firstLine="0"/>
              <w:rPr>
                <w:sz w:val="20"/>
                <w:szCs w:val="20"/>
                <w:lang w:val="ru-RU"/>
              </w:rPr>
            </w:pPr>
          </w:p>
          <w:p w14:paraId="083FE0EC" w14:textId="77777777" w:rsidR="0062678A" w:rsidRPr="0062678A" w:rsidRDefault="0062678A" w:rsidP="00AC2205">
            <w:pPr>
              <w:ind w:firstLine="0"/>
              <w:rPr>
                <w:sz w:val="20"/>
                <w:szCs w:val="20"/>
                <w:lang w:val="ru-RU"/>
              </w:rPr>
            </w:pPr>
            <w:r w:rsidRPr="0062678A">
              <w:rPr>
                <w:sz w:val="20"/>
                <w:szCs w:val="20"/>
                <w:lang w:val="ru-RU"/>
              </w:rPr>
              <w:t>Выбирайте данный процесс, если в штате компании имеется переводчик соответствующего языка.</w:t>
            </w:r>
          </w:p>
        </w:tc>
        <w:tc>
          <w:tcPr>
            <w:tcW w:w="3240" w:type="dxa"/>
            <w:vMerge/>
          </w:tcPr>
          <w:p w14:paraId="15A46047" w14:textId="77777777" w:rsidR="0062678A" w:rsidRPr="0062678A" w:rsidRDefault="0062678A" w:rsidP="00AC2205">
            <w:pPr>
              <w:ind w:firstLine="0"/>
              <w:rPr>
                <w:sz w:val="20"/>
                <w:szCs w:val="20"/>
                <w:lang w:val="ru-RU"/>
              </w:rPr>
            </w:pPr>
          </w:p>
        </w:tc>
        <w:tc>
          <w:tcPr>
            <w:tcW w:w="3690" w:type="dxa"/>
            <w:vMerge/>
          </w:tcPr>
          <w:p w14:paraId="5E0E5384" w14:textId="77777777" w:rsidR="0062678A" w:rsidRPr="0062678A" w:rsidRDefault="0062678A" w:rsidP="00AC2205">
            <w:pPr>
              <w:ind w:firstLine="0"/>
              <w:rPr>
                <w:sz w:val="20"/>
                <w:szCs w:val="20"/>
                <w:lang w:val="ru-RU"/>
              </w:rPr>
            </w:pPr>
          </w:p>
        </w:tc>
      </w:tr>
      <w:tr w:rsidR="0062678A" w:rsidRPr="00AD5AD2" w14:paraId="0B47689A" w14:textId="77777777" w:rsidTr="00AC2205">
        <w:tc>
          <w:tcPr>
            <w:tcW w:w="445" w:type="dxa"/>
          </w:tcPr>
          <w:p w14:paraId="28F8D3D5" w14:textId="77777777" w:rsidR="0062678A" w:rsidRPr="0062678A" w:rsidRDefault="0062678A" w:rsidP="0062678A">
            <w:pPr>
              <w:pStyle w:val="a4"/>
              <w:numPr>
                <w:ilvl w:val="0"/>
                <w:numId w:val="53"/>
              </w:numPr>
              <w:ind w:left="0" w:hanging="23"/>
              <w:rPr>
                <w:b/>
                <w:sz w:val="20"/>
                <w:szCs w:val="20"/>
                <w:lang w:val="ru-RU"/>
              </w:rPr>
            </w:pPr>
          </w:p>
        </w:tc>
        <w:tc>
          <w:tcPr>
            <w:tcW w:w="2070" w:type="dxa"/>
          </w:tcPr>
          <w:p w14:paraId="6CE35463" w14:textId="77777777" w:rsidR="0062678A" w:rsidRPr="0062678A" w:rsidRDefault="0062678A" w:rsidP="00AC2205">
            <w:pPr>
              <w:ind w:firstLine="0"/>
              <w:rPr>
                <w:sz w:val="20"/>
                <w:szCs w:val="20"/>
                <w:lang w:val="ru-RU"/>
              </w:rPr>
            </w:pPr>
            <w:r w:rsidRPr="0062678A">
              <w:rPr>
                <w:sz w:val="20"/>
                <w:szCs w:val="20"/>
                <w:lang w:val="ru-RU"/>
              </w:rPr>
              <w:t xml:space="preserve">Запустить процесс -&gt; Исполнение исходящего документа/ Исполнение исходящего обращения/ Исполнение внутреннего исходящего/ Исполнение договора / Исполнение доп. соглашения / На согласование и </w:t>
            </w:r>
            <w:r w:rsidRPr="0062678A">
              <w:rPr>
                <w:sz w:val="20"/>
                <w:szCs w:val="20"/>
                <w:lang w:val="ru-RU"/>
              </w:rPr>
              <w:lastRenderedPageBreak/>
              <w:t>подписание приказа/ и др.</w:t>
            </w:r>
          </w:p>
        </w:tc>
        <w:tc>
          <w:tcPr>
            <w:tcW w:w="4050" w:type="dxa"/>
          </w:tcPr>
          <w:p w14:paraId="68295B24" w14:textId="77777777" w:rsidR="0062678A" w:rsidRPr="0062678A" w:rsidRDefault="0062678A" w:rsidP="00AC2205">
            <w:pPr>
              <w:ind w:firstLine="0"/>
              <w:rPr>
                <w:sz w:val="20"/>
                <w:szCs w:val="20"/>
                <w:lang w:val="ru-RU"/>
              </w:rPr>
            </w:pPr>
            <w:r w:rsidRPr="0062678A">
              <w:rPr>
                <w:sz w:val="20"/>
                <w:szCs w:val="20"/>
                <w:lang w:val="ru-RU"/>
              </w:rPr>
              <w:lastRenderedPageBreak/>
              <w:t>Отправка документа по основному маршруту</w:t>
            </w:r>
          </w:p>
          <w:p w14:paraId="159A539D" w14:textId="77777777" w:rsidR="0062678A" w:rsidRPr="0062678A" w:rsidRDefault="0062678A" w:rsidP="00AC2205">
            <w:pPr>
              <w:ind w:firstLine="0"/>
              <w:rPr>
                <w:sz w:val="20"/>
                <w:szCs w:val="20"/>
                <w:lang w:val="ru-RU"/>
              </w:rPr>
            </w:pPr>
          </w:p>
          <w:p w14:paraId="5C867836" w14:textId="77777777" w:rsidR="0062678A" w:rsidRPr="0062678A" w:rsidRDefault="0062678A" w:rsidP="00AC2205">
            <w:pPr>
              <w:ind w:firstLine="0"/>
              <w:rPr>
                <w:sz w:val="20"/>
                <w:szCs w:val="20"/>
                <w:lang w:val="ru-RU"/>
              </w:rPr>
            </w:pPr>
            <w:r w:rsidRPr="0062678A">
              <w:rPr>
                <w:sz w:val="20"/>
                <w:szCs w:val="20"/>
                <w:lang w:val="ru-RU"/>
              </w:rPr>
              <w:t>Выбирайте данный процесс, чтобы отправить документ по основному маршруту. При отрицательном решении основного участника процесса, документ автоматически отправляется инициатору на устранение замечаний с последующей повторной отправкой документа по маршруту.</w:t>
            </w:r>
          </w:p>
        </w:tc>
        <w:tc>
          <w:tcPr>
            <w:tcW w:w="3240" w:type="dxa"/>
            <w:vMerge/>
          </w:tcPr>
          <w:p w14:paraId="2DBEA914" w14:textId="77777777" w:rsidR="0062678A" w:rsidRPr="0062678A" w:rsidRDefault="0062678A" w:rsidP="00AC2205">
            <w:pPr>
              <w:ind w:firstLine="0"/>
              <w:rPr>
                <w:sz w:val="20"/>
                <w:szCs w:val="20"/>
                <w:lang w:val="ru-RU"/>
              </w:rPr>
            </w:pPr>
          </w:p>
        </w:tc>
        <w:tc>
          <w:tcPr>
            <w:tcW w:w="3690" w:type="dxa"/>
            <w:vMerge/>
          </w:tcPr>
          <w:p w14:paraId="0669289B" w14:textId="77777777" w:rsidR="0062678A" w:rsidRPr="0062678A" w:rsidRDefault="0062678A" w:rsidP="00AC2205">
            <w:pPr>
              <w:ind w:firstLine="0"/>
              <w:rPr>
                <w:sz w:val="20"/>
                <w:szCs w:val="20"/>
                <w:lang w:val="ru-RU"/>
              </w:rPr>
            </w:pPr>
          </w:p>
        </w:tc>
      </w:tr>
      <w:tr w:rsidR="0062678A" w:rsidRPr="0051523F" w14:paraId="37ED4733" w14:textId="77777777" w:rsidTr="00AC2205">
        <w:tc>
          <w:tcPr>
            <w:tcW w:w="445" w:type="dxa"/>
          </w:tcPr>
          <w:p w14:paraId="4D848874" w14:textId="77777777" w:rsidR="0062678A" w:rsidRPr="0062678A" w:rsidRDefault="0062678A" w:rsidP="0062678A">
            <w:pPr>
              <w:pStyle w:val="a4"/>
              <w:numPr>
                <w:ilvl w:val="0"/>
                <w:numId w:val="53"/>
              </w:numPr>
              <w:ind w:left="0" w:hanging="23"/>
              <w:rPr>
                <w:b/>
                <w:sz w:val="20"/>
                <w:szCs w:val="20"/>
                <w:lang w:val="ru-RU"/>
              </w:rPr>
            </w:pPr>
          </w:p>
        </w:tc>
        <w:tc>
          <w:tcPr>
            <w:tcW w:w="2070" w:type="dxa"/>
          </w:tcPr>
          <w:p w14:paraId="70739FEE" w14:textId="77777777" w:rsidR="0062678A" w:rsidRPr="0051523F" w:rsidRDefault="0062678A" w:rsidP="00AC2205">
            <w:pPr>
              <w:ind w:firstLine="0"/>
              <w:rPr>
                <w:sz w:val="20"/>
                <w:szCs w:val="20"/>
              </w:rPr>
            </w:pPr>
            <w:r w:rsidRPr="0051523F">
              <w:rPr>
                <w:sz w:val="20"/>
                <w:szCs w:val="20"/>
              </w:rPr>
              <w:t>Действия -&gt; Отправить карточку</w:t>
            </w:r>
          </w:p>
        </w:tc>
        <w:tc>
          <w:tcPr>
            <w:tcW w:w="4050" w:type="dxa"/>
          </w:tcPr>
          <w:p w14:paraId="1ECB6CD7" w14:textId="77777777" w:rsidR="0062678A" w:rsidRPr="0062678A" w:rsidRDefault="0062678A" w:rsidP="00AC2205">
            <w:pPr>
              <w:ind w:firstLine="0"/>
              <w:rPr>
                <w:sz w:val="20"/>
                <w:szCs w:val="20"/>
                <w:lang w:val="ru-RU"/>
              </w:rPr>
            </w:pPr>
            <w:r w:rsidRPr="0062678A">
              <w:rPr>
                <w:sz w:val="20"/>
                <w:szCs w:val="20"/>
                <w:lang w:val="ru-RU"/>
              </w:rPr>
              <w:t>Отправить карточку на электронную почту</w:t>
            </w:r>
          </w:p>
          <w:p w14:paraId="7D1B45D9" w14:textId="77777777" w:rsidR="0062678A" w:rsidRPr="0062678A" w:rsidRDefault="0062678A" w:rsidP="00AC2205">
            <w:pPr>
              <w:ind w:firstLine="0"/>
              <w:rPr>
                <w:sz w:val="20"/>
                <w:szCs w:val="20"/>
                <w:lang w:val="ru-RU"/>
              </w:rPr>
            </w:pPr>
          </w:p>
          <w:p w14:paraId="1A539C8E" w14:textId="77777777" w:rsidR="0062678A" w:rsidRPr="0062678A" w:rsidRDefault="0062678A" w:rsidP="00AC2205">
            <w:pPr>
              <w:ind w:firstLine="0"/>
              <w:rPr>
                <w:sz w:val="20"/>
                <w:szCs w:val="20"/>
                <w:lang w:val="ru-RU"/>
              </w:rPr>
            </w:pPr>
            <w:r w:rsidRPr="0062678A">
              <w:rPr>
                <w:sz w:val="20"/>
                <w:szCs w:val="20"/>
                <w:lang w:val="ru-RU"/>
              </w:rPr>
              <w:t>Отправка печатной формы карточки с ее вложениями при необходимости на введенную электронную почту.</w:t>
            </w:r>
          </w:p>
        </w:tc>
        <w:tc>
          <w:tcPr>
            <w:tcW w:w="3240" w:type="dxa"/>
          </w:tcPr>
          <w:p w14:paraId="14A9BDD8" w14:textId="77777777" w:rsidR="0062678A" w:rsidRPr="0051523F" w:rsidRDefault="0062678A" w:rsidP="00AC2205">
            <w:pPr>
              <w:ind w:firstLine="0"/>
              <w:rPr>
                <w:sz w:val="20"/>
                <w:szCs w:val="20"/>
              </w:rPr>
            </w:pPr>
            <w:r w:rsidRPr="0051523F">
              <w:rPr>
                <w:sz w:val="20"/>
                <w:szCs w:val="20"/>
              </w:rPr>
              <w:t>-</w:t>
            </w:r>
          </w:p>
        </w:tc>
        <w:tc>
          <w:tcPr>
            <w:tcW w:w="3690" w:type="dxa"/>
          </w:tcPr>
          <w:p w14:paraId="4EE4BB2B" w14:textId="77777777" w:rsidR="0062678A" w:rsidRPr="0051523F" w:rsidRDefault="0062678A" w:rsidP="00AC2205">
            <w:pPr>
              <w:ind w:firstLine="0"/>
              <w:rPr>
                <w:sz w:val="20"/>
                <w:szCs w:val="20"/>
              </w:rPr>
            </w:pPr>
            <w:r w:rsidRPr="0051523F">
              <w:rPr>
                <w:sz w:val="20"/>
                <w:szCs w:val="20"/>
              </w:rPr>
              <w:t>-</w:t>
            </w:r>
          </w:p>
        </w:tc>
      </w:tr>
      <w:tr w:rsidR="0062678A" w:rsidRPr="00AD5AD2" w14:paraId="13976248" w14:textId="77777777" w:rsidTr="00AC2205">
        <w:tc>
          <w:tcPr>
            <w:tcW w:w="445" w:type="dxa"/>
            <w:vMerge w:val="restart"/>
          </w:tcPr>
          <w:p w14:paraId="24D13C8E" w14:textId="77777777" w:rsidR="0062678A" w:rsidRPr="0051523F" w:rsidRDefault="0062678A" w:rsidP="0062678A">
            <w:pPr>
              <w:pStyle w:val="a4"/>
              <w:numPr>
                <w:ilvl w:val="0"/>
                <w:numId w:val="53"/>
              </w:numPr>
              <w:ind w:left="0" w:hanging="23"/>
              <w:rPr>
                <w:b/>
                <w:sz w:val="20"/>
                <w:szCs w:val="20"/>
              </w:rPr>
            </w:pPr>
          </w:p>
        </w:tc>
        <w:tc>
          <w:tcPr>
            <w:tcW w:w="2070" w:type="dxa"/>
            <w:vMerge w:val="restart"/>
          </w:tcPr>
          <w:p w14:paraId="0A0CE2F0" w14:textId="77777777" w:rsidR="0062678A" w:rsidRPr="0051523F" w:rsidRDefault="0062678A" w:rsidP="00AC2205">
            <w:pPr>
              <w:ind w:firstLine="0"/>
              <w:rPr>
                <w:sz w:val="20"/>
                <w:szCs w:val="20"/>
              </w:rPr>
            </w:pPr>
            <w:r w:rsidRPr="0051523F">
              <w:rPr>
                <w:sz w:val="20"/>
                <w:szCs w:val="20"/>
              </w:rPr>
              <w:t xml:space="preserve">Действия -&gt; Отозвать карточку </w:t>
            </w:r>
          </w:p>
        </w:tc>
        <w:tc>
          <w:tcPr>
            <w:tcW w:w="4050" w:type="dxa"/>
            <w:vMerge w:val="restart"/>
          </w:tcPr>
          <w:p w14:paraId="2B6AD260" w14:textId="77777777" w:rsidR="0062678A" w:rsidRPr="0062678A" w:rsidRDefault="0062678A" w:rsidP="00AC2205">
            <w:pPr>
              <w:ind w:firstLine="0"/>
              <w:rPr>
                <w:sz w:val="20"/>
                <w:szCs w:val="20"/>
                <w:lang w:val="ru-RU"/>
              </w:rPr>
            </w:pPr>
            <w:r w:rsidRPr="0062678A">
              <w:rPr>
                <w:sz w:val="20"/>
                <w:szCs w:val="20"/>
                <w:lang w:val="ru-RU"/>
              </w:rPr>
              <w:t>Отзыв карточки с освобождением регистрационного номера</w:t>
            </w:r>
          </w:p>
          <w:p w14:paraId="3C1587C3" w14:textId="77777777" w:rsidR="0062678A" w:rsidRPr="0062678A" w:rsidRDefault="0062678A" w:rsidP="00AC2205">
            <w:pPr>
              <w:ind w:firstLine="0"/>
              <w:rPr>
                <w:sz w:val="20"/>
                <w:szCs w:val="20"/>
                <w:lang w:val="ru-RU"/>
              </w:rPr>
            </w:pPr>
          </w:p>
          <w:p w14:paraId="21062A58" w14:textId="77777777" w:rsidR="0062678A" w:rsidRPr="0062678A" w:rsidRDefault="0062678A" w:rsidP="00AC2205">
            <w:pPr>
              <w:ind w:firstLine="0"/>
              <w:rPr>
                <w:sz w:val="20"/>
                <w:szCs w:val="20"/>
                <w:lang w:val="ru-RU"/>
              </w:rPr>
            </w:pPr>
            <w:r w:rsidRPr="0062678A">
              <w:rPr>
                <w:sz w:val="20"/>
                <w:szCs w:val="20"/>
                <w:lang w:val="ru-RU"/>
              </w:rPr>
              <w:t>Отзыв зарегистрированной карточки в случае ошибочной регистрации документа, либо выяснения необходимости в удалении карточки, а также в других особых случаях.</w:t>
            </w:r>
          </w:p>
          <w:p w14:paraId="04933808" w14:textId="77777777" w:rsidR="0062678A" w:rsidRPr="0062678A" w:rsidRDefault="0062678A" w:rsidP="00AC2205">
            <w:pPr>
              <w:ind w:firstLine="0"/>
              <w:rPr>
                <w:sz w:val="20"/>
                <w:szCs w:val="20"/>
                <w:lang w:val="ru-RU"/>
              </w:rPr>
            </w:pPr>
            <w:r w:rsidRPr="0062678A">
              <w:rPr>
                <w:sz w:val="20"/>
                <w:szCs w:val="20"/>
                <w:lang w:val="ru-RU"/>
              </w:rPr>
              <w:t>Операция доступна только уполномоченным лицам, в качестве которых обычно выступают первый руководитель, линейный руководитель, регистратор и редко автор карточки.</w:t>
            </w:r>
          </w:p>
          <w:p w14:paraId="1ED93804" w14:textId="77777777" w:rsidR="0062678A" w:rsidRPr="0062678A" w:rsidRDefault="0062678A" w:rsidP="00AC2205">
            <w:pPr>
              <w:ind w:firstLine="0"/>
              <w:rPr>
                <w:sz w:val="20"/>
                <w:szCs w:val="20"/>
                <w:lang w:val="ru-RU"/>
              </w:rPr>
            </w:pPr>
            <w:r w:rsidRPr="0062678A">
              <w:rPr>
                <w:sz w:val="20"/>
                <w:szCs w:val="20"/>
                <w:lang w:val="ru-RU"/>
              </w:rPr>
              <w:t>В результате применения операции, карточка, ее процессы, а также автоматически порожденные на ее основе карточки переходят в состояние «Отозван» с освобождением регистрационного номера для последующего использования которого, необходимо воспользоваться операцией «Зарезервировать регистрационный №».</w:t>
            </w:r>
          </w:p>
        </w:tc>
        <w:tc>
          <w:tcPr>
            <w:tcW w:w="3240" w:type="dxa"/>
          </w:tcPr>
          <w:p w14:paraId="0E46B245" w14:textId="77777777" w:rsidR="0062678A" w:rsidRPr="0062678A" w:rsidRDefault="0062678A" w:rsidP="00AC2205">
            <w:pPr>
              <w:ind w:firstLine="0"/>
              <w:rPr>
                <w:sz w:val="20"/>
                <w:szCs w:val="20"/>
                <w:lang w:val="ru-RU"/>
              </w:rPr>
            </w:pPr>
            <w:r w:rsidRPr="0062678A">
              <w:rPr>
                <w:sz w:val="20"/>
                <w:szCs w:val="20"/>
                <w:lang w:val="ru-RU"/>
              </w:rPr>
              <w:t>Операция доступна пользователю, но карточка незарегистрированная</w:t>
            </w:r>
          </w:p>
        </w:tc>
        <w:tc>
          <w:tcPr>
            <w:tcW w:w="3690" w:type="dxa"/>
          </w:tcPr>
          <w:p w14:paraId="4931B91D" w14:textId="77777777" w:rsidR="0062678A" w:rsidRPr="0062678A" w:rsidRDefault="0062678A" w:rsidP="00AC2205">
            <w:pPr>
              <w:ind w:firstLine="0"/>
              <w:rPr>
                <w:sz w:val="20"/>
                <w:szCs w:val="20"/>
                <w:lang w:val="ru-RU"/>
              </w:rPr>
            </w:pPr>
            <w:r w:rsidRPr="0062678A">
              <w:rPr>
                <w:sz w:val="20"/>
                <w:szCs w:val="20"/>
                <w:lang w:val="ru-RU"/>
              </w:rPr>
              <w:t>Отозвать можно только зарегистрированную карточку</w:t>
            </w:r>
          </w:p>
        </w:tc>
      </w:tr>
      <w:tr w:rsidR="0062678A" w:rsidRPr="00AD5AD2" w14:paraId="1CF7161F" w14:textId="77777777" w:rsidTr="00AC2205">
        <w:tc>
          <w:tcPr>
            <w:tcW w:w="445" w:type="dxa"/>
            <w:vMerge/>
          </w:tcPr>
          <w:p w14:paraId="31A22858" w14:textId="77777777" w:rsidR="0062678A" w:rsidRPr="0062678A" w:rsidRDefault="0062678A" w:rsidP="0062678A">
            <w:pPr>
              <w:pStyle w:val="a4"/>
              <w:numPr>
                <w:ilvl w:val="0"/>
                <w:numId w:val="53"/>
              </w:numPr>
              <w:ind w:left="0" w:hanging="23"/>
              <w:rPr>
                <w:b/>
                <w:sz w:val="20"/>
                <w:szCs w:val="20"/>
                <w:lang w:val="ru-RU"/>
              </w:rPr>
            </w:pPr>
          </w:p>
        </w:tc>
        <w:tc>
          <w:tcPr>
            <w:tcW w:w="2070" w:type="dxa"/>
            <w:vMerge/>
          </w:tcPr>
          <w:p w14:paraId="34F276AF" w14:textId="77777777" w:rsidR="0062678A" w:rsidRPr="0062678A" w:rsidRDefault="0062678A" w:rsidP="00AC2205">
            <w:pPr>
              <w:ind w:firstLine="0"/>
              <w:rPr>
                <w:sz w:val="20"/>
                <w:szCs w:val="20"/>
                <w:lang w:val="ru-RU"/>
              </w:rPr>
            </w:pPr>
          </w:p>
        </w:tc>
        <w:tc>
          <w:tcPr>
            <w:tcW w:w="4050" w:type="dxa"/>
            <w:vMerge/>
          </w:tcPr>
          <w:p w14:paraId="54BFF2B0" w14:textId="77777777" w:rsidR="0062678A" w:rsidRPr="0062678A" w:rsidRDefault="0062678A" w:rsidP="00AC2205">
            <w:pPr>
              <w:ind w:firstLine="0"/>
              <w:rPr>
                <w:sz w:val="20"/>
                <w:szCs w:val="20"/>
                <w:lang w:val="ru-RU"/>
              </w:rPr>
            </w:pPr>
          </w:p>
        </w:tc>
        <w:tc>
          <w:tcPr>
            <w:tcW w:w="3240" w:type="dxa"/>
          </w:tcPr>
          <w:p w14:paraId="62CE1EFB" w14:textId="77777777" w:rsidR="0062678A" w:rsidRPr="0062678A" w:rsidRDefault="0062678A" w:rsidP="00AC2205">
            <w:pPr>
              <w:ind w:firstLine="0"/>
              <w:rPr>
                <w:sz w:val="20"/>
                <w:szCs w:val="20"/>
                <w:lang w:val="ru-RU"/>
              </w:rPr>
            </w:pPr>
          </w:p>
        </w:tc>
        <w:tc>
          <w:tcPr>
            <w:tcW w:w="3690" w:type="dxa"/>
          </w:tcPr>
          <w:p w14:paraId="1887633F" w14:textId="77777777" w:rsidR="0062678A" w:rsidRPr="0062678A" w:rsidRDefault="0062678A" w:rsidP="00AC2205">
            <w:pPr>
              <w:ind w:firstLine="0"/>
              <w:rPr>
                <w:sz w:val="20"/>
                <w:szCs w:val="20"/>
                <w:lang w:val="ru-RU"/>
              </w:rPr>
            </w:pPr>
          </w:p>
        </w:tc>
      </w:tr>
      <w:tr w:rsidR="0062678A" w:rsidRPr="00AD5AD2" w14:paraId="71D79962" w14:textId="77777777" w:rsidTr="00AC2205">
        <w:tc>
          <w:tcPr>
            <w:tcW w:w="445" w:type="dxa"/>
            <w:vMerge/>
          </w:tcPr>
          <w:p w14:paraId="4E185982" w14:textId="77777777" w:rsidR="0062678A" w:rsidRPr="0062678A" w:rsidRDefault="0062678A" w:rsidP="0062678A">
            <w:pPr>
              <w:pStyle w:val="a4"/>
              <w:numPr>
                <w:ilvl w:val="0"/>
                <w:numId w:val="53"/>
              </w:numPr>
              <w:ind w:left="0" w:hanging="23"/>
              <w:rPr>
                <w:b/>
                <w:sz w:val="20"/>
                <w:szCs w:val="20"/>
                <w:lang w:val="ru-RU"/>
              </w:rPr>
            </w:pPr>
          </w:p>
        </w:tc>
        <w:tc>
          <w:tcPr>
            <w:tcW w:w="2070" w:type="dxa"/>
            <w:vMerge/>
          </w:tcPr>
          <w:p w14:paraId="172EBD8D" w14:textId="77777777" w:rsidR="0062678A" w:rsidRPr="0062678A" w:rsidRDefault="0062678A" w:rsidP="00AC2205">
            <w:pPr>
              <w:ind w:firstLine="0"/>
              <w:rPr>
                <w:sz w:val="20"/>
                <w:szCs w:val="20"/>
                <w:lang w:val="ru-RU"/>
              </w:rPr>
            </w:pPr>
          </w:p>
        </w:tc>
        <w:tc>
          <w:tcPr>
            <w:tcW w:w="4050" w:type="dxa"/>
            <w:vMerge/>
          </w:tcPr>
          <w:p w14:paraId="772A7E38" w14:textId="77777777" w:rsidR="0062678A" w:rsidRPr="0062678A" w:rsidRDefault="0062678A" w:rsidP="00AC2205">
            <w:pPr>
              <w:ind w:firstLine="0"/>
              <w:rPr>
                <w:sz w:val="20"/>
                <w:szCs w:val="20"/>
                <w:lang w:val="ru-RU"/>
              </w:rPr>
            </w:pPr>
          </w:p>
        </w:tc>
        <w:tc>
          <w:tcPr>
            <w:tcW w:w="3240" w:type="dxa"/>
          </w:tcPr>
          <w:p w14:paraId="34392CCC" w14:textId="77777777" w:rsidR="0062678A" w:rsidRPr="0062678A" w:rsidRDefault="0062678A" w:rsidP="00AC2205">
            <w:pPr>
              <w:ind w:firstLine="0"/>
              <w:rPr>
                <w:sz w:val="20"/>
                <w:szCs w:val="20"/>
                <w:lang w:val="ru-RU"/>
              </w:rPr>
            </w:pPr>
            <w:r w:rsidRPr="0062678A">
              <w:rPr>
                <w:sz w:val="20"/>
                <w:szCs w:val="20"/>
                <w:lang w:val="ru-RU"/>
              </w:rPr>
              <w:t>Операция не доступна в рамках матрицы</w:t>
            </w:r>
          </w:p>
        </w:tc>
        <w:tc>
          <w:tcPr>
            <w:tcW w:w="3690" w:type="dxa"/>
          </w:tcPr>
          <w:p w14:paraId="10784ABB" w14:textId="77777777" w:rsidR="0062678A" w:rsidRPr="0062678A" w:rsidRDefault="0062678A" w:rsidP="00AC2205">
            <w:pPr>
              <w:ind w:firstLine="0"/>
              <w:rPr>
                <w:sz w:val="20"/>
                <w:szCs w:val="20"/>
                <w:lang w:val="ru-RU"/>
              </w:rPr>
            </w:pPr>
            <w:r w:rsidRPr="0062678A">
              <w:rPr>
                <w:sz w:val="20"/>
                <w:szCs w:val="20"/>
                <w:lang w:val="ru-RU"/>
              </w:rPr>
              <w:t>У вас нет прав на данную операцию</w:t>
            </w:r>
          </w:p>
        </w:tc>
      </w:tr>
      <w:tr w:rsidR="0062678A" w:rsidRPr="00AD5AD2" w14:paraId="61F3E00D" w14:textId="77777777" w:rsidTr="00AC2205">
        <w:tc>
          <w:tcPr>
            <w:tcW w:w="445" w:type="dxa"/>
          </w:tcPr>
          <w:p w14:paraId="7724404E" w14:textId="77777777" w:rsidR="0062678A" w:rsidRPr="0062678A" w:rsidRDefault="0062678A" w:rsidP="0062678A">
            <w:pPr>
              <w:pStyle w:val="a4"/>
              <w:numPr>
                <w:ilvl w:val="0"/>
                <w:numId w:val="53"/>
              </w:numPr>
              <w:ind w:left="0" w:hanging="23"/>
              <w:rPr>
                <w:b/>
                <w:sz w:val="20"/>
                <w:szCs w:val="20"/>
                <w:lang w:val="ru-RU"/>
              </w:rPr>
            </w:pPr>
          </w:p>
        </w:tc>
        <w:tc>
          <w:tcPr>
            <w:tcW w:w="2070" w:type="dxa"/>
          </w:tcPr>
          <w:p w14:paraId="44C3EC58" w14:textId="77777777" w:rsidR="0062678A" w:rsidRPr="0051523F" w:rsidRDefault="0062678A" w:rsidP="00AC2205">
            <w:pPr>
              <w:ind w:firstLine="0"/>
              <w:rPr>
                <w:sz w:val="20"/>
                <w:szCs w:val="20"/>
              </w:rPr>
            </w:pPr>
            <w:r w:rsidRPr="0051523F">
              <w:rPr>
                <w:sz w:val="20"/>
                <w:szCs w:val="20"/>
              </w:rPr>
              <w:t>Создать дубликат</w:t>
            </w:r>
          </w:p>
        </w:tc>
        <w:tc>
          <w:tcPr>
            <w:tcW w:w="4050" w:type="dxa"/>
          </w:tcPr>
          <w:p w14:paraId="2B4EB720" w14:textId="77777777" w:rsidR="0062678A" w:rsidRPr="0062678A" w:rsidRDefault="0062678A" w:rsidP="00AC2205">
            <w:pPr>
              <w:ind w:firstLine="0"/>
              <w:rPr>
                <w:sz w:val="20"/>
                <w:szCs w:val="20"/>
                <w:lang w:val="ru-RU"/>
              </w:rPr>
            </w:pPr>
            <w:r w:rsidRPr="0062678A">
              <w:rPr>
                <w:sz w:val="20"/>
                <w:szCs w:val="20"/>
                <w:lang w:val="ru-RU"/>
              </w:rPr>
              <w:t>Создание дубликата выбранной карточки</w:t>
            </w:r>
          </w:p>
          <w:p w14:paraId="05D40139" w14:textId="77777777" w:rsidR="0062678A" w:rsidRPr="0062678A" w:rsidRDefault="0062678A" w:rsidP="00AC2205">
            <w:pPr>
              <w:ind w:firstLine="0"/>
              <w:rPr>
                <w:sz w:val="20"/>
                <w:szCs w:val="20"/>
                <w:lang w:val="ru-RU"/>
              </w:rPr>
            </w:pPr>
            <w:r w:rsidRPr="0062678A">
              <w:rPr>
                <w:sz w:val="20"/>
                <w:szCs w:val="20"/>
                <w:lang w:val="ru-RU"/>
              </w:rPr>
              <w:t>Создание дубликата зарегистрированной карточки.</w:t>
            </w:r>
          </w:p>
          <w:p w14:paraId="313F9CD5" w14:textId="77777777" w:rsidR="0062678A" w:rsidRPr="0062678A" w:rsidRDefault="0062678A" w:rsidP="00AC2205">
            <w:pPr>
              <w:ind w:firstLine="0"/>
              <w:rPr>
                <w:sz w:val="20"/>
                <w:szCs w:val="20"/>
                <w:lang w:val="ru-RU"/>
              </w:rPr>
            </w:pPr>
            <w:r w:rsidRPr="0062678A">
              <w:rPr>
                <w:sz w:val="20"/>
                <w:szCs w:val="20"/>
                <w:lang w:val="ru-RU"/>
              </w:rPr>
              <w:t xml:space="preserve"> </w:t>
            </w:r>
          </w:p>
        </w:tc>
        <w:tc>
          <w:tcPr>
            <w:tcW w:w="3240" w:type="dxa"/>
          </w:tcPr>
          <w:p w14:paraId="707068E6" w14:textId="77777777" w:rsidR="0062678A" w:rsidRPr="0062678A" w:rsidRDefault="0062678A" w:rsidP="00AC2205">
            <w:pPr>
              <w:ind w:firstLine="0"/>
              <w:rPr>
                <w:sz w:val="20"/>
                <w:szCs w:val="20"/>
                <w:lang w:val="ru-RU"/>
              </w:rPr>
            </w:pPr>
          </w:p>
        </w:tc>
        <w:tc>
          <w:tcPr>
            <w:tcW w:w="3690" w:type="dxa"/>
          </w:tcPr>
          <w:p w14:paraId="2375315F" w14:textId="77777777" w:rsidR="0062678A" w:rsidRPr="0062678A" w:rsidRDefault="0062678A" w:rsidP="00AC2205">
            <w:pPr>
              <w:ind w:firstLine="0"/>
              <w:rPr>
                <w:sz w:val="20"/>
                <w:szCs w:val="20"/>
                <w:lang w:val="ru-RU"/>
              </w:rPr>
            </w:pPr>
          </w:p>
        </w:tc>
      </w:tr>
      <w:tr w:rsidR="0062678A" w:rsidRPr="00AD5AD2" w14:paraId="79C8A2B3" w14:textId="77777777" w:rsidTr="00AC2205">
        <w:tc>
          <w:tcPr>
            <w:tcW w:w="445" w:type="dxa"/>
            <w:vMerge w:val="restart"/>
          </w:tcPr>
          <w:p w14:paraId="63E74B0E" w14:textId="77777777" w:rsidR="0062678A" w:rsidRPr="0062678A" w:rsidRDefault="0062678A" w:rsidP="0062678A">
            <w:pPr>
              <w:pStyle w:val="a4"/>
              <w:numPr>
                <w:ilvl w:val="0"/>
                <w:numId w:val="53"/>
              </w:numPr>
              <w:ind w:left="0" w:hanging="23"/>
              <w:rPr>
                <w:b/>
                <w:sz w:val="20"/>
                <w:szCs w:val="20"/>
                <w:lang w:val="ru-RU"/>
              </w:rPr>
            </w:pPr>
          </w:p>
        </w:tc>
        <w:tc>
          <w:tcPr>
            <w:tcW w:w="2070" w:type="dxa"/>
            <w:vMerge w:val="restart"/>
          </w:tcPr>
          <w:p w14:paraId="3B374D59" w14:textId="77777777" w:rsidR="0062678A" w:rsidRPr="0051523F" w:rsidRDefault="0062678A" w:rsidP="00AC2205">
            <w:pPr>
              <w:ind w:firstLine="0"/>
              <w:rPr>
                <w:sz w:val="20"/>
                <w:szCs w:val="20"/>
              </w:rPr>
            </w:pPr>
            <w:r w:rsidRPr="0051523F">
              <w:rPr>
                <w:sz w:val="20"/>
                <w:szCs w:val="20"/>
              </w:rPr>
              <w:t>Действия -&gt; Зарезервировать регистрационный номер</w:t>
            </w:r>
          </w:p>
        </w:tc>
        <w:tc>
          <w:tcPr>
            <w:tcW w:w="4050" w:type="dxa"/>
            <w:vMerge w:val="restart"/>
          </w:tcPr>
          <w:p w14:paraId="539F336F" w14:textId="77777777" w:rsidR="0062678A" w:rsidRPr="0062678A" w:rsidRDefault="0062678A" w:rsidP="00AC2205">
            <w:pPr>
              <w:ind w:firstLine="0"/>
              <w:rPr>
                <w:sz w:val="20"/>
                <w:szCs w:val="20"/>
                <w:lang w:val="ru-RU"/>
              </w:rPr>
            </w:pPr>
            <w:r w:rsidRPr="0062678A">
              <w:rPr>
                <w:sz w:val="20"/>
                <w:szCs w:val="20"/>
                <w:lang w:val="ru-RU"/>
              </w:rPr>
              <w:t>Резервирование регистрационного номера</w:t>
            </w:r>
          </w:p>
          <w:p w14:paraId="1D851CF1" w14:textId="77777777" w:rsidR="0062678A" w:rsidRPr="0062678A" w:rsidRDefault="0062678A" w:rsidP="00AC2205">
            <w:pPr>
              <w:ind w:firstLine="0"/>
              <w:rPr>
                <w:sz w:val="20"/>
                <w:szCs w:val="20"/>
                <w:lang w:val="ru-RU"/>
              </w:rPr>
            </w:pPr>
          </w:p>
          <w:p w14:paraId="16B40772" w14:textId="77777777" w:rsidR="0062678A" w:rsidRPr="0062678A" w:rsidRDefault="0062678A" w:rsidP="00AC2205">
            <w:pPr>
              <w:ind w:firstLine="0"/>
              <w:rPr>
                <w:sz w:val="20"/>
                <w:szCs w:val="20"/>
                <w:lang w:val="ru-RU"/>
              </w:rPr>
            </w:pPr>
            <w:r w:rsidRPr="0062678A">
              <w:rPr>
                <w:sz w:val="20"/>
                <w:szCs w:val="20"/>
                <w:lang w:val="ru-RU"/>
              </w:rPr>
              <w:t xml:space="preserve">Резервирование регистрационного номера в случае отсутствия полной информации по документу, лиц, </w:t>
            </w:r>
            <w:r w:rsidRPr="0062678A">
              <w:rPr>
                <w:sz w:val="20"/>
                <w:szCs w:val="20"/>
                <w:lang w:val="ru-RU"/>
              </w:rPr>
              <w:lastRenderedPageBreak/>
              <w:t>участвующих в основном маршруте, а также в других случаях с последующей возможностью регистрации документа за зарезервированным номером и снятием номера с резерва.</w:t>
            </w:r>
          </w:p>
          <w:p w14:paraId="138E553E" w14:textId="77777777" w:rsidR="0062678A" w:rsidRPr="0062678A" w:rsidRDefault="0062678A" w:rsidP="00AC2205">
            <w:pPr>
              <w:ind w:firstLine="0"/>
              <w:rPr>
                <w:sz w:val="20"/>
                <w:szCs w:val="20"/>
                <w:lang w:val="ru-RU"/>
              </w:rPr>
            </w:pPr>
            <w:r w:rsidRPr="0062678A">
              <w:rPr>
                <w:sz w:val="20"/>
                <w:szCs w:val="20"/>
                <w:lang w:val="ru-RU"/>
              </w:rPr>
              <w:t>В результате применения операции, в поле регистрационного номера подставится следующий, за последним зарегистрированным, порядковый номер, который можно изменить, нажав на кнопку «Изменить зарезервированный регистрационный №», появившуюся в конце полей регистрационного номера. Изменить можно на любой последующий от зарегистрированных свободный номер, либо свободный в результате применения операции «Отозвать карточку».</w:t>
            </w:r>
          </w:p>
        </w:tc>
        <w:tc>
          <w:tcPr>
            <w:tcW w:w="3240" w:type="dxa"/>
          </w:tcPr>
          <w:p w14:paraId="5668E12C" w14:textId="77777777" w:rsidR="0062678A" w:rsidRPr="0062678A" w:rsidRDefault="0062678A" w:rsidP="00AC2205">
            <w:pPr>
              <w:ind w:firstLine="0"/>
              <w:rPr>
                <w:sz w:val="20"/>
                <w:szCs w:val="20"/>
                <w:lang w:val="ru-RU"/>
              </w:rPr>
            </w:pPr>
            <w:r w:rsidRPr="0062678A">
              <w:rPr>
                <w:sz w:val="20"/>
                <w:szCs w:val="20"/>
                <w:lang w:val="ru-RU"/>
              </w:rPr>
              <w:lastRenderedPageBreak/>
              <w:t>Операция не доступна в рамках матрицы</w:t>
            </w:r>
          </w:p>
        </w:tc>
        <w:tc>
          <w:tcPr>
            <w:tcW w:w="3690" w:type="dxa"/>
          </w:tcPr>
          <w:p w14:paraId="109330ED" w14:textId="77777777" w:rsidR="0062678A" w:rsidRPr="0062678A" w:rsidRDefault="0062678A" w:rsidP="00AC2205">
            <w:pPr>
              <w:ind w:firstLine="0"/>
              <w:rPr>
                <w:sz w:val="20"/>
                <w:szCs w:val="20"/>
                <w:lang w:val="ru-RU"/>
              </w:rPr>
            </w:pPr>
            <w:r w:rsidRPr="0062678A">
              <w:rPr>
                <w:sz w:val="20"/>
                <w:szCs w:val="20"/>
                <w:lang w:val="ru-RU"/>
              </w:rPr>
              <w:t>У вас нет прав на данную операцию</w:t>
            </w:r>
          </w:p>
        </w:tc>
      </w:tr>
      <w:tr w:rsidR="0062678A" w:rsidRPr="00AD5AD2" w14:paraId="124DE2EF" w14:textId="77777777" w:rsidTr="00AC2205">
        <w:tc>
          <w:tcPr>
            <w:tcW w:w="445" w:type="dxa"/>
            <w:vMerge/>
          </w:tcPr>
          <w:p w14:paraId="2116AC7C" w14:textId="77777777" w:rsidR="0062678A" w:rsidRPr="0062678A" w:rsidRDefault="0062678A" w:rsidP="0062678A">
            <w:pPr>
              <w:pStyle w:val="a4"/>
              <w:numPr>
                <w:ilvl w:val="0"/>
                <w:numId w:val="53"/>
              </w:numPr>
              <w:ind w:left="0" w:hanging="23"/>
              <w:rPr>
                <w:b/>
                <w:sz w:val="20"/>
                <w:szCs w:val="20"/>
                <w:lang w:val="ru-RU"/>
              </w:rPr>
            </w:pPr>
          </w:p>
        </w:tc>
        <w:tc>
          <w:tcPr>
            <w:tcW w:w="2070" w:type="dxa"/>
            <w:vMerge/>
          </w:tcPr>
          <w:p w14:paraId="7DE3C378" w14:textId="77777777" w:rsidR="0062678A" w:rsidRPr="0062678A" w:rsidRDefault="0062678A" w:rsidP="00AC2205">
            <w:pPr>
              <w:ind w:firstLine="0"/>
              <w:rPr>
                <w:sz w:val="20"/>
                <w:szCs w:val="20"/>
                <w:lang w:val="ru-RU"/>
              </w:rPr>
            </w:pPr>
          </w:p>
        </w:tc>
        <w:tc>
          <w:tcPr>
            <w:tcW w:w="4050" w:type="dxa"/>
            <w:vMerge/>
          </w:tcPr>
          <w:p w14:paraId="25CEDC2A" w14:textId="77777777" w:rsidR="0062678A" w:rsidRPr="0062678A" w:rsidRDefault="0062678A" w:rsidP="00AC2205">
            <w:pPr>
              <w:ind w:firstLine="0"/>
              <w:rPr>
                <w:sz w:val="20"/>
                <w:szCs w:val="20"/>
                <w:lang w:val="ru-RU"/>
              </w:rPr>
            </w:pPr>
          </w:p>
        </w:tc>
        <w:tc>
          <w:tcPr>
            <w:tcW w:w="3240" w:type="dxa"/>
          </w:tcPr>
          <w:p w14:paraId="0BE0FD9E" w14:textId="77777777" w:rsidR="0062678A" w:rsidRPr="0051523F" w:rsidRDefault="0062678A" w:rsidP="00AC2205">
            <w:pPr>
              <w:ind w:firstLine="0"/>
              <w:rPr>
                <w:sz w:val="20"/>
                <w:szCs w:val="20"/>
              </w:rPr>
            </w:pPr>
            <w:r w:rsidRPr="0051523F">
              <w:rPr>
                <w:sz w:val="20"/>
                <w:szCs w:val="20"/>
              </w:rPr>
              <w:t>Карточка является зарегистрированной</w:t>
            </w:r>
          </w:p>
        </w:tc>
        <w:tc>
          <w:tcPr>
            <w:tcW w:w="3690" w:type="dxa"/>
          </w:tcPr>
          <w:p w14:paraId="516E5F61" w14:textId="77777777" w:rsidR="0062678A" w:rsidRPr="0062678A" w:rsidRDefault="0062678A" w:rsidP="00AC2205">
            <w:pPr>
              <w:ind w:firstLine="0"/>
              <w:rPr>
                <w:sz w:val="20"/>
                <w:szCs w:val="20"/>
                <w:lang w:val="ru-RU"/>
              </w:rPr>
            </w:pPr>
            <w:r w:rsidRPr="0062678A">
              <w:rPr>
                <w:sz w:val="20"/>
                <w:szCs w:val="20"/>
                <w:lang w:val="ru-RU"/>
              </w:rPr>
              <w:t>Зарезервировать регистрационный номер можно только для незарегистрированной карточки</w:t>
            </w:r>
          </w:p>
        </w:tc>
      </w:tr>
      <w:tr w:rsidR="0062678A" w:rsidRPr="00AD5AD2" w14:paraId="62900079" w14:textId="77777777" w:rsidTr="00AC2205">
        <w:tc>
          <w:tcPr>
            <w:tcW w:w="445" w:type="dxa"/>
            <w:vMerge w:val="restart"/>
          </w:tcPr>
          <w:p w14:paraId="5107A45E" w14:textId="77777777" w:rsidR="0062678A" w:rsidRPr="0062678A" w:rsidRDefault="0062678A" w:rsidP="0062678A">
            <w:pPr>
              <w:pStyle w:val="a4"/>
              <w:numPr>
                <w:ilvl w:val="0"/>
                <w:numId w:val="53"/>
              </w:numPr>
              <w:ind w:left="0" w:hanging="23"/>
              <w:rPr>
                <w:b/>
                <w:sz w:val="20"/>
                <w:szCs w:val="20"/>
                <w:lang w:val="ru-RU"/>
              </w:rPr>
            </w:pPr>
          </w:p>
        </w:tc>
        <w:tc>
          <w:tcPr>
            <w:tcW w:w="2070" w:type="dxa"/>
            <w:vMerge w:val="restart"/>
          </w:tcPr>
          <w:p w14:paraId="2D39972C" w14:textId="77777777" w:rsidR="0062678A" w:rsidRPr="0051523F" w:rsidRDefault="0062678A" w:rsidP="00AC2205">
            <w:pPr>
              <w:ind w:firstLine="0"/>
              <w:rPr>
                <w:sz w:val="20"/>
                <w:szCs w:val="20"/>
              </w:rPr>
            </w:pPr>
            <w:r w:rsidRPr="0051523F">
              <w:rPr>
                <w:sz w:val="20"/>
                <w:szCs w:val="20"/>
              </w:rPr>
              <w:t>Действия -&gt; Снять с резерва</w:t>
            </w:r>
          </w:p>
        </w:tc>
        <w:tc>
          <w:tcPr>
            <w:tcW w:w="4050" w:type="dxa"/>
            <w:vMerge w:val="restart"/>
          </w:tcPr>
          <w:p w14:paraId="1569317A" w14:textId="77777777" w:rsidR="0062678A" w:rsidRPr="0062678A" w:rsidRDefault="0062678A" w:rsidP="00AC2205">
            <w:pPr>
              <w:ind w:firstLine="0"/>
              <w:rPr>
                <w:sz w:val="20"/>
                <w:szCs w:val="20"/>
                <w:lang w:val="ru-RU"/>
              </w:rPr>
            </w:pPr>
            <w:r w:rsidRPr="0062678A">
              <w:rPr>
                <w:sz w:val="20"/>
                <w:szCs w:val="20"/>
                <w:lang w:val="ru-RU"/>
              </w:rPr>
              <w:t>Снятие с резерва зарезервированного номера</w:t>
            </w:r>
          </w:p>
          <w:p w14:paraId="7F9BDB86" w14:textId="77777777" w:rsidR="0062678A" w:rsidRPr="0062678A" w:rsidRDefault="0062678A" w:rsidP="00AC2205">
            <w:pPr>
              <w:ind w:firstLine="0"/>
              <w:rPr>
                <w:sz w:val="20"/>
                <w:szCs w:val="20"/>
                <w:lang w:val="ru-RU"/>
              </w:rPr>
            </w:pPr>
          </w:p>
          <w:p w14:paraId="1941AB74" w14:textId="77777777" w:rsidR="0062678A" w:rsidRPr="0062678A" w:rsidRDefault="0062678A" w:rsidP="00AC2205">
            <w:pPr>
              <w:ind w:firstLine="0"/>
              <w:rPr>
                <w:sz w:val="20"/>
                <w:szCs w:val="20"/>
                <w:lang w:val="ru-RU"/>
              </w:rPr>
            </w:pPr>
            <w:r w:rsidRPr="0062678A">
              <w:rPr>
                <w:sz w:val="20"/>
                <w:szCs w:val="20"/>
                <w:lang w:val="ru-RU"/>
              </w:rPr>
              <w:t xml:space="preserve">Операция становится доступной только после резервирования регистрационного номера. </w:t>
            </w:r>
          </w:p>
          <w:p w14:paraId="075B39B7" w14:textId="77777777" w:rsidR="0062678A" w:rsidRPr="0062678A" w:rsidRDefault="0062678A" w:rsidP="00AC2205">
            <w:pPr>
              <w:ind w:firstLine="0"/>
              <w:rPr>
                <w:sz w:val="20"/>
                <w:szCs w:val="20"/>
                <w:lang w:val="ru-RU"/>
              </w:rPr>
            </w:pPr>
            <w:r w:rsidRPr="0062678A">
              <w:rPr>
                <w:sz w:val="20"/>
                <w:szCs w:val="20"/>
                <w:lang w:val="ru-RU"/>
              </w:rPr>
              <w:t>В результате применения операции, зарезервированный номер освобождается и следующий в очереди регистрации документ регистрируется за этим освобожденным номером.</w:t>
            </w:r>
          </w:p>
        </w:tc>
        <w:tc>
          <w:tcPr>
            <w:tcW w:w="3240" w:type="dxa"/>
          </w:tcPr>
          <w:p w14:paraId="51C1DA46" w14:textId="77777777" w:rsidR="0062678A" w:rsidRPr="0062678A" w:rsidRDefault="0062678A" w:rsidP="00AC2205">
            <w:pPr>
              <w:ind w:firstLine="0"/>
              <w:rPr>
                <w:sz w:val="20"/>
                <w:szCs w:val="20"/>
                <w:lang w:val="ru-RU"/>
              </w:rPr>
            </w:pPr>
            <w:r w:rsidRPr="0062678A">
              <w:rPr>
                <w:sz w:val="20"/>
                <w:szCs w:val="20"/>
                <w:lang w:val="ru-RU"/>
              </w:rPr>
              <w:t>Операция не доступна в рамках матрицы</w:t>
            </w:r>
          </w:p>
        </w:tc>
        <w:tc>
          <w:tcPr>
            <w:tcW w:w="3690" w:type="dxa"/>
          </w:tcPr>
          <w:p w14:paraId="14DFA37F" w14:textId="77777777" w:rsidR="0062678A" w:rsidRPr="0062678A" w:rsidRDefault="0062678A" w:rsidP="00AC2205">
            <w:pPr>
              <w:ind w:firstLine="0"/>
              <w:rPr>
                <w:sz w:val="20"/>
                <w:szCs w:val="20"/>
                <w:lang w:val="ru-RU"/>
              </w:rPr>
            </w:pPr>
            <w:r w:rsidRPr="0062678A">
              <w:rPr>
                <w:sz w:val="20"/>
                <w:szCs w:val="20"/>
                <w:lang w:val="ru-RU"/>
              </w:rPr>
              <w:t>У вас нет прав на данную операцию</w:t>
            </w:r>
          </w:p>
        </w:tc>
      </w:tr>
      <w:tr w:rsidR="0062678A" w:rsidRPr="00AD5AD2" w14:paraId="5A912627" w14:textId="77777777" w:rsidTr="00AC2205">
        <w:tc>
          <w:tcPr>
            <w:tcW w:w="445" w:type="dxa"/>
            <w:vMerge/>
          </w:tcPr>
          <w:p w14:paraId="496F0AC8" w14:textId="77777777" w:rsidR="0062678A" w:rsidRPr="0062678A" w:rsidRDefault="0062678A" w:rsidP="0062678A">
            <w:pPr>
              <w:pStyle w:val="a4"/>
              <w:numPr>
                <w:ilvl w:val="0"/>
                <w:numId w:val="53"/>
              </w:numPr>
              <w:ind w:left="0" w:hanging="23"/>
              <w:rPr>
                <w:b/>
                <w:sz w:val="20"/>
                <w:szCs w:val="20"/>
                <w:lang w:val="ru-RU"/>
              </w:rPr>
            </w:pPr>
          </w:p>
        </w:tc>
        <w:tc>
          <w:tcPr>
            <w:tcW w:w="2070" w:type="dxa"/>
            <w:vMerge/>
          </w:tcPr>
          <w:p w14:paraId="43FD78EB" w14:textId="77777777" w:rsidR="0062678A" w:rsidRPr="0062678A" w:rsidRDefault="0062678A" w:rsidP="00AC2205">
            <w:pPr>
              <w:ind w:firstLine="0"/>
              <w:rPr>
                <w:sz w:val="20"/>
                <w:szCs w:val="20"/>
                <w:lang w:val="ru-RU"/>
              </w:rPr>
            </w:pPr>
          </w:p>
        </w:tc>
        <w:tc>
          <w:tcPr>
            <w:tcW w:w="4050" w:type="dxa"/>
            <w:vMerge/>
          </w:tcPr>
          <w:p w14:paraId="6E14962D" w14:textId="77777777" w:rsidR="0062678A" w:rsidRPr="0062678A" w:rsidRDefault="0062678A" w:rsidP="00AC2205">
            <w:pPr>
              <w:ind w:firstLine="0"/>
              <w:rPr>
                <w:sz w:val="20"/>
                <w:szCs w:val="20"/>
                <w:lang w:val="ru-RU"/>
              </w:rPr>
            </w:pPr>
          </w:p>
        </w:tc>
        <w:tc>
          <w:tcPr>
            <w:tcW w:w="3240" w:type="dxa"/>
          </w:tcPr>
          <w:p w14:paraId="26D22F24" w14:textId="77777777" w:rsidR="0062678A" w:rsidRPr="0051523F" w:rsidRDefault="0062678A" w:rsidP="00AC2205">
            <w:pPr>
              <w:ind w:firstLine="0"/>
              <w:rPr>
                <w:sz w:val="20"/>
                <w:szCs w:val="20"/>
              </w:rPr>
            </w:pPr>
            <w:r w:rsidRPr="0051523F">
              <w:rPr>
                <w:sz w:val="20"/>
                <w:szCs w:val="20"/>
              </w:rPr>
              <w:t>Номер не зарезервирован</w:t>
            </w:r>
          </w:p>
        </w:tc>
        <w:tc>
          <w:tcPr>
            <w:tcW w:w="3690" w:type="dxa"/>
          </w:tcPr>
          <w:p w14:paraId="6867360B" w14:textId="77777777" w:rsidR="0062678A" w:rsidRPr="0062678A" w:rsidRDefault="0062678A" w:rsidP="00AC2205">
            <w:pPr>
              <w:ind w:firstLine="0"/>
              <w:rPr>
                <w:sz w:val="20"/>
                <w:szCs w:val="20"/>
                <w:lang w:val="ru-RU"/>
              </w:rPr>
            </w:pPr>
            <w:r w:rsidRPr="0062678A">
              <w:rPr>
                <w:sz w:val="20"/>
                <w:szCs w:val="20"/>
                <w:lang w:val="ru-RU"/>
              </w:rPr>
              <w:t xml:space="preserve">Снятие с резерва станет доступным после резервирования номера </w:t>
            </w:r>
          </w:p>
        </w:tc>
      </w:tr>
      <w:tr w:rsidR="0062678A" w:rsidRPr="00AD5AD2" w14:paraId="71CE414A" w14:textId="77777777" w:rsidTr="00AC2205">
        <w:tc>
          <w:tcPr>
            <w:tcW w:w="445" w:type="dxa"/>
            <w:vMerge w:val="restart"/>
          </w:tcPr>
          <w:p w14:paraId="0D717E10" w14:textId="77777777" w:rsidR="0062678A" w:rsidRPr="0062678A" w:rsidRDefault="0062678A" w:rsidP="0062678A">
            <w:pPr>
              <w:pStyle w:val="a4"/>
              <w:numPr>
                <w:ilvl w:val="0"/>
                <w:numId w:val="53"/>
              </w:numPr>
              <w:ind w:left="0" w:hanging="23"/>
              <w:rPr>
                <w:b/>
                <w:sz w:val="20"/>
                <w:szCs w:val="20"/>
                <w:lang w:val="ru-RU"/>
              </w:rPr>
            </w:pPr>
          </w:p>
        </w:tc>
        <w:tc>
          <w:tcPr>
            <w:tcW w:w="2070" w:type="dxa"/>
            <w:vMerge w:val="restart"/>
          </w:tcPr>
          <w:p w14:paraId="55FDE1C3" w14:textId="77777777" w:rsidR="0062678A" w:rsidRPr="0062678A" w:rsidRDefault="0062678A" w:rsidP="00AC2205">
            <w:pPr>
              <w:ind w:firstLine="0"/>
              <w:rPr>
                <w:sz w:val="20"/>
                <w:szCs w:val="20"/>
                <w:lang w:val="ru-RU"/>
              </w:rPr>
            </w:pPr>
            <w:r w:rsidRPr="0062678A">
              <w:rPr>
                <w:sz w:val="20"/>
                <w:szCs w:val="20"/>
                <w:lang w:val="ru-RU"/>
              </w:rPr>
              <w:t>Действия -&gt; Взять себе на контроль</w:t>
            </w:r>
          </w:p>
        </w:tc>
        <w:tc>
          <w:tcPr>
            <w:tcW w:w="4050" w:type="dxa"/>
            <w:vMerge w:val="restart"/>
          </w:tcPr>
          <w:p w14:paraId="07CAC74A" w14:textId="77777777" w:rsidR="0062678A" w:rsidRPr="0062678A" w:rsidRDefault="0062678A" w:rsidP="00AC2205">
            <w:pPr>
              <w:ind w:firstLine="0"/>
              <w:rPr>
                <w:sz w:val="20"/>
                <w:szCs w:val="20"/>
                <w:lang w:val="ru-RU"/>
              </w:rPr>
            </w:pPr>
            <w:r w:rsidRPr="0062678A">
              <w:rPr>
                <w:sz w:val="20"/>
                <w:szCs w:val="20"/>
                <w:lang w:val="ru-RU"/>
              </w:rPr>
              <w:t>Постановка карточки себе на контроль</w:t>
            </w:r>
          </w:p>
          <w:p w14:paraId="094C265F" w14:textId="77777777" w:rsidR="0062678A" w:rsidRPr="0062678A" w:rsidRDefault="0062678A" w:rsidP="00AC2205">
            <w:pPr>
              <w:ind w:firstLine="0"/>
              <w:rPr>
                <w:sz w:val="20"/>
                <w:szCs w:val="20"/>
                <w:lang w:val="ru-RU"/>
              </w:rPr>
            </w:pPr>
            <w:r w:rsidRPr="0062678A">
              <w:rPr>
                <w:sz w:val="20"/>
                <w:szCs w:val="20"/>
                <w:lang w:val="ru-RU"/>
              </w:rPr>
              <w:t xml:space="preserve">Постановка карточки себе на контроль для последующего удобства обращения к ней. </w:t>
            </w:r>
          </w:p>
          <w:p w14:paraId="4968BEBD" w14:textId="77777777" w:rsidR="0062678A" w:rsidRPr="0062678A" w:rsidRDefault="0062678A" w:rsidP="00AC2205">
            <w:pPr>
              <w:ind w:firstLine="0"/>
              <w:rPr>
                <w:sz w:val="20"/>
                <w:szCs w:val="20"/>
                <w:lang w:val="ru-RU"/>
              </w:rPr>
            </w:pPr>
            <w:r w:rsidRPr="0062678A">
              <w:rPr>
                <w:sz w:val="20"/>
                <w:szCs w:val="20"/>
                <w:lang w:val="ru-RU"/>
              </w:rPr>
              <w:t xml:space="preserve">В результате применения операции, карточка отражается в статистике по контролю документов строки «У меня контроле», столбца «Бессрочные» Панели контроля навигатора системы. </w:t>
            </w:r>
          </w:p>
          <w:p w14:paraId="526A234A" w14:textId="77777777" w:rsidR="0062678A" w:rsidRPr="0062678A" w:rsidRDefault="0062678A" w:rsidP="00AC2205">
            <w:pPr>
              <w:ind w:firstLine="0"/>
              <w:rPr>
                <w:sz w:val="20"/>
                <w:szCs w:val="20"/>
                <w:lang w:val="ru-RU"/>
              </w:rPr>
            </w:pPr>
            <w:r w:rsidRPr="0062678A">
              <w:rPr>
                <w:sz w:val="20"/>
                <w:szCs w:val="20"/>
                <w:lang w:val="ru-RU"/>
              </w:rPr>
              <w:t xml:space="preserve">Данный контроль не связан с компонентом «Контроль исполнения» вкладки «Основная» карточки. </w:t>
            </w:r>
          </w:p>
          <w:p w14:paraId="4CD8A46D" w14:textId="77777777" w:rsidR="0062678A" w:rsidRPr="0062678A" w:rsidRDefault="0062678A" w:rsidP="00AC2205">
            <w:pPr>
              <w:ind w:firstLine="0"/>
              <w:rPr>
                <w:sz w:val="20"/>
                <w:szCs w:val="20"/>
                <w:lang w:val="ru-RU"/>
              </w:rPr>
            </w:pPr>
            <w:r w:rsidRPr="0062678A">
              <w:rPr>
                <w:sz w:val="20"/>
                <w:szCs w:val="20"/>
                <w:lang w:val="ru-RU"/>
              </w:rPr>
              <w:lastRenderedPageBreak/>
              <w:t>Для снятия карточки со своего контроля, нажмите на «Снять со своего контроля».</w:t>
            </w:r>
          </w:p>
        </w:tc>
        <w:tc>
          <w:tcPr>
            <w:tcW w:w="3240" w:type="dxa"/>
          </w:tcPr>
          <w:p w14:paraId="2E28BB92" w14:textId="77777777" w:rsidR="0062678A" w:rsidRPr="0062678A" w:rsidRDefault="0062678A" w:rsidP="00AC2205">
            <w:pPr>
              <w:ind w:firstLine="0"/>
              <w:rPr>
                <w:sz w:val="20"/>
                <w:szCs w:val="20"/>
                <w:lang w:val="ru-RU"/>
              </w:rPr>
            </w:pPr>
            <w:r w:rsidRPr="0062678A">
              <w:rPr>
                <w:sz w:val="20"/>
                <w:szCs w:val="20"/>
                <w:lang w:val="ru-RU"/>
              </w:rPr>
              <w:lastRenderedPageBreak/>
              <w:t>Операция не доступна в рамках матрицы</w:t>
            </w:r>
          </w:p>
        </w:tc>
        <w:tc>
          <w:tcPr>
            <w:tcW w:w="3690" w:type="dxa"/>
          </w:tcPr>
          <w:p w14:paraId="6BB09EF0" w14:textId="77777777" w:rsidR="0062678A" w:rsidRPr="0062678A" w:rsidRDefault="0062678A" w:rsidP="00AC2205">
            <w:pPr>
              <w:ind w:firstLine="0"/>
              <w:rPr>
                <w:sz w:val="20"/>
                <w:szCs w:val="20"/>
                <w:lang w:val="ru-RU"/>
              </w:rPr>
            </w:pPr>
            <w:r w:rsidRPr="0062678A">
              <w:rPr>
                <w:sz w:val="20"/>
                <w:szCs w:val="20"/>
                <w:lang w:val="ru-RU"/>
              </w:rPr>
              <w:t>У вас нет прав на данную операцию</w:t>
            </w:r>
          </w:p>
        </w:tc>
      </w:tr>
      <w:tr w:rsidR="0062678A" w:rsidRPr="00AD5AD2" w14:paraId="650AC475" w14:textId="77777777" w:rsidTr="00AC2205">
        <w:tc>
          <w:tcPr>
            <w:tcW w:w="445" w:type="dxa"/>
            <w:vMerge/>
          </w:tcPr>
          <w:p w14:paraId="10ABA780" w14:textId="77777777" w:rsidR="0062678A" w:rsidRPr="0062678A" w:rsidRDefault="0062678A" w:rsidP="0062678A">
            <w:pPr>
              <w:pStyle w:val="a4"/>
              <w:numPr>
                <w:ilvl w:val="0"/>
                <w:numId w:val="53"/>
              </w:numPr>
              <w:ind w:left="0" w:hanging="23"/>
              <w:rPr>
                <w:b/>
                <w:sz w:val="20"/>
                <w:szCs w:val="20"/>
                <w:lang w:val="ru-RU"/>
              </w:rPr>
            </w:pPr>
          </w:p>
        </w:tc>
        <w:tc>
          <w:tcPr>
            <w:tcW w:w="2070" w:type="dxa"/>
            <w:vMerge/>
          </w:tcPr>
          <w:p w14:paraId="24459778" w14:textId="77777777" w:rsidR="0062678A" w:rsidRPr="0062678A" w:rsidRDefault="0062678A" w:rsidP="00AC2205">
            <w:pPr>
              <w:ind w:firstLine="0"/>
              <w:rPr>
                <w:sz w:val="20"/>
                <w:szCs w:val="20"/>
                <w:lang w:val="ru-RU"/>
              </w:rPr>
            </w:pPr>
          </w:p>
        </w:tc>
        <w:tc>
          <w:tcPr>
            <w:tcW w:w="4050" w:type="dxa"/>
            <w:vMerge/>
          </w:tcPr>
          <w:p w14:paraId="1CD09264" w14:textId="77777777" w:rsidR="0062678A" w:rsidRPr="0062678A" w:rsidRDefault="0062678A" w:rsidP="00AC2205">
            <w:pPr>
              <w:ind w:firstLine="0"/>
              <w:rPr>
                <w:sz w:val="20"/>
                <w:szCs w:val="20"/>
                <w:lang w:val="ru-RU"/>
              </w:rPr>
            </w:pPr>
          </w:p>
        </w:tc>
        <w:tc>
          <w:tcPr>
            <w:tcW w:w="3240" w:type="dxa"/>
          </w:tcPr>
          <w:p w14:paraId="088CB7DC" w14:textId="77777777" w:rsidR="0062678A" w:rsidRPr="0062678A" w:rsidRDefault="0062678A" w:rsidP="00AC2205">
            <w:pPr>
              <w:ind w:firstLine="0"/>
              <w:rPr>
                <w:sz w:val="20"/>
                <w:szCs w:val="20"/>
                <w:lang w:val="ru-RU"/>
              </w:rPr>
            </w:pPr>
            <w:r w:rsidRPr="0062678A">
              <w:rPr>
                <w:sz w:val="20"/>
                <w:szCs w:val="20"/>
                <w:lang w:val="ru-RU"/>
              </w:rPr>
              <w:t>Карточка уже взята на контроль текущим пользователем</w:t>
            </w:r>
          </w:p>
        </w:tc>
        <w:tc>
          <w:tcPr>
            <w:tcW w:w="3690" w:type="dxa"/>
          </w:tcPr>
          <w:p w14:paraId="197628DF" w14:textId="77777777" w:rsidR="0062678A" w:rsidRPr="0062678A" w:rsidRDefault="0062678A" w:rsidP="00AC2205">
            <w:pPr>
              <w:ind w:firstLine="0"/>
              <w:rPr>
                <w:sz w:val="20"/>
                <w:szCs w:val="20"/>
                <w:lang w:val="ru-RU"/>
              </w:rPr>
            </w:pPr>
            <w:r w:rsidRPr="0062678A">
              <w:rPr>
                <w:sz w:val="20"/>
                <w:szCs w:val="20"/>
                <w:lang w:val="ru-RU"/>
              </w:rPr>
              <w:t>Карточка у вас на контроле</w:t>
            </w:r>
          </w:p>
        </w:tc>
      </w:tr>
      <w:tr w:rsidR="0062678A" w:rsidRPr="00AD5AD2" w14:paraId="5F802D6F" w14:textId="77777777" w:rsidTr="00AC2205">
        <w:tc>
          <w:tcPr>
            <w:tcW w:w="445" w:type="dxa"/>
            <w:vMerge w:val="restart"/>
          </w:tcPr>
          <w:p w14:paraId="691FA759" w14:textId="77777777" w:rsidR="0062678A" w:rsidRPr="0062678A" w:rsidRDefault="0062678A" w:rsidP="0062678A">
            <w:pPr>
              <w:pStyle w:val="a4"/>
              <w:numPr>
                <w:ilvl w:val="0"/>
                <w:numId w:val="53"/>
              </w:numPr>
              <w:ind w:left="0" w:hanging="23"/>
              <w:rPr>
                <w:b/>
                <w:sz w:val="20"/>
                <w:szCs w:val="20"/>
                <w:lang w:val="ru-RU"/>
              </w:rPr>
            </w:pPr>
          </w:p>
        </w:tc>
        <w:tc>
          <w:tcPr>
            <w:tcW w:w="2070" w:type="dxa"/>
            <w:vMerge w:val="restart"/>
          </w:tcPr>
          <w:p w14:paraId="7E640248" w14:textId="77777777" w:rsidR="0062678A" w:rsidRPr="0062678A" w:rsidRDefault="0062678A" w:rsidP="00AC2205">
            <w:pPr>
              <w:ind w:firstLine="0"/>
              <w:rPr>
                <w:sz w:val="20"/>
                <w:szCs w:val="20"/>
                <w:lang w:val="ru-RU"/>
              </w:rPr>
            </w:pPr>
            <w:r w:rsidRPr="0062678A">
              <w:rPr>
                <w:sz w:val="20"/>
                <w:szCs w:val="20"/>
                <w:lang w:val="ru-RU"/>
              </w:rPr>
              <w:t>Действия -&gt; Снять со своего контроля</w:t>
            </w:r>
          </w:p>
        </w:tc>
        <w:tc>
          <w:tcPr>
            <w:tcW w:w="4050" w:type="dxa"/>
            <w:vMerge w:val="restart"/>
          </w:tcPr>
          <w:p w14:paraId="5DB87526" w14:textId="77777777" w:rsidR="0062678A" w:rsidRPr="0062678A" w:rsidRDefault="0062678A" w:rsidP="00AC2205">
            <w:pPr>
              <w:ind w:firstLine="0"/>
              <w:rPr>
                <w:sz w:val="20"/>
                <w:szCs w:val="20"/>
                <w:lang w:val="ru-RU"/>
              </w:rPr>
            </w:pPr>
            <w:r w:rsidRPr="0062678A">
              <w:rPr>
                <w:sz w:val="20"/>
                <w:szCs w:val="20"/>
                <w:lang w:val="ru-RU"/>
              </w:rPr>
              <w:t>Снятие карточки со своего контроля</w:t>
            </w:r>
          </w:p>
          <w:p w14:paraId="0873095A" w14:textId="77777777" w:rsidR="0062678A" w:rsidRPr="0062678A" w:rsidRDefault="0062678A" w:rsidP="00AC2205">
            <w:pPr>
              <w:ind w:firstLine="0"/>
              <w:rPr>
                <w:sz w:val="20"/>
                <w:szCs w:val="20"/>
                <w:lang w:val="ru-RU"/>
              </w:rPr>
            </w:pPr>
            <w:r w:rsidRPr="0062678A">
              <w:rPr>
                <w:sz w:val="20"/>
                <w:szCs w:val="20"/>
                <w:lang w:val="ru-RU"/>
              </w:rPr>
              <w:t>Снятие раннее поставленной на свой контроль карточки.</w:t>
            </w:r>
          </w:p>
          <w:p w14:paraId="403A6D4E" w14:textId="77777777" w:rsidR="0062678A" w:rsidRPr="0062678A" w:rsidRDefault="0062678A" w:rsidP="00AC2205">
            <w:pPr>
              <w:ind w:firstLine="0"/>
              <w:rPr>
                <w:sz w:val="20"/>
                <w:szCs w:val="20"/>
                <w:lang w:val="ru-RU"/>
              </w:rPr>
            </w:pPr>
            <w:r w:rsidRPr="0062678A">
              <w:rPr>
                <w:sz w:val="20"/>
                <w:szCs w:val="20"/>
                <w:lang w:val="ru-RU"/>
              </w:rPr>
              <w:t xml:space="preserve">В результате применения операции, карточка исключается из статистики по контролю документов строки «У меня контроле», столбца «Бессрочные» Панели контроля навигатора системы. </w:t>
            </w:r>
          </w:p>
          <w:p w14:paraId="1C80183D" w14:textId="77777777" w:rsidR="0062678A" w:rsidRPr="0062678A" w:rsidRDefault="0062678A" w:rsidP="00AC2205">
            <w:pPr>
              <w:ind w:firstLine="0"/>
              <w:rPr>
                <w:sz w:val="20"/>
                <w:szCs w:val="20"/>
                <w:lang w:val="ru-RU"/>
              </w:rPr>
            </w:pPr>
            <w:r w:rsidRPr="0062678A">
              <w:rPr>
                <w:sz w:val="20"/>
                <w:szCs w:val="20"/>
                <w:lang w:val="ru-RU"/>
              </w:rPr>
              <w:t xml:space="preserve">Данный контроль не связан с компонентом «Контроль исполнения» вкладки «Основная» карточки. </w:t>
            </w:r>
          </w:p>
          <w:p w14:paraId="792E99E6" w14:textId="77777777" w:rsidR="0062678A" w:rsidRPr="0062678A" w:rsidRDefault="0062678A" w:rsidP="00AC2205">
            <w:pPr>
              <w:ind w:firstLine="0"/>
              <w:rPr>
                <w:sz w:val="20"/>
                <w:szCs w:val="20"/>
                <w:lang w:val="ru-RU"/>
              </w:rPr>
            </w:pPr>
            <w:r w:rsidRPr="0062678A">
              <w:rPr>
                <w:sz w:val="20"/>
                <w:szCs w:val="20"/>
                <w:lang w:val="ru-RU"/>
              </w:rPr>
              <w:t>Используйте данную операцию после того, как по факту исполнение по документу завершится и не требуется вашего контроля.</w:t>
            </w:r>
          </w:p>
        </w:tc>
        <w:tc>
          <w:tcPr>
            <w:tcW w:w="3240" w:type="dxa"/>
          </w:tcPr>
          <w:p w14:paraId="0BD3002C" w14:textId="77777777" w:rsidR="0062678A" w:rsidRPr="0062678A" w:rsidRDefault="0062678A" w:rsidP="00AC2205">
            <w:pPr>
              <w:ind w:firstLine="0"/>
              <w:rPr>
                <w:sz w:val="20"/>
                <w:szCs w:val="20"/>
                <w:lang w:val="ru-RU"/>
              </w:rPr>
            </w:pPr>
            <w:r w:rsidRPr="0062678A">
              <w:rPr>
                <w:sz w:val="20"/>
                <w:szCs w:val="20"/>
                <w:lang w:val="ru-RU"/>
              </w:rPr>
              <w:t>Операция не доступна в рамках матрицы</w:t>
            </w:r>
          </w:p>
        </w:tc>
        <w:tc>
          <w:tcPr>
            <w:tcW w:w="3690" w:type="dxa"/>
          </w:tcPr>
          <w:p w14:paraId="38BA55F3" w14:textId="77777777" w:rsidR="0062678A" w:rsidRPr="0062678A" w:rsidRDefault="0062678A" w:rsidP="00AC2205">
            <w:pPr>
              <w:ind w:firstLine="0"/>
              <w:rPr>
                <w:sz w:val="20"/>
                <w:szCs w:val="20"/>
                <w:lang w:val="ru-RU"/>
              </w:rPr>
            </w:pPr>
            <w:r w:rsidRPr="0062678A">
              <w:rPr>
                <w:sz w:val="20"/>
                <w:szCs w:val="20"/>
                <w:lang w:val="ru-RU"/>
              </w:rPr>
              <w:t>У вас нет прав на данную операцию</w:t>
            </w:r>
          </w:p>
        </w:tc>
      </w:tr>
      <w:tr w:rsidR="0062678A" w:rsidRPr="00AD5AD2" w14:paraId="2C145952" w14:textId="77777777" w:rsidTr="00AC2205">
        <w:tc>
          <w:tcPr>
            <w:tcW w:w="445" w:type="dxa"/>
            <w:vMerge/>
          </w:tcPr>
          <w:p w14:paraId="535BD337" w14:textId="77777777" w:rsidR="0062678A" w:rsidRPr="0062678A" w:rsidRDefault="0062678A" w:rsidP="0062678A">
            <w:pPr>
              <w:pStyle w:val="a4"/>
              <w:numPr>
                <w:ilvl w:val="0"/>
                <w:numId w:val="53"/>
              </w:numPr>
              <w:ind w:left="0" w:hanging="23"/>
              <w:rPr>
                <w:b/>
                <w:sz w:val="20"/>
                <w:szCs w:val="20"/>
                <w:lang w:val="ru-RU"/>
              </w:rPr>
            </w:pPr>
          </w:p>
        </w:tc>
        <w:tc>
          <w:tcPr>
            <w:tcW w:w="2070" w:type="dxa"/>
            <w:vMerge/>
          </w:tcPr>
          <w:p w14:paraId="04C2C14C" w14:textId="77777777" w:rsidR="0062678A" w:rsidRPr="0062678A" w:rsidRDefault="0062678A" w:rsidP="00AC2205">
            <w:pPr>
              <w:ind w:firstLine="0"/>
              <w:rPr>
                <w:sz w:val="20"/>
                <w:szCs w:val="20"/>
                <w:lang w:val="ru-RU"/>
              </w:rPr>
            </w:pPr>
          </w:p>
        </w:tc>
        <w:tc>
          <w:tcPr>
            <w:tcW w:w="4050" w:type="dxa"/>
            <w:vMerge/>
          </w:tcPr>
          <w:p w14:paraId="3E7E2BB2" w14:textId="77777777" w:rsidR="0062678A" w:rsidRPr="0062678A" w:rsidRDefault="0062678A" w:rsidP="00AC2205">
            <w:pPr>
              <w:ind w:firstLine="0"/>
              <w:rPr>
                <w:sz w:val="20"/>
                <w:szCs w:val="20"/>
                <w:lang w:val="ru-RU"/>
              </w:rPr>
            </w:pPr>
          </w:p>
        </w:tc>
        <w:tc>
          <w:tcPr>
            <w:tcW w:w="3240" w:type="dxa"/>
          </w:tcPr>
          <w:p w14:paraId="095F1027" w14:textId="77777777" w:rsidR="0062678A" w:rsidRPr="0062678A" w:rsidRDefault="0062678A" w:rsidP="00AC2205">
            <w:pPr>
              <w:ind w:firstLine="0"/>
              <w:rPr>
                <w:sz w:val="20"/>
                <w:szCs w:val="20"/>
                <w:lang w:val="ru-RU"/>
              </w:rPr>
            </w:pPr>
            <w:r w:rsidRPr="0062678A">
              <w:rPr>
                <w:sz w:val="20"/>
                <w:szCs w:val="20"/>
                <w:lang w:val="ru-RU"/>
              </w:rPr>
              <w:t>Карточка не поставлена на контроль текущим пользователем</w:t>
            </w:r>
          </w:p>
        </w:tc>
        <w:tc>
          <w:tcPr>
            <w:tcW w:w="3690" w:type="dxa"/>
          </w:tcPr>
          <w:p w14:paraId="1EFB5C65" w14:textId="77777777" w:rsidR="0062678A" w:rsidRPr="0062678A" w:rsidRDefault="0062678A" w:rsidP="00AC2205">
            <w:pPr>
              <w:ind w:firstLine="0"/>
              <w:rPr>
                <w:sz w:val="20"/>
                <w:szCs w:val="20"/>
                <w:lang w:val="ru-RU"/>
              </w:rPr>
            </w:pPr>
            <w:r w:rsidRPr="0062678A">
              <w:rPr>
                <w:sz w:val="20"/>
                <w:szCs w:val="20"/>
                <w:lang w:val="ru-RU"/>
              </w:rPr>
              <w:t>Снятие карточки со своего контроля станет доступным после взятия ее на контроль</w:t>
            </w:r>
          </w:p>
        </w:tc>
      </w:tr>
      <w:tr w:rsidR="0062678A" w:rsidRPr="00AD5AD2" w14:paraId="5CB108FF" w14:textId="77777777" w:rsidTr="00AC2205">
        <w:tc>
          <w:tcPr>
            <w:tcW w:w="445" w:type="dxa"/>
            <w:vMerge w:val="restart"/>
          </w:tcPr>
          <w:p w14:paraId="23B37555" w14:textId="77777777" w:rsidR="0062678A" w:rsidRPr="0062678A" w:rsidRDefault="0062678A" w:rsidP="0062678A">
            <w:pPr>
              <w:pStyle w:val="a4"/>
              <w:numPr>
                <w:ilvl w:val="0"/>
                <w:numId w:val="53"/>
              </w:numPr>
              <w:ind w:left="0" w:hanging="23"/>
              <w:rPr>
                <w:b/>
                <w:sz w:val="20"/>
                <w:szCs w:val="20"/>
                <w:lang w:val="ru-RU"/>
              </w:rPr>
            </w:pPr>
          </w:p>
        </w:tc>
        <w:tc>
          <w:tcPr>
            <w:tcW w:w="2070" w:type="dxa"/>
            <w:vMerge w:val="restart"/>
          </w:tcPr>
          <w:p w14:paraId="36A90FDA" w14:textId="77777777" w:rsidR="0062678A" w:rsidRPr="0051523F" w:rsidRDefault="0062678A" w:rsidP="00AC2205">
            <w:pPr>
              <w:ind w:firstLine="0"/>
              <w:rPr>
                <w:sz w:val="20"/>
                <w:szCs w:val="20"/>
              </w:rPr>
            </w:pPr>
            <w:r w:rsidRPr="0051523F">
              <w:rPr>
                <w:sz w:val="20"/>
                <w:szCs w:val="20"/>
              </w:rPr>
              <w:t>Действия -&gt; Продлить срок исполнения</w:t>
            </w:r>
          </w:p>
        </w:tc>
        <w:tc>
          <w:tcPr>
            <w:tcW w:w="4050" w:type="dxa"/>
            <w:vMerge w:val="restart"/>
          </w:tcPr>
          <w:p w14:paraId="0ED1ED19" w14:textId="77777777" w:rsidR="0062678A" w:rsidRPr="0062678A" w:rsidRDefault="0062678A" w:rsidP="00AC2205">
            <w:pPr>
              <w:ind w:firstLine="0"/>
              <w:rPr>
                <w:sz w:val="20"/>
                <w:szCs w:val="20"/>
                <w:lang w:val="ru-RU"/>
              </w:rPr>
            </w:pPr>
            <w:r w:rsidRPr="0062678A">
              <w:rPr>
                <w:sz w:val="20"/>
                <w:szCs w:val="20"/>
                <w:lang w:val="ru-RU"/>
              </w:rPr>
              <w:t>Продление срока исполнения</w:t>
            </w:r>
          </w:p>
          <w:p w14:paraId="268195D3" w14:textId="77777777" w:rsidR="0062678A" w:rsidRPr="0062678A" w:rsidRDefault="0062678A" w:rsidP="00AC2205">
            <w:pPr>
              <w:ind w:firstLine="0"/>
              <w:rPr>
                <w:sz w:val="20"/>
                <w:szCs w:val="20"/>
                <w:lang w:val="ru-RU"/>
              </w:rPr>
            </w:pPr>
            <w:r w:rsidRPr="0062678A">
              <w:rPr>
                <w:sz w:val="20"/>
                <w:szCs w:val="20"/>
                <w:lang w:val="ru-RU"/>
              </w:rPr>
              <w:t>Продление срока исполнения – это продление срока, указанного в поле «Контрольный срок» вкладки «Основная» карточки.</w:t>
            </w:r>
          </w:p>
          <w:p w14:paraId="545D8CE7" w14:textId="77777777" w:rsidR="0062678A" w:rsidRPr="0062678A" w:rsidRDefault="0062678A" w:rsidP="00AC2205">
            <w:pPr>
              <w:ind w:firstLine="0"/>
              <w:rPr>
                <w:sz w:val="20"/>
                <w:szCs w:val="20"/>
                <w:lang w:val="ru-RU"/>
              </w:rPr>
            </w:pPr>
            <w:r w:rsidRPr="0062678A">
              <w:rPr>
                <w:sz w:val="20"/>
                <w:szCs w:val="20"/>
                <w:lang w:val="ru-RU"/>
              </w:rPr>
              <w:t>Операция доступна только определенным лицам, в качестве которых обычно выступают автор, контролер, ответственный исполнитель и регистратор, и до завершения запущенного процесса.</w:t>
            </w:r>
          </w:p>
        </w:tc>
        <w:tc>
          <w:tcPr>
            <w:tcW w:w="3240" w:type="dxa"/>
          </w:tcPr>
          <w:p w14:paraId="23F35E2D" w14:textId="77777777" w:rsidR="0062678A" w:rsidRPr="0062678A" w:rsidRDefault="0062678A" w:rsidP="00AC2205">
            <w:pPr>
              <w:ind w:firstLine="0"/>
              <w:rPr>
                <w:sz w:val="20"/>
                <w:szCs w:val="20"/>
                <w:lang w:val="ru-RU"/>
              </w:rPr>
            </w:pPr>
            <w:r w:rsidRPr="0062678A">
              <w:rPr>
                <w:sz w:val="20"/>
                <w:szCs w:val="20"/>
                <w:lang w:val="ru-RU"/>
              </w:rPr>
              <w:t>Операция не доступна в рамках матрицы</w:t>
            </w:r>
          </w:p>
        </w:tc>
        <w:tc>
          <w:tcPr>
            <w:tcW w:w="3690" w:type="dxa"/>
          </w:tcPr>
          <w:p w14:paraId="4A70992C" w14:textId="77777777" w:rsidR="0062678A" w:rsidRPr="0062678A" w:rsidRDefault="0062678A" w:rsidP="00AC2205">
            <w:pPr>
              <w:ind w:firstLine="0"/>
              <w:rPr>
                <w:sz w:val="20"/>
                <w:szCs w:val="20"/>
                <w:lang w:val="ru-RU"/>
              </w:rPr>
            </w:pPr>
            <w:r w:rsidRPr="0062678A">
              <w:rPr>
                <w:sz w:val="20"/>
                <w:szCs w:val="20"/>
                <w:lang w:val="ru-RU"/>
              </w:rPr>
              <w:t>У вас нет прав на данную операцию</w:t>
            </w:r>
          </w:p>
        </w:tc>
      </w:tr>
      <w:tr w:rsidR="0062678A" w:rsidRPr="00AD5AD2" w14:paraId="33135FA1" w14:textId="77777777" w:rsidTr="00AC2205">
        <w:tc>
          <w:tcPr>
            <w:tcW w:w="445" w:type="dxa"/>
            <w:vMerge/>
          </w:tcPr>
          <w:p w14:paraId="0EB2FA94" w14:textId="77777777" w:rsidR="0062678A" w:rsidRPr="0062678A" w:rsidRDefault="0062678A" w:rsidP="0062678A">
            <w:pPr>
              <w:pStyle w:val="a4"/>
              <w:numPr>
                <w:ilvl w:val="0"/>
                <w:numId w:val="53"/>
              </w:numPr>
              <w:ind w:left="0" w:hanging="23"/>
              <w:rPr>
                <w:b/>
                <w:sz w:val="20"/>
                <w:szCs w:val="20"/>
                <w:lang w:val="ru-RU"/>
              </w:rPr>
            </w:pPr>
          </w:p>
        </w:tc>
        <w:tc>
          <w:tcPr>
            <w:tcW w:w="2070" w:type="dxa"/>
            <w:vMerge/>
          </w:tcPr>
          <w:p w14:paraId="0343AE60" w14:textId="77777777" w:rsidR="0062678A" w:rsidRPr="0062678A" w:rsidRDefault="0062678A" w:rsidP="00AC2205">
            <w:pPr>
              <w:ind w:firstLine="0"/>
              <w:rPr>
                <w:sz w:val="20"/>
                <w:szCs w:val="20"/>
                <w:lang w:val="ru-RU"/>
              </w:rPr>
            </w:pPr>
          </w:p>
        </w:tc>
        <w:tc>
          <w:tcPr>
            <w:tcW w:w="4050" w:type="dxa"/>
            <w:vMerge/>
          </w:tcPr>
          <w:p w14:paraId="56854B9A" w14:textId="77777777" w:rsidR="0062678A" w:rsidRPr="0062678A" w:rsidRDefault="0062678A" w:rsidP="00AC2205">
            <w:pPr>
              <w:ind w:firstLine="0"/>
              <w:rPr>
                <w:sz w:val="20"/>
                <w:szCs w:val="20"/>
                <w:lang w:val="ru-RU"/>
              </w:rPr>
            </w:pPr>
          </w:p>
        </w:tc>
        <w:tc>
          <w:tcPr>
            <w:tcW w:w="3240" w:type="dxa"/>
          </w:tcPr>
          <w:p w14:paraId="52B22BA9" w14:textId="77777777" w:rsidR="0062678A" w:rsidRPr="0051523F" w:rsidRDefault="0062678A" w:rsidP="00AC2205">
            <w:pPr>
              <w:ind w:firstLine="0"/>
              <w:rPr>
                <w:sz w:val="20"/>
                <w:szCs w:val="20"/>
              </w:rPr>
            </w:pPr>
            <w:r w:rsidRPr="0051523F">
              <w:rPr>
                <w:sz w:val="20"/>
                <w:szCs w:val="20"/>
              </w:rPr>
              <w:t>Поле «Контрольный срок» пустое</w:t>
            </w:r>
          </w:p>
        </w:tc>
        <w:tc>
          <w:tcPr>
            <w:tcW w:w="3690" w:type="dxa"/>
          </w:tcPr>
          <w:p w14:paraId="1841E5A3" w14:textId="77777777" w:rsidR="0062678A" w:rsidRPr="0062678A" w:rsidRDefault="0062678A" w:rsidP="00AC2205">
            <w:pPr>
              <w:ind w:firstLine="0"/>
              <w:rPr>
                <w:sz w:val="20"/>
                <w:szCs w:val="20"/>
                <w:lang w:val="ru-RU"/>
              </w:rPr>
            </w:pPr>
            <w:r w:rsidRPr="0062678A">
              <w:rPr>
                <w:sz w:val="20"/>
                <w:szCs w:val="20"/>
                <w:lang w:val="ru-RU"/>
              </w:rPr>
              <w:t>Нельзя продлить контрольный срок, если он не был ранее указан</w:t>
            </w:r>
          </w:p>
        </w:tc>
      </w:tr>
      <w:tr w:rsidR="0062678A" w:rsidRPr="00AD5AD2" w14:paraId="6672C356" w14:textId="77777777" w:rsidTr="00AC2205">
        <w:tc>
          <w:tcPr>
            <w:tcW w:w="445" w:type="dxa"/>
          </w:tcPr>
          <w:p w14:paraId="09486CEC" w14:textId="77777777" w:rsidR="0062678A" w:rsidRPr="0062678A" w:rsidRDefault="0062678A" w:rsidP="0062678A">
            <w:pPr>
              <w:pStyle w:val="a4"/>
              <w:numPr>
                <w:ilvl w:val="0"/>
                <w:numId w:val="53"/>
              </w:numPr>
              <w:ind w:left="0" w:hanging="23"/>
              <w:rPr>
                <w:b/>
                <w:sz w:val="20"/>
                <w:szCs w:val="20"/>
                <w:lang w:val="ru-RU"/>
              </w:rPr>
            </w:pPr>
          </w:p>
        </w:tc>
        <w:tc>
          <w:tcPr>
            <w:tcW w:w="2070" w:type="dxa"/>
          </w:tcPr>
          <w:p w14:paraId="3A874D83" w14:textId="77777777" w:rsidR="0062678A" w:rsidRPr="0051523F" w:rsidRDefault="0062678A" w:rsidP="00AC2205">
            <w:pPr>
              <w:ind w:firstLine="0"/>
              <w:rPr>
                <w:sz w:val="20"/>
                <w:szCs w:val="20"/>
              </w:rPr>
            </w:pPr>
            <w:r w:rsidRPr="0051523F">
              <w:rPr>
                <w:sz w:val="20"/>
                <w:szCs w:val="20"/>
              </w:rPr>
              <w:t>Действия -&gt; Создать шаблон</w:t>
            </w:r>
          </w:p>
        </w:tc>
        <w:tc>
          <w:tcPr>
            <w:tcW w:w="4050" w:type="dxa"/>
          </w:tcPr>
          <w:p w14:paraId="73B561C5" w14:textId="77777777" w:rsidR="0062678A" w:rsidRPr="0062678A" w:rsidRDefault="0062678A" w:rsidP="00AC2205">
            <w:pPr>
              <w:ind w:firstLine="0"/>
              <w:rPr>
                <w:sz w:val="20"/>
                <w:szCs w:val="20"/>
                <w:lang w:val="ru-RU"/>
              </w:rPr>
            </w:pPr>
            <w:r w:rsidRPr="0062678A">
              <w:rPr>
                <w:sz w:val="20"/>
                <w:szCs w:val="20"/>
                <w:lang w:val="ru-RU"/>
              </w:rPr>
              <w:t>Создание шаблона на основе карточки</w:t>
            </w:r>
          </w:p>
          <w:p w14:paraId="1074B1D7" w14:textId="77777777" w:rsidR="0062678A" w:rsidRPr="0062678A" w:rsidRDefault="0062678A" w:rsidP="00AC2205">
            <w:pPr>
              <w:ind w:firstLine="0"/>
              <w:rPr>
                <w:sz w:val="20"/>
                <w:szCs w:val="20"/>
                <w:lang w:val="ru-RU"/>
              </w:rPr>
            </w:pPr>
            <w:r w:rsidRPr="0062678A">
              <w:rPr>
                <w:sz w:val="20"/>
                <w:szCs w:val="20"/>
                <w:lang w:val="ru-RU"/>
              </w:rPr>
              <w:t>Создание шаблона на основе выбранной карточки с последующей возможностью создания новой карточки на основе созданного шаблона.</w:t>
            </w:r>
          </w:p>
          <w:p w14:paraId="67D72E8A" w14:textId="77777777" w:rsidR="0062678A" w:rsidRPr="0062678A" w:rsidRDefault="0062678A" w:rsidP="00AC2205">
            <w:pPr>
              <w:ind w:firstLine="0"/>
              <w:rPr>
                <w:sz w:val="20"/>
                <w:szCs w:val="20"/>
                <w:lang w:val="ru-RU"/>
              </w:rPr>
            </w:pPr>
            <w:r w:rsidRPr="0062678A">
              <w:rPr>
                <w:sz w:val="20"/>
                <w:szCs w:val="20"/>
                <w:lang w:val="ru-RU"/>
              </w:rPr>
              <w:t xml:space="preserve">Функционал удобно использовать, например, для случая с договорами, если с одним контрагентом на постоянной многократной основе заключаются договора одного типа. В данном случае, для экономии времени по заполнению полей, можно один раз создать шаблон на основе карточки договора и при последующих случаях </w:t>
            </w:r>
            <w:r w:rsidRPr="0062678A">
              <w:rPr>
                <w:sz w:val="20"/>
                <w:szCs w:val="20"/>
                <w:lang w:val="ru-RU"/>
              </w:rPr>
              <w:lastRenderedPageBreak/>
              <w:t>создавать карточки из ранее созданного шаблона карточки договора.</w:t>
            </w:r>
          </w:p>
        </w:tc>
        <w:tc>
          <w:tcPr>
            <w:tcW w:w="3240" w:type="dxa"/>
          </w:tcPr>
          <w:p w14:paraId="45214F21" w14:textId="77777777" w:rsidR="0062678A" w:rsidRPr="0062678A" w:rsidRDefault="0062678A" w:rsidP="00AC2205">
            <w:pPr>
              <w:ind w:firstLine="0"/>
              <w:rPr>
                <w:sz w:val="20"/>
                <w:szCs w:val="20"/>
                <w:lang w:val="ru-RU"/>
              </w:rPr>
            </w:pPr>
            <w:r w:rsidRPr="0062678A">
              <w:rPr>
                <w:sz w:val="20"/>
                <w:szCs w:val="20"/>
                <w:lang w:val="ru-RU"/>
              </w:rPr>
              <w:lastRenderedPageBreak/>
              <w:t>Операция не доступна в рамках недоступности создания соответствующего типа карточки</w:t>
            </w:r>
          </w:p>
        </w:tc>
        <w:tc>
          <w:tcPr>
            <w:tcW w:w="3690" w:type="dxa"/>
          </w:tcPr>
          <w:p w14:paraId="29E58D84" w14:textId="77777777" w:rsidR="0062678A" w:rsidRPr="0062678A" w:rsidRDefault="0062678A" w:rsidP="00AC2205">
            <w:pPr>
              <w:ind w:firstLine="0"/>
              <w:rPr>
                <w:sz w:val="20"/>
                <w:szCs w:val="20"/>
                <w:lang w:val="ru-RU"/>
              </w:rPr>
            </w:pPr>
            <w:r w:rsidRPr="0062678A">
              <w:rPr>
                <w:sz w:val="20"/>
                <w:szCs w:val="20"/>
                <w:lang w:val="ru-RU"/>
              </w:rPr>
              <w:t>У вас нет прав на данную операцию</w:t>
            </w:r>
          </w:p>
        </w:tc>
      </w:tr>
      <w:tr w:rsidR="0062678A" w:rsidRPr="00AD5AD2" w14:paraId="278086BE" w14:textId="77777777" w:rsidTr="00AC2205">
        <w:tc>
          <w:tcPr>
            <w:tcW w:w="445" w:type="dxa"/>
          </w:tcPr>
          <w:p w14:paraId="5BBCB7E5" w14:textId="77777777" w:rsidR="0062678A" w:rsidRPr="0062678A" w:rsidRDefault="0062678A" w:rsidP="0062678A">
            <w:pPr>
              <w:pStyle w:val="a4"/>
              <w:numPr>
                <w:ilvl w:val="0"/>
                <w:numId w:val="53"/>
              </w:numPr>
              <w:ind w:left="0" w:hanging="23"/>
              <w:rPr>
                <w:b/>
                <w:sz w:val="20"/>
                <w:szCs w:val="20"/>
                <w:lang w:val="ru-RU"/>
              </w:rPr>
            </w:pPr>
          </w:p>
        </w:tc>
        <w:tc>
          <w:tcPr>
            <w:tcW w:w="2070" w:type="dxa"/>
          </w:tcPr>
          <w:p w14:paraId="71E7BD7B" w14:textId="77777777" w:rsidR="0062678A" w:rsidRPr="0062678A" w:rsidRDefault="0062678A" w:rsidP="00AC2205">
            <w:pPr>
              <w:ind w:firstLine="0"/>
              <w:rPr>
                <w:sz w:val="20"/>
                <w:szCs w:val="20"/>
                <w:lang w:val="ru-RU"/>
              </w:rPr>
            </w:pPr>
            <w:r w:rsidRPr="0062678A">
              <w:rPr>
                <w:sz w:val="20"/>
                <w:szCs w:val="20"/>
                <w:lang w:val="ru-RU"/>
              </w:rPr>
              <w:t>Действия -&gt; Создать карточку по шаблону</w:t>
            </w:r>
          </w:p>
        </w:tc>
        <w:tc>
          <w:tcPr>
            <w:tcW w:w="4050" w:type="dxa"/>
          </w:tcPr>
          <w:p w14:paraId="625D0A19" w14:textId="77777777" w:rsidR="0062678A" w:rsidRPr="0062678A" w:rsidRDefault="0062678A" w:rsidP="00AC2205">
            <w:pPr>
              <w:ind w:firstLine="0"/>
              <w:rPr>
                <w:sz w:val="20"/>
                <w:szCs w:val="20"/>
                <w:lang w:val="ru-RU"/>
              </w:rPr>
            </w:pPr>
            <w:r w:rsidRPr="0062678A">
              <w:rPr>
                <w:sz w:val="20"/>
                <w:szCs w:val="20"/>
                <w:lang w:val="ru-RU"/>
              </w:rPr>
              <w:t>Создание карточки на основе раннее созданного шаблона</w:t>
            </w:r>
          </w:p>
          <w:p w14:paraId="26594902" w14:textId="77777777" w:rsidR="0062678A" w:rsidRPr="0062678A" w:rsidRDefault="0062678A" w:rsidP="00AC2205">
            <w:pPr>
              <w:ind w:firstLine="0"/>
              <w:rPr>
                <w:sz w:val="20"/>
                <w:szCs w:val="20"/>
                <w:lang w:val="ru-RU"/>
              </w:rPr>
            </w:pPr>
            <w:r w:rsidRPr="0062678A">
              <w:rPr>
                <w:sz w:val="20"/>
                <w:szCs w:val="20"/>
                <w:lang w:val="ru-RU"/>
              </w:rPr>
              <w:t>Функционал удобно использовать, например, для случая с договорами, если с одним контрагентом на постоянной многократной основе заключаются договора одного типа. В данном случае, для экономии времени по заполнению полей, можно один раз создать шаблон на основе карточки договора и при последующих случаях создавать карточки из ранее созданного шаблона карточки договора.</w:t>
            </w:r>
          </w:p>
          <w:p w14:paraId="4A52A918" w14:textId="77777777" w:rsidR="0062678A" w:rsidRPr="0062678A" w:rsidRDefault="0062678A" w:rsidP="00AC2205">
            <w:pPr>
              <w:ind w:firstLine="0"/>
              <w:rPr>
                <w:sz w:val="20"/>
                <w:szCs w:val="20"/>
                <w:lang w:val="ru-RU"/>
              </w:rPr>
            </w:pPr>
            <w:r w:rsidRPr="0062678A">
              <w:rPr>
                <w:sz w:val="20"/>
                <w:szCs w:val="20"/>
                <w:lang w:val="ru-RU"/>
              </w:rPr>
              <w:t>Чтобы создать карточку по шаблону, необходимо вначале создать шаблон нужной карточки, для этого нажмите на Действия -&gt; Создать шаблон.</w:t>
            </w:r>
          </w:p>
        </w:tc>
        <w:tc>
          <w:tcPr>
            <w:tcW w:w="3240" w:type="dxa"/>
          </w:tcPr>
          <w:p w14:paraId="602DCF9D" w14:textId="77777777" w:rsidR="0062678A" w:rsidRPr="0062678A" w:rsidRDefault="0062678A" w:rsidP="00AC2205">
            <w:pPr>
              <w:ind w:firstLine="0"/>
              <w:rPr>
                <w:sz w:val="20"/>
                <w:szCs w:val="20"/>
                <w:lang w:val="ru-RU"/>
              </w:rPr>
            </w:pPr>
            <w:r w:rsidRPr="0062678A">
              <w:rPr>
                <w:sz w:val="20"/>
                <w:szCs w:val="20"/>
                <w:lang w:val="ru-RU"/>
              </w:rPr>
              <w:t>Операция не доступна в рамках недоступности создания соответствующего типа карточки</w:t>
            </w:r>
          </w:p>
        </w:tc>
        <w:tc>
          <w:tcPr>
            <w:tcW w:w="3690" w:type="dxa"/>
          </w:tcPr>
          <w:p w14:paraId="5882A854" w14:textId="77777777" w:rsidR="0062678A" w:rsidRPr="0062678A" w:rsidRDefault="0062678A" w:rsidP="00AC2205">
            <w:pPr>
              <w:ind w:firstLine="0"/>
              <w:rPr>
                <w:sz w:val="20"/>
                <w:szCs w:val="20"/>
                <w:lang w:val="ru-RU"/>
              </w:rPr>
            </w:pPr>
            <w:r w:rsidRPr="0062678A">
              <w:rPr>
                <w:sz w:val="20"/>
                <w:szCs w:val="20"/>
                <w:lang w:val="ru-RU"/>
              </w:rPr>
              <w:t>У вас нет прав на данную операцию</w:t>
            </w:r>
          </w:p>
        </w:tc>
      </w:tr>
      <w:tr w:rsidR="0062678A" w:rsidRPr="00AD5AD2" w14:paraId="4DB576B5" w14:textId="77777777" w:rsidTr="00AC2205">
        <w:tc>
          <w:tcPr>
            <w:tcW w:w="445" w:type="dxa"/>
          </w:tcPr>
          <w:p w14:paraId="08BDF3E7" w14:textId="77777777" w:rsidR="0062678A" w:rsidRPr="0062678A" w:rsidRDefault="0062678A" w:rsidP="0062678A">
            <w:pPr>
              <w:pStyle w:val="a4"/>
              <w:numPr>
                <w:ilvl w:val="0"/>
                <w:numId w:val="53"/>
              </w:numPr>
              <w:ind w:left="0" w:hanging="23"/>
              <w:rPr>
                <w:b/>
                <w:sz w:val="20"/>
                <w:szCs w:val="20"/>
                <w:lang w:val="ru-RU"/>
              </w:rPr>
            </w:pPr>
          </w:p>
        </w:tc>
        <w:tc>
          <w:tcPr>
            <w:tcW w:w="2070" w:type="dxa"/>
          </w:tcPr>
          <w:p w14:paraId="7A42A654" w14:textId="77777777" w:rsidR="0062678A" w:rsidRPr="0051523F" w:rsidRDefault="0062678A" w:rsidP="00AC2205">
            <w:pPr>
              <w:ind w:firstLine="0"/>
              <w:rPr>
                <w:sz w:val="20"/>
                <w:szCs w:val="20"/>
              </w:rPr>
            </w:pPr>
            <w:r w:rsidRPr="0051523F">
              <w:rPr>
                <w:sz w:val="20"/>
                <w:szCs w:val="20"/>
              </w:rPr>
              <w:t>Действия-&gt; Цветовая метка</w:t>
            </w:r>
          </w:p>
        </w:tc>
        <w:tc>
          <w:tcPr>
            <w:tcW w:w="4050" w:type="dxa"/>
          </w:tcPr>
          <w:p w14:paraId="69F3D44E" w14:textId="77777777" w:rsidR="0062678A" w:rsidRPr="0062678A" w:rsidRDefault="0062678A" w:rsidP="00AC2205">
            <w:pPr>
              <w:ind w:firstLine="0"/>
              <w:rPr>
                <w:sz w:val="20"/>
                <w:szCs w:val="20"/>
                <w:lang w:val="ru-RU"/>
              </w:rPr>
            </w:pPr>
            <w:r w:rsidRPr="0062678A">
              <w:rPr>
                <w:sz w:val="20"/>
                <w:szCs w:val="20"/>
                <w:lang w:val="ru-RU"/>
              </w:rPr>
              <w:t>Выделение карточки цветовой меткой</w:t>
            </w:r>
          </w:p>
          <w:p w14:paraId="4A24B4D6" w14:textId="77777777" w:rsidR="0062678A" w:rsidRPr="0062678A" w:rsidRDefault="0062678A" w:rsidP="00AC2205">
            <w:pPr>
              <w:ind w:firstLine="0"/>
              <w:rPr>
                <w:sz w:val="20"/>
                <w:szCs w:val="20"/>
                <w:lang w:val="ru-RU"/>
              </w:rPr>
            </w:pPr>
            <w:r w:rsidRPr="0062678A">
              <w:rPr>
                <w:sz w:val="20"/>
                <w:szCs w:val="20"/>
                <w:lang w:val="ru-RU"/>
              </w:rPr>
              <w:t>Выделение карточки цветовой меткой для последующего быстрого обращения к ней.</w:t>
            </w:r>
          </w:p>
          <w:p w14:paraId="7D3A6349" w14:textId="77777777" w:rsidR="0062678A" w:rsidRPr="0062678A" w:rsidRDefault="0062678A" w:rsidP="00AC2205">
            <w:pPr>
              <w:ind w:firstLine="0"/>
              <w:rPr>
                <w:sz w:val="20"/>
                <w:szCs w:val="20"/>
                <w:lang w:val="ru-RU"/>
              </w:rPr>
            </w:pPr>
            <w:r w:rsidRPr="0062678A">
              <w:rPr>
                <w:sz w:val="20"/>
                <w:szCs w:val="20"/>
                <w:lang w:val="ru-RU"/>
              </w:rPr>
              <w:t>Пометьте карточку цветом, например, красным, если вам из общего списка карточек необходимо выделить карточку, которая у вас на особом счету для последующего удобства обращения к ней в любой момент времени.</w:t>
            </w:r>
          </w:p>
        </w:tc>
        <w:tc>
          <w:tcPr>
            <w:tcW w:w="3240" w:type="dxa"/>
          </w:tcPr>
          <w:p w14:paraId="43FFD6CA" w14:textId="77777777" w:rsidR="0062678A" w:rsidRPr="0062678A" w:rsidRDefault="0062678A" w:rsidP="00AC2205">
            <w:pPr>
              <w:ind w:firstLine="0"/>
              <w:rPr>
                <w:sz w:val="20"/>
                <w:szCs w:val="20"/>
                <w:highlight w:val="red"/>
                <w:lang w:val="ru-RU"/>
              </w:rPr>
            </w:pPr>
            <w:commentRangeStart w:id="72"/>
            <w:commentRangeStart w:id="73"/>
            <w:r w:rsidRPr="0062678A">
              <w:rPr>
                <w:sz w:val="20"/>
                <w:szCs w:val="20"/>
                <w:highlight w:val="red"/>
                <w:lang w:val="ru-RU"/>
              </w:rPr>
              <w:t>Операция не доступна в рамках матрицы</w:t>
            </w:r>
            <w:commentRangeEnd w:id="72"/>
            <w:r w:rsidRPr="0051523F">
              <w:rPr>
                <w:sz w:val="20"/>
                <w:szCs w:val="20"/>
                <w:highlight w:val="red"/>
              </w:rPr>
              <w:commentReference w:id="72"/>
            </w:r>
            <w:commentRangeEnd w:id="73"/>
            <w:r w:rsidRPr="0051523F">
              <w:rPr>
                <w:sz w:val="20"/>
                <w:szCs w:val="20"/>
                <w:highlight w:val="red"/>
              </w:rPr>
              <w:commentReference w:id="73"/>
            </w:r>
          </w:p>
        </w:tc>
        <w:tc>
          <w:tcPr>
            <w:tcW w:w="3690" w:type="dxa"/>
          </w:tcPr>
          <w:p w14:paraId="48DFD32E" w14:textId="77777777" w:rsidR="0062678A" w:rsidRPr="0062678A" w:rsidRDefault="0062678A" w:rsidP="00AC2205">
            <w:pPr>
              <w:ind w:firstLine="0"/>
              <w:rPr>
                <w:sz w:val="20"/>
                <w:szCs w:val="20"/>
                <w:highlight w:val="red"/>
                <w:lang w:val="ru-RU"/>
              </w:rPr>
            </w:pPr>
            <w:r w:rsidRPr="0062678A">
              <w:rPr>
                <w:sz w:val="20"/>
                <w:szCs w:val="20"/>
                <w:highlight w:val="red"/>
                <w:lang w:val="ru-RU"/>
              </w:rPr>
              <w:t>У вас нет прав на данную операцию</w:t>
            </w:r>
          </w:p>
        </w:tc>
      </w:tr>
      <w:tr w:rsidR="0062678A" w:rsidRPr="00AD5AD2" w14:paraId="37FA0491" w14:textId="77777777" w:rsidTr="00AC2205">
        <w:tc>
          <w:tcPr>
            <w:tcW w:w="445" w:type="dxa"/>
          </w:tcPr>
          <w:p w14:paraId="4597E647" w14:textId="77777777" w:rsidR="0062678A" w:rsidRPr="0062678A" w:rsidRDefault="0062678A" w:rsidP="0062678A">
            <w:pPr>
              <w:pStyle w:val="a4"/>
              <w:numPr>
                <w:ilvl w:val="0"/>
                <w:numId w:val="53"/>
              </w:numPr>
              <w:ind w:left="0" w:hanging="23"/>
              <w:rPr>
                <w:b/>
                <w:sz w:val="20"/>
                <w:szCs w:val="20"/>
                <w:lang w:val="ru-RU"/>
              </w:rPr>
            </w:pPr>
          </w:p>
        </w:tc>
        <w:tc>
          <w:tcPr>
            <w:tcW w:w="2070" w:type="dxa"/>
          </w:tcPr>
          <w:p w14:paraId="6F6A1A8A" w14:textId="77777777" w:rsidR="0062678A" w:rsidRPr="0051523F" w:rsidRDefault="0062678A" w:rsidP="00AC2205">
            <w:pPr>
              <w:ind w:firstLine="0"/>
              <w:rPr>
                <w:sz w:val="20"/>
                <w:szCs w:val="20"/>
              </w:rPr>
            </w:pPr>
            <w:r w:rsidRPr="0051523F">
              <w:rPr>
                <w:sz w:val="20"/>
                <w:szCs w:val="20"/>
              </w:rPr>
              <w:t>Действия -&gt; Отметить как непрочитанное</w:t>
            </w:r>
          </w:p>
        </w:tc>
        <w:tc>
          <w:tcPr>
            <w:tcW w:w="4050" w:type="dxa"/>
          </w:tcPr>
          <w:p w14:paraId="54891DC9" w14:textId="77777777" w:rsidR="0062678A" w:rsidRPr="0062678A" w:rsidRDefault="0062678A" w:rsidP="00AC2205">
            <w:pPr>
              <w:ind w:firstLine="0"/>
              <w:rPr>
                <w:sz w:val="20"/>
                <w:szCs w:val="20"/>
                <w:lang w:val="ru-RU"/>
              </w:rPr>
            </w:pPr>
            <w:r w:rsidRPr="0062678A">
              <w:rPr>
                <w:sz w:val="20"/>
                <w:szCs w:val="20"/>
                <w:lang w:val="ru-RU"/>
              </w:rPr>
              <w:t>Выделение карточки как непрочитанную</w:t>
            </w:r>
          </w:p>
          <w:p w14:paraId="2B489963" w14:textId="77777777" w:rsidR="0062678A" w:rsidRPr="0062678A" w:rsidRDefault="0062678A" w:rsidP="00AC2205">
            <w:pPr>
              <w:ind w:firstLine="0"/>
              <w:rPr>
                <w:sz w:val="20"/>
                <w:szCs w:val="20"/>
                <w:lang w:val="ru-RU"/>
              </w:rPr>
            </w:pPr>
            <w:r w:rsidRPr="0062678A">
              <w:rPr>
                <w:sz w:val="20"/>
                <w:szCs w:val="20"/>
                <w:lang w:val="ru-RU"/>
              </w:rPr>
              <w:t>Выделение карточки как непрочитанную, для создания для себя визуального напоминания посредством жирного начертания к записи карточки в общем списке карточек, о том, что карточка не была открыта и ее надо открыть.</w:t>
            </w:r>
          </w:p>
        </w:tc>
        <w:tc>
          <w:tcPr>
            <w:tcW w:w="3240" w:type="dxa"/>
          </w:tcPr>
          <w:p w14:paraId="1B313DFD" w14:textId="77777777" w:rsidR="0062678A" w:rsidRPr="0062678A" w:rsidRDefault="0062678A" w:rsidP="00AC2205">
            <w:pPr>
              <w:ind w:firstLine="0"/>
              <w:rPr>
                <w:sz w:val="20"/>
                <w:szCs w:val="20"/>
                <w:lang w:val="ru-RU"/>
              </w:rPr>
            </w:pPr>
            <w:commentRangeStart w:id="74"/>
            <w:commentRangeStart w:id="75"/>
            <w:r w:rsidRPr="0062678A">
              <w:rPr>
                <w:sz w:val="20"/>
                <w:szCs w:val="20"/>
                <w:lang w:val="ru-RU"/>
              </w:rPr>
              <w:t>Операция не доступна в рамках матрицы</w:t>
            </w:r>
            <w:commentRangeEnd w:id="74"/>
            <w:r w:rsidRPr="0051523F">
              <w:rPr>
                <w:sz w:val="20"/>
                <w:szCs w:val="20"/>
              </w:rPr>
              <w:commentReference w:id="74"/>
            </w:r>
            <w:commentRangeEnd w:id="75"/>
            <w:r w:rsidRPr="0051523F">
              <w:rPr>
                <w:sz w:val="20"/>
                <w:szCs w:val="20"/>
              </w:rPr>
              <w:commentReference w:id="75"/>
            </w:r>
          </w:p>
        </w:tc>
        <w:tc>
          <w:tcPr>
            <w:tcW w:w="3690" w:type="dxa"/>
          </w:tcPr>
          <w:p w14:paraId="4B23D047" w14:textId="77777777" w:rsidR="0062678A" w:rsidRPr="0062678A" w:rsidRDefault="0062678A" w:rsidP="00AC2205">
            <w:pPr>
              <w:ind w:firstLine="0"/>
              <w:rPr>
                <w:sz w:val="20"/>
                <w:szCs w:val="20"/>
                <w:lang w:val="ru-RU"/>
              </w:rPr>
            </w:pPr>
            <w:r w:rsidRPr="0062678A">
              <w:rPr>
                <w:sz w:val="20"/>
                <w:szCs w:val="20"/>
                <w:lang w:val="ru-RU"/>
              </w:rPr>
              <w:t>У вас нет прав на данную операцию</w:t>
            </w:r>
          </w:p>
        </w:tc>
      </w:tr>
      <w:tr w:rsidR="0062678A" w:rsidRPr="00AD5AD2" w14:paraId="78ACC1EF" w14:textId="77777777" w:rsidTr="00AC2205">
        <w:tc>
          <w:tcPr>
            <w:tcW w:w="445" w:type="dxa"/>
          </w:tcPr>
          <w:p w14:paraId="0D8E012D" w14:textId="77777777" w:rsidR="0062678A" w:rsidRPr="0062678A" w:rsidRDefault="0062678A" w:rsidP="0062678A">
            <w:pPr>
              <w:pStyle w:val="a4"/>
              <w:numPr>
                <w:ilvl w:val="0"/>
                <w:numId w:val="53"/>
              </w:numPr>
              <w:ind w:left="0" w:hanging="23"/>
              <w:rPr>
                <w:b/>
                <w:sz w:val="20"/>
                <w:szCs w:val="20"/>
                <w:lang w:val="ru-RU"/>
              </w:rPr>
            </w:pPr>
          </w:p>
        </w:tc>
        <w:tc>
          <w:tcPr>
            <w:tcW w:w="2070" w:type="dxa"/>
          </w:tcPr>
          <w:p w14:paraId="1BCFCE4D" w14:textId="77777777" w:rsidR="0062678A" w:rsidRPr="0051523F" w:rsidRDefault="0062678A" w:rsidP="00AC2205">
            <w:pPr>
              <w:ind w:firstLine="0"/>
              <w:rPr>
                <w:sz w:val="20"/>
                <w:szCs w:val="20"/>
              </w:rPr>
            </w:pPr>
            <w:r w:rsidRPr="0051523F">
              <w:rPr>
                <w:sz w:val="20"/>
                <w:szCs w:val="20"/>
              </w:rPr>
              <w:t>Действия -&gt; Печать карточки</w:t>
            </w:r>
          </w:p>
        </w:tc>
        <w:tc>
          <w:tcPr>
            <w:tcW w:w="4050" w:type="dxa"/>
          </w:tcPr>
          <w:p w14:paraId="0E2A273C" w14:textId="77777777" w:rsidR="0062678A" w:rsidRPr="0062678A" w:rsidRDefault="0062678A" w:rsidP="00AC2205">
            <w:pPr>
              <w:ind w:firstLine="0"/>
              <w:rPr>
                <w:sz w:val="20"/>
                <w:szCs w:val="20"/>
                <w:lang w:val="ru-RU"/>
              </w:rPr>
            </w:pPr>
            <w:r w:rsidRPr="0062678A">
              <w:rPr>
                <w:sz w:val="20"/>
                <w:szCs w:val="20"/>
                <w:lang w:val="ru-RU"/>
              </w:rPr>
              <w:t>Формирование печатной формы карточки</w:t>
            </w:r>
          </w:p>
          <w:p w14:paraId="022FD250" w14:textId="77777777" w:rsidR="0062678A" w:rsidRPr="0062678A" w:rsidRDefault="0062678A" w:rsidP="00AC2205">
            <w:pPr>
              <w:ind w:firstLine="0"/>
              <w:rPr>
                <w:sz w:val="20"/>
                <w:szCs w:val="20"/>
                <w:lang w:val="ru-RU"/>
              </w:rPr>
            </w:pPr>
            <w:r w:rsidRPr="0062678A">
              <w:rPr>
                <w:sz w:val="20"/>
                <w:szCs w:val="20"/>
                <w:lang w:val="ru-RU"/>
              </w:rPr>
              <w:t xml:space="preserve">Формирование печатной формы карточки с возможностью последующего ее выведения на печать. </w:t>
            </w:r>
          </w:p>
          <w:p w14:paraId="7FA3EC4C" w14:textId="77777777" w:rsidR="0062678A" w:rsidRPr="0062678A" w:rsidRDefault="0062678A" w:rsidP="00AC2205">
            <w:pPr>
              <w:ind w:firstLine="0"/>
              <w:rPr>
                <w:sz w:val="20"/>
                <w:szCs w:val="20"/>
                <w:lang w:val="ru-RU"/>
              </w:rPr>
            </w:pPr>
            <w:r w:rsidRPr="0062678A">
              <w:rPr>
                <w:sz w:val="20"/>
                <w:szCs w:val="20"/>
                <w:lang w:val="ru-RU"/>
              </w:rPr>
              <w:lastRenderedPageBreak/>
              <w:t>Печатная форма карточки в основном содержит все поля вкладки «Основная» карточки и информацию обо всех ее вложениях.</w:t>
            </w:r>
          </w:p>
        </w:tc>
        <w:tc>
          <w:tcPr>
            <w:tcW w:w="3240" w:type="dxa"/>
          </w:tcPr>
          <w:p w14:paraId="4EAD2A61" w14:textId="77777777" w:rsidR="0062678A" w:rsidRPr="0062678A" w:rsidRDefault="0062678A" w:rsidP="00AC2205">
            <w:pPr>
              <w:ind w:firstLine="0"/>
              <w:rPr>
                <w:sz w:val="20"/>
                <w:szCs w:val="20"/>
                <w:lang w:val="ru-RU"/>
              </w:rPr>
            </w:pPr>
            <w:r w:rsidRPr="0062678A">
              <w:rPr>
                <w:sz w:val="20"/>
                <w:szCs w:val="20"/>
                <w:lang w:val="ru-RU"/>
              </w:rPr>
              <w:lastRenderedPageBreak/>
              <w:t>Операция не доступна в рамках матрицы</w:t>
            </w:r>
          </w:p>
        </w:tc>
        <w:tc>
          <w:tcPr>
            <w:tcW w:w="3690" w:type="dxa"/>
          </w:tcPr>
          <w:p w14:paraId="643FA513" w14:textId="77777777" w:rsidR="0062678A" w:rsidRPr="0062678A" w:rsidRDefault="0062678A" w:rsidP="00AC2205">
            <w:pPr>
              <w:ind w:firstLine="0"/>
              <w:rPr>
                <w:sz w:val="20"/>
                <w:szCs w:val="20"/>
                <w:lang w:val="ru-RU"/>
              </w:rPr>
            </w:pPr>
            <w:r w:rsidRPr="0062678A">
              <w:rPr>
                <w:sz w:val="20"/>
                <w:szCs w:val="20"/>
                <w:lang w:val="ru-RU"/>
              </w:rPr>
              <w:t>У вас нет прав на данную операцию</w:t>
            </w:r>
          </w:p>
        </w:tc>
      </w:tr>
      <w:tr w:rsidR="0062678A" w:rsidRPr="00AD5AD2" w14:paraId="41268F99" w14:textId="77777777" w:rsidTr="00AC2205">
        <w:tc>
          <w:tcPr>
            <w:tcW w:w="445" w:type="dxa"/>
          </w:tcPr>
          <w:p w14:paraId="1698ED94" w14:textId="77777777" w:rsidR="0062678A" w:rsidRPr="0062678A" w:rsidRDefault="0062678A" w:rsidP="0062678A">
            <w:pPr>
              <w:pStyle w:val="a4"/>
              <w:numPr>
                <w:ilvl w:val="0"/>
                <w:numId w:val="53"/>
              </w:numPr>
              <w:ind w:left="0" w:hanging="23"/>
              <w:rPr>
                <w:b/>
                <w:sz w:val="20"/>
                <w:szCs w:val="20"/>
                <w:lang w:val="ru-RU"/>
              </w:rPr>
            </w:pPr>
          </w:p>
        </w:tc>
        <w:tc>
          <w:tcPr>
            <w:tcW w:w="2070" w:type="dxa"/>
          </w:tcPr>
          <w:p w14:paraId="03DF1512" w14:textId="77777777" w:rsidR="0062678A" w:rsidRPr="0051523F" w:rsidRDefault="0062678A" w:rsidP="00AC2205">
            <w:pPr>
              <w:ind w:firstLine="0"/>
              <w:rPr>
                <w:sz w:val="20"/>
                <w:szCs w:val="20"/>
              </w:rPr>
            </w:pPr>
            <w:r w:rsidRPr="0051523F">
              <w:rPr>
                <w:sz w:val="20"/>
                <w:szCs w:val="20"/>
              </w:rPr>
              <w:t>Действия -&gt; Свойства карточки</w:t>
            </w:r>
          </w:p>
        </w:tc>
        <w:tc>
          <w:tcPr>
            <w:tcW w:w="4050" w:type="dxa"/>
          </w:tcPr>
          <w:p w14:paraId="2037FFE6" w14:textId="77777777" w:rsidR="0062678A" w:rsidRPr="0062678A" w:rsidRDefault="0062678A" w:rsidP="00AC2205">
            <w:pPr>
              <w:ind w:firstLine="0"/>
              <w:rPr>
                <w:sz w:val="20"/>
                <w:szCs w:val="20"/>
                <w:lang w:val="ru-RU"/>
              </w:rPr>
            </w:pPr>
            <w:r w:rsidRPr="0062678A">
              <w:rPr>
                <w:sz w:val="20"/>
                <w:szCs w:val="20"/>
                <w:lang w:val="ru-RU"/>
              </w:rPr>
              <w:t>Отображение свойств карточки</w:t>
            </w:r>
          </w:p>
          <w:p w14:paraId="1F60E26A" w14:textId="77777777" w:rsidR="0062678A" w:rsidRPr="0062678A" w:rsidRDefault="0062678A" w:rsidP="00AC2205">
            <w:pPr>
              <w:ind w:firstLine="0"/>
              <w:rPr>
                <w:sz w:val="20"/>
                <w:szCs w:val="20"/>
                <w:lang w:val="ru-RU"/>
              </w:rPr>
            </w:pPr>
            <w:r w:rsidRPr="0062678A">
              <w:rPr>
                <w:sz w:val="20"/>
                <w:szCs w:val="20"/>
                <w:lang w:val="ru-RU"/>
              </w:rPr>
              <w:t xml:space="preserve">Отображение всех свойств карточки информативного характера. </w:t>
            </w:r>
          </w:p>
          <w:p w14:paraId="62DAB766" w14:textId="77777777" w:rsidR="0062678A" w:rsidRPr="0062678A" w:rsidRDefault="0062678A" w:rsidP="00AC2205">
            <w:pPr>
              <w:ind w:firstLine="0"/>
              <w:rPr>
                <w:sz w:val="20"/>
                <w:szCs w:val="20"/>
                <w:lang w:val="ru-RU"/>
              </w:rPr>
            </w:pPr>
            <w:r w:rsidRPr="0062678A">
              <w:rPr>
                <w:sz w:val="20"/>
                <w:szCs w:val="20"/>
                <w:lang w:val="ru-RU"/>
              </w:rPr>
              <w:t>Под свойствами подразумеваются все операции, которые были произведены над карточкой с момента создания и до текущего времени в разрезе автора и даты и времени операции.</w:t>
            </w:r>
          </w:p>
        </w:tc>
        <w:tc>
          <w:tcPr>
            <w:tcW w:w="3240" w:type="dxa"/>
          </w:tcPr>
          <w:p w14:paraId="7BBABB6A" w14:textId="77777777" w:rsidR="0062678A" w:rsidRPr="0062678A" w:rsidRDefault="0062678A" w:rsidP="00AC2205">
            <w:pPr>
              <w:ind w:firstLine="0"/>
              <w:rPr>
                <w:sz w:val="20"/>
                <w:szCs w:val="20"/>
                <w:lang w:val="ru-RU"/>
              </w:rPr>
            </w:pPr>
            <w:commentRangeStart w:id="76"/>
            <w:commentRangeStart w:id="77"/>
            <w:r w:rsidRPr="0062678A">
              <w:rPr>
                <w:sz w:val="20"/>
                <w:szCs w:val="20"/>
                <w:lang w:val="ru-RU"/>
              </w:rPr>
              <w:t>Операция не доступна в рамках матрицы</w:t>
            </w:r>
            <w:commentRangeEnd w:id="76"/>
            <w:r w:rsidRPr="0051523F">
              <w:rPr>
                <w:sz w:val="20"/>
                <w:szCs w:val="20"/>
              </w:rPr>
              <w:commentReference w:id="76"/>
            </w:r>
            <w:commentRangeEnd w:id="77"/>
            <w:r w:rsidRPr="0051523F">
              <w:rPr>
                <w:sz w:val="20"/>
                <w:szCs w:val="20"/>
              </w:rPr>
              <w:commentReference w:id="77"/>
            </w:r>
          </w:p>
        </w:tc>
        <w:tc>
          <w:tcPr>
            <w:tcW w:w="3690" w:type="dxa"/>
          </w:tcPr>
          <w:p w14:paraId="45B4B8E9" w14:textId="77777777" w:rsidR="0062678A" w:rsidRPr="0062678A" w:rsidRDefault="0062678A" w:rsidP="00AC2205">
            <w:pPr>
              <w:ind w:firstLine="0"/>
              <w:rPr>
                <w:sz w:val="20"/>
                <w:szCs w:val="20"/>
                <w:lang w:val="ru-RU"/>
              </w:rPr>
            </w:pPr>
            <w:r w:rsidRPr="0062678A">
              <w:rPr>
                <w:sz w:val="20"/>
                <w:szCs w:val="20"/>
                <w:lang w:val="ru-RU"/>
              </w:rPr>
              <w:t>У вас нет прав на данную операцию</w:t>
            </w:r>
          </w:p>
        </w:tc>
      </w:tr>
      <w:tr w:rsidR="0062678A" w:rsidRPr="00AD5AD2" w14:paraId="5073AC17" w14:textId="77777777" w:rsidTr="00AC2205">
        <w:tc>
          <w:tcPr>
            <w:tcW w:w="445" w:type="dxa"/>
          </w:tcPr>
          <w:p w14:paraId="7F5FA8F6" w14:textId="77777777" w:rsidR="0062678A" w:rsidRPr="0062678A" w:rsidRDefault="0062678A" w:rsidP="0062678A">
            <w:pPr>
              <w:pStyle w:val="a4"/>
              <w:numPr>
                <w:ilvl w:val="0"/>
                <w:numId w:val="53"/>
              </w:numPr>
              <w:ind w:left="0" w:hanging="23"/>
              <w:rPr>
                <w:b/>
                <w:sz w:val="20"/>
                <w:szCs w:val="20"/>
                <w:lang w:val="ru-RU"/>
              </w:rPr>
            </w:pPr>
          </w:p>
        </w:tc>
        <w:tc>
          <w:tcPr>
            <w:tcW w:w="2070" w:type="dxa"/>
          </w:tcPr>
          <w:p w14:paraId="13E1D10B" w14:textId="77777777" w:rsidR="0062678A" w:rsidRPr="0051523F" w:rsidRDefault="0062678A" w:rsidP="00AC2205">
            <w:pPr>
              <w:ind w:firstLine="0"/>
              <w:rPr>
                <w:sz w:val="20"/>
                <w:szCs w:val="20"/>
              </w:rPr>
            </w:pPr>
            <w:r w:rsidRPr="0051523F">
              <w:rPr>
                <w:sz w:val="20"/>
                <w:szCs w:val="20"/>
              </w:rPr>
              <w:t>Действия -&gt; Подписать с ЭЦП</w:t>
            </w:r>
          </w:p>
        </w:tc>
        <w:tc>
          <w:tcPr>
            <w:tcW w:w="4050" w:type="dxa"/>
          </w:tcPr>
          <w:p w14:paraId="591D4738" w14:textId="77777777" w:rsidR="0062678A" w:rsidRPr="0062678A" w:rsidRDefault="0062678A" w:rsidP="00AC2205">
            <w:pPr>
              <w:ind w:firstLine="0"/>
              <w:rPr>
                <w:sz w:val="20"/>
                <w:szCs w:val="20"/>
                <w:lang w:val="ru-RU"/>
              </w:rPr>
            </w:pPr>
            <w:commentRangeStart w:id="78"/>
            <w:commentRangeStart w:id="79"/>
            <w:commentRangeStart w:id="80"/>
            <w:r w:rsidRPr="0062678A">
              <w:rPr>
                <w:sz w:val="20"/>
                <w:szCs w:val="20"/>
                <w:lang w:val="ru-RU"/>
              </w:rPr>
              <w:t>Подписание с помощью электронно-цифровой подписи</w:t>
            </w:r>
          </w:p>
          <w:p w14:paraId="53422056" w14:textId="77777777" w:rsidR="0062678A" w:rsidRPr="0062678A" w:rsidRDefault="0062678A" w:rsidP="00AC2205">
            <w:pPr>
              <w:ind w:firstLine="0"/>
              <w:rPr>
                <w:sz w:val="20"/>
                <w:szCs w:val="20"/>
                <w:lang w:val="ru-RU"/>
              </w:rPr>
            </w:pPr>
            <w:r w:rsidRPr="0062678A">
              <w:rPr>
                <w:sz w:val="20"/>
                <w:szCs w:val="20"/>
                <w:lang w:val="ru-RU"/>
              </w:rPr>
              <w:t>Подписание карточки с помощью ЭЦП означает подписать с помощью реквизита карточки, полученному в результате криптографического преобразования информации с использованием закрытого ключа подписи и позволяющий проверить отсутствие искажения информации в электронном документе с момента формирования подписи (целостность), принадлежность подписи владельцу сертификата ключа подписи (авторство), а в случае успешной проверки подтвердить факт подписания электронного документа (неотказуемость).</w:t>
            </w:r>
            <w:commentRangeEnd w:id="78"/>
            <w:r w:rsidRPr="0051523F">
              <w:rPr>
                <w:sz w:val="20"/>
                <w:szCs w:val="20"/>
              </w:rPr>
              <w:commentReference w:id="78"/>
            </w:r>
            <w:commentRangeEnd w:id="79"/>
            <w:r w:rsidRPr="0051523F">
              <w:rPr>
                <w:sz w:val="20"/>
                <w:szCs w:val="20"/>
              </w:rPr>
              <w:commentReference w:id="79"/>
            </w:r>
            <w:commentRangeEnd w:id="80"/>
            <w:r w:rsidRPr="0051523F">
              <w:rPr>
                <w:sz w:val="20"/>
                <w:szCs w:val="20"/>
              </w:rPr>
              <w:commentReference w:id="80"/>
            </w:r>
          </w:p>
          <w:p w14:paraId="2ADF59C9" w14:textId="77777777" w:rsidR="0062678A" w:rsidRPr="0062678A" w:rsidRDefault="0062678A" w:rsidP="00AC2205">
            <w:pPr>
              <w:ind w:firstLine="0"/>
              <w:rPr>
                <w:sz w:val="20"/>
                <w:szCs w:val="20"/>
                <w:lang w:val="ru-RU"/>
              </w:rPr>
            </w:pPr>
            <w:r w:rsidRPr="0062678A">
              <w:rPr>
                <w:sz w:val="20"/>
                <w:szCs w:val="20"/>
                <w:lang w:val="ru-RU"/>
              </w:rPr>
              <w:t>Для просмотра всех подписей карточки, нажмите на Подписи -&gt; Журнал подписей.</w:t>
            </w:r>
          </w:p>
        </w:tc>
        <w:tc>
          <w:tcPr>
            <w:tcW w:w="3240" w:type="dxa"/>
          </w:tcPr>
          <w:p w14:paraId="558445FD" w14:textId="77777777" w:rsidR="0062678A" w:rsidRPr="0062678A" w:rsidRDefault="0062678A" w:rsidP="00AC2205">
            <w:pPr>
              <w:ind w:firstLine="0"/>
              <w:rPr>
                <w:sz w:val="20"/>
                <w:szCs w:val="20"/>
                <w:lang w:val="ru-RU"/>
              </w:rPr>
            </w:pPr>
            <w:r w:rsidRPr="0062678A">
              <w:rPr>
                <w:sz w:val="20"/>
                <w:szCs w:val="20"/>
                <w:lang w:val="ru-RU"/>
              </w:rPr>
              <w:t>Операция не доступна в рамках матрицы</w:t>
            </w:r>
          </w:p>
        </w:tc>
        <w:tc>
          <w:tcPr>
            <w:tcW w:w="3690" w:type="dxa"/>
          </w:tcPr>
          <w:p w14:paraId="4E7DF02C" w14:textId="77777777" w:rsidR="0062678A" w:rsidRPr="0062678A" w:rsidRDefault="0062678A" w:rsidP="00AC2205">
            <w:pPr>
              <w:ind w:firstLine="0"/>
              <w:rPr>
                <w:sz w:val="20"/>
                <w:szCs w:val="20"/>
                <w:lang w:val="ru-RU"/>
              </w:rPr>
            </w:pPr>
            <w:r w:rsidRPr="0062678A">
              <w:rPr>
                <w:sz w:val="20"/>
                <w:szCs w:val="20"/>
                <w:lang w:val="ru-RU"/>
              </w:rPr>
              <w:t>У вас нет прав на данную операцию</w:t>
            </w:r>
          </w:p>
        </w:tc>
      </w:tr>
      <w:tr w:rsidR="0062678A" w:rsidRPr="00AD5AD2" w14:paraId="7ADC0A33" w14:textId="77777777" w:rsidTr="00AC2205">
        <w:tc>
          <w:tcPr>
            <w:tcW w:w="445" w:type="dxa"/>
            <w:vMerge w:val="restart"/>
          </w:tcPr>
          <w:p w14:paraId="009DBB9C" w14:textId="77777777" w:rsidR="0062678A" w:rsidRPr="0062678A" w:rsidRDefault="0062678A" w:rsidP="0062678A">
            <w:pPr>
              <w:pStyle w:val="a4"/>
              <w:numPr>
                <w:ilvl w:val="0"/>
                <w:numId w:val="53"/>
              </w:numPr>
              <w:ind w:left="0" w:hanging="23"/>
              <w:rPr>
                <w:b/>
                <w:sz w:val="20"/>
                <w:szCs w:val="20"/>
                <w:lang w:val="ru-RU"/>
              </w:rPr>
            </w:pPr>
          </w:p>
        </w:tc>
        <w:tc>
          <w:tcPr>
            <w:tcW w:w="2070" w:type="dxa"/>
            <w:vMerge w:val="restart"/>
          </w:tcPr>
          <w:p w14:paraId="3E330D90" w14:textId="77777777" w:rsidR="0062678A" w:rsidRPr="0051523F" w:rsidRDefault="0062678A" w:rsidP="00AC2205">
            <w:pPr>
              <w:ind w:firstLine="0"/>
              <w:rPr>
                <w:sz w:val="20"/>
                <w:szCs w:val="20"/>
              </w:rPr>
            </w:pPr>
            <w:r w:rsidRPr="0051523F">
              <w:rPr>
                <w:sz w:val="20"/>
                <w:szCs w:val="20"/>
              </w:rPr>
              <w:t>Действия -&gt; Журнал ЭЦП</w:t>
            </w:r>
          </w:p>
        </w:tc>
        <w:tc>
          <w:tcPr>
            <w:tcW w:w="4050" w:type="dxa"/>
            <w:vMerge w:val="restart"/>
          </w:tcPr>
          <w:p w14:paraId="479C2880" w14:textId="77777777" w:rsidR="0062678A" w:rsidRPr="0062678A" w:rsidRDefault="0062678A" w:rsidP="00AC2205">
            <w:pPr>
              <w:ind w:firstLine="0"/>
              <w:rPr>
                <w:sz w:val="20"/>
                <w:szCs w:val="20"/>
                <w:lang w:val="ru-RU"/>
              </w:rPr>
            </w:pPr>
            <w:r w:rsidRPr="0062678A">
              <w:rPr>
                <w:sz w:val="20"/>
                <w:szCs w:val="20"/>
                <w:lang w:val="ru-RU"/>
              </w:rPr>
              <w:t>Журнал электронно-цифровых подписей</w:t>
            </w:r>
          </w:p>
          <w:p w14:paraId="4CCA9DFA" w14:textId="77777777" w:rsidR="0062678A" w:rsidRPr="0062678A" w:rsidRDefault="0062678A" w:rsidP="00AC2205">
            <w:pPr>
              <w:ind w:firstLine="0"/>
              <w:rPr>
                <w:sz w:val="20"/>
                <w:szCs w:val="20"/>
                <w:lang w:val="ru-RU"/>
              </w:rPr>
            </w:pPr>
            <w:r w:rsidRPr="0062678A">
              <w:rPr>
                <w:sz w:val="20"/>
                <w:szCs w:val="20"/>
                <w:lang w:val="ru-RU"/>
              </w:rPr>
              <w:t>Отображение всех электронно-цифровых подписей документа в разрезе владельца ЭЦП и даты и времени подписания.</w:t>
            </w:r>
          </w:p>
        </w:tc>
        <w:tc>
          <w:tcPr>
            <w:tcW w:w="3240" w:type="dxa"/>
          </w:tcPr>
          <w:p w14:paraId="141B53BE" w14:textId="77777777" w:rsidR="0062678A" w:rsidRPr="0062678A" w:rsidRDefault="0062678A" w:rsidP="00AC2205">
            <w:pPr>
              <w:ind w:firstLine="0"/>
              <w:rPr>
                <w:sz w:val="20"/>
                <w:szCs w:val="20"/>
                <w:lang w:val="ru-RU"/>
              </w:rPr>
            </w:pPr>
            <w:commentRangeStart w:id="81"/>
            <w:commentRangeStart w:id="82"/>
            <w:r w:rsidRPr="0062678A">
              <w:rPr>
                <w:sz w:val="20"/>
                <w:szCs w:val="20"/>
                <w:lang w:val="ru-RU"/>
              </w:rPr>
              <w:t>Операция не доступна в рамках матрицы</w:t>
            </w:r>
            <w:commentRangeEnd w:id="81"/>
            <w:r w:rsidRPr="0051523F">
              <w:rPr>
                <w:sz w:val="20"/>
                <w:szCs w:val="20"/>
              </w:rPr>
              <w:commentReference w:id="81"/>
            </w:r>
            <w:commentRangeEnd w:id="82"/>
            <w:r w:rsidRPr="0051523F">
              <w:rPr>
                <w:sz w:val="20"/>
                <w:szCs w:val="20"/>
              </w:rPr>
              <w:commentReference w:id="82"/>
            </w:r>
          </w:p>
        </w:tc>
        <w:tc>
          <w:tcPr>
            <w:tcW w:w="3690" w:type="dxa"/>
          </w:tcPr>
          <w:p w14:paraId="77686448" w14:textId="77777777" w:rsidR="0062678A" w:rsidRPr="0062678A" w:rsidRDefault="0062678A" w:rsidP="00AC2205">
            <w:pPr>
              <w:ind w:firstLine="0"/>
              <w:rPr>
                <w:sz w:val="20"/>
                <w:szCs w:val="20"/>
                <w:lang w:val="ru-RU"/>
              </w:rPr>
            </w:pPr>
            <w:r w:rsidRPr="0062678A">
              <w:rPr>
                <w:sz w:val="20"/>
                <w:szCs w:val="20"/>
                <w:lang w:val="ru-RU"/>
              </w:rPr>
              <w:t>У вас нет прав на данную операцию</w:t>
            </w:r>
          </w:p>
        </w:tc>
      </w:tr>
      <w:tr w:rsidR="0062678A" w:rsidRPr="0051523F" w14:paraId="5C6B12BB" w14:textId="77777777" w:rsidTr="00AC2205">
        <w:tc>
          <w:tcPr>
            <w:tcW w:w="445" w:type="dxa"/>
            <w:vMerge/>
          </w:tcPr>
          <w:p w14:paraId="66804408" w14:textId="77777777" w:rsidR="0062678A" w:rsidRPr="0062678A" w:rsidRDefault="0062678A" w:rsidP="0062678A">
            <w:pPr>
              <w:pStyle w:val="a4"/>
              <w:numPr>
                <w:ilvl w:val="0"/>
                <w:numId w:val="53"/>
              </w:numPr>
              <w:ind w:left="0" w:hanging="23"/>
              <w:rPr>
                <w:b/>
                <w:sz w:val="20"/>
                <w:szCs w:val="20"/>
                <w:lang w:val="ru-RU"/>
              </w:rPr>
            </w:pPr>
          </w:p>
        </w:tc>
        <w:tc>
          <w:tcPr>
            <w:tcW w:w="2070" w:type="dxa"/>
            <w:vMerge/>
          </w:tcPr>
          <w:p w14:paraId="61BECA56" w14:textId="77777777" w:rsidR="0062678A" w:rsidRPr="0062678A" w:rsidRDefault="0062678A" w:rsidP="00AC2205">
            <w:pPr>
              <w:ind w:firstLine="0"/>
              <w:rPr>
                <w:sz w:val="20"/>
                <w:szCs w:val="20"/>
                <w:lang w:val="ru-RU"/>
              </w:rPr>
            </w:pPr>
          </w:p>
        </w:tc>
        <w:tc>
          <w:tcPr>
            <w:tcW w:w="4050" w:type="dxa"/>
            <w:vMerge/>
          </w:tcPr>
          <w:p w14:paraId="6F652081" w14:textId="77777777" w:rsidR="0062678A" w:rsidRPr="0062678A" w:rsidRDefault="0062678A" w:rsidP="00AC2205">
            <w:pPr>
              <w:ind w:firstLine="0"/>
              <w:rPr>
                <w:sz w:val="20"/>
                <w:szCs w:val="20"/>
                <w:lang w:val="ru-RU"/>
              </w:rPr>
            </w:pPr>
          </w:p>
        </w:tc>
        <w:tc>
          <w:tcPr>
            <w:tcW w:w="3240" w:type="dxa"/>
          </w:tcPr>
          <w:p w14:paraId="159CD7D9" w14:textId="77777777" w:rsidR="0062678A" w:rsidRPr="0062678A" w:rsidRDefault="0062678A" w:rsidP="00AC2205">
            <w:pPr>
              <w:ind w:firstLine="0"/>
              <w:rPr>
                <w:sz w:val="20"/>
                <w:szCs w:val="20"/>
                <w:lang w:val="ru-RU"/>
              </w:rPr>
            </w:pPr>
            <w:r w:rsidRPr="0062678A">
              <w:rPr>
                <w:sz w:val="20"/>
                <w:szCs w:val="20"/>
                <w:lang w:val="ru-RU"/>
              </w:rPr>
              <w:t>Если документ не был подписан ни одной ЭЦП</w:t>
            </w:r>
          </w:p>
        </w:tc>
        <w:tc>
          <w:tcPr>
            <w:tcW w:w="3690" w:type="dxa"/>
          </w:tcPr>
          <w:p w14:paraId="3D11515C" w14:textId="77777777" w:rsidR="0062678A" w:rsidRPr="0051523F" w:rsidRDefault="0062678A" w:rsidP="00AC2205">
            <w:pPr>
              <w:ind w:firstLine="0"/>
              <w:rPr>
                <w:sz w:val="20"/>
                <w:szCs w:val="20"/>
              </w:rPr>
            </w:pPr>
            <w:r w:rsidRPr="0051523F">
              <w:rPr>
                <w:sz w:val="20"/>
                <w:szCs w:val="20"/>
              </w:rPr>
              <w:t>Журнал ЭЦП пуст</w:t>
            </w:r>
          </w:p>
        </w:tc>
      </w:tr>
      <w:tr w:rsidR="0062678A" w:rsidRPr="00AD5AD2" w14:paraId="02455A50" w14:textId="77777777" w:rsidTr="00AC2205">
        <w:tc>
          <w:tcPr>
            <w:tcW w:w="445" w:type="dxa"/>
            <w:vMerge w:val="restart"/>
          </w:tcPr>
          <w:p w14:paraId="12BA87BF" w14:textId="77777777" w:rsidR="0062678A" w:rsidRPr="0051523F" w:rsidRDefault="0062678A" w:rsidP="0062678A">
            <w:pPr>
              <w:pStyle w:val="a4"/>
              <w:numPr>
                <w:ilvl w:val="0"/>
                <w:numId w:val="53"/>
              </w:numPr>
              <w:ind w:left="0" w:hanging="23"/>
              <w:rPr>
                <w:b/>
                <w:sz w:val="20"/>
                <w:szCs w:val="20"/>
              </w:rPr>
            </w:pPr>
          </w:p>
        </w:tc>
        <w:tc>
          <w:tcPr>
            <w:tcW w:w="2070" w:type="dxa"/>
            <w:vMerge w:val="restart"/>
          </w:tcPr>
          <w:p w14:paraId="18F66EE0" w14:textId="77777777" w:rsidR="0062678A" w:rsidRPr="0051523F" w:rsidRDefault="0062678A" w:rsidP="00AC2205">
            <w:pPr>
              <w:ind w:firstLine="0"/>
              <w:rPr>
                <w:sz w:val="20"/>
                <w:szCs w:val="20"/>
              </w:rPr>
            </w:pPr>
            <w:r w:rsidRPr="0051523F">
              <w:rPr>
                <w:sz w:val="20"/>
                <w:szCs w:val="20"/>
              </w:rPr>
              <w:t>Действия -&gt; Добавить наблюдателей</w:t>
            </w:r>
          </w:p>
        </w:tc>
        <w:tc>
          <w:tcPr>
            <w:tcW w:w="4050" w:type="dxa"/>
            <w:vMerge w:val="restart"/>
          </w:tcPr>
          <w:p w14:paraId="41083B9A" w14:textId="77777777" w:rsidR="0062678A" w:rsidRPr="0051523F" w:rsidRDefault="0062678A" w:rsidP="00AC2205">
            <w:pPr>
              <w:ind w:firstLine="0"/>
              <w:rPr>
                <w:sz w:val="20"/>
                <w:szCs w:val="20"/>
              </w:rPr>
            </w:pPr>
            <w:r w:rsidRPr="0051523F">
              <w:rPr>
                <w:sz w:val="20"/>
                <w:szCs w:val="20"/>
              </w:rPr>
              <w:t>Добавление наблюдателей</w:t>
            </w:r>
          </w:p>
          <w:p w14:paraId="73E34D92" w14:textId="77777777" w:rsidR="0062678A" w:rsidRPr="0062678A" w:rsidRDefault="0062678A" w:rsidP="00AC2205">
            <w:pPr>
              <w:ind w:firstLine="0"/>
              <w:rPr>
                <w:sz w:val="20"/>
                <w:szCs w:val="20"/>
                <w:lang w:val="ru-RU"/>
              </w:rPr>
            </w:pPr>
            <w:r w:rsidRPr="0062678A">
              <w:rPr>
                <w:sz w:val="20"/>
                <w:szCs w:val="20"/>
                <w:lang w:val="ru-RU"/>
              </w:rPr>
              <w:lastRenderedPageBreak/>
              <w:t xml:space="preserve">Управление списком тех людей, которые получат доступ на чтение карточки и будут получать уведомления о действиях, производимых над карточкой </w:t>
            </w:r>
          </w:p>
        </w:tc>
        <w:tc>
          <w:tcPr>
            <w:tcW w:w="3240" w:type="dxa"/>
          </w:tcPr>
          <w:p w14:paraId="7223D6F1" w14:textId="77777777" w:rsidR="0062678A" w:rsidRPr="0062678A" w:rsidRDefault="0062678A" w:rsidP="00AC2205">
            <w:pPr>
              <w:ind w:firstLine="0"/>
              <w:rPr>
                <w:sz w:val="20"/>
                <w:szCs w:val="20"/>
                <w:lang w:val="ru-RU"/>
              </w:rPr>
            </w:pPr>
            <w:r w:rsidRPr="0062678A">
              <w:rPr>
                <w:sz w:val="20"/>
                <w:szCs w:val="20"/>
                <w:lang w:val="ru-RU"/>
              </w:rPr>
              <w:lastRenderedPageBreak/>
              <w:t>Операция не доступна в рамках матрицы</w:t>
            </w:r>
          </w:p>
        </w:tc>
        <w:tc>
          <w:tcPr>
            <w:tcW w:w="3690" w:type="dxa"/>
          </w:tcPr>
          <w:p w14:paraId="63F9D3F5" w14:textId="77777777" w:rsidR="0062678A" w:rsidRPr="0062678A" w:rsidRDefault="0062678A" w:rsidP="00AC2205">
            <w:pPr>
              <w:ind w:firstLine="0"/>
              <w:rPr>
                <w:sz w:val="20"/>
                <w:szCs w:val="20"/>
                <w:lang w:val="ru-RU"/>
              </w:rPr>
            </w:pPr>
            <w:r w:rsidRPr="0062678A">
              <w:rPr>
                <w:sz w:val="20"/>
                <w:szCs w:val="20"/>
                <w:lang w:val="ru-RU"/>
              </w:rPr>
              <w:t>У вас нет прав на данную операцию</w:t>
            </w:r>
          </w:p>
        </w:tc>
      </w:tr>
      <w:tr w:rsidR="0062678A" w:rsidRPr="00AD5AD2" w14:paraId="62FA71A3" w14:textId="77777777" w:rsidTr="00AC2205">
        <w:tc>
          <w:tcPr>
            <w:tcW w:w="445" w:type="dxa"/>
            <w:vMerge/>
          </w:tcPr>
          <w:p w14:paraId="39A66FA7" w14:textId="77777777" w:rsidR="0062678A" w:rsidRPr="0062678A" w:rsidRDefault="0062678A" w:rsidP="00AC2205">
            <w:pPr>
              <w:ind w:hanging="23"/>
              <w:rPr>
                <w:b/>
                <w:sz w:val="20"/>
                <w:szCs w:val="20"/>
                <w:lang w:val="ru-RU"/>
              </w:rPr>
            </w:pPr>
          </w:p>
        </w:tc>
        <w:tc>
          <w:tcPr>
            <w:tcW w:w="2070" w:type="dxa"/>
            <w:vMerge/>
          </w:tcPr>
          <w:p w14:paraId="4116232D" w14:textId="77777777" w:rsidR="0062678A" w:rsidRPr="0062678A" w:rsidRDefault="0062678A" w:rsidP="00AC2205">
            <w:pPr>
              <w:ind w:firstLine="0"/>
              <w:rPr>
                <w:sz w:val="20"/>
                <w:szCs w:val="20"/>
                <w:lang w:val="ru-RU"/>
              </w:rPr>
            </w:pPr>
          </w:p>
        </w:tc>
        <w:tc>
          <w:tcPr>
            <w:tcW w:w="4050" w:type="dxa"/>
            <w:vMerge/>
          </w:tcPr>
          <w:p w14:paraId="09504719" w14:textId="77777777" w:rsidR="0062678A" w:rsidRPr="0062678A" w:rsidRDefault="0062678A" w:rsidP="00AC2205">
            <w:pPr>
              <w:ind w:firstLine="0"/>
              <w:rPr>
                <w:sz w:val="20"/>
                <w:szCs w:val="20"/>
                <w:lang w:val="ru-RU"/>
              </w:rPr>
            </w:pPr>
          </w:p>
        </w:tc>
        <w:tc>
          <w:tcPr>
            <w:tcW w:w="3240" w:type="dxa"/>
          </w:tcPr>
          <w:p w14:paraId="67C44413" w14:textId="77777777" w:rsidR="0062678A" w:rsidRPr="0062678A" w:rsidRDefault="0062678A" w:rsidP="00AC2205">
            <w:pPr>
              <w:ind w:firstLine="0"/>
              <w:rPr>
                <w:sz w:val="20"/>
                <w:szCs w:val="20"/>
                <w:lang w:val="ru-RU"/>
              </w:rPr>
            </w:pPr>
            <w:r w:rsidRPr="0062678A">
              <w:rPr>
                <w:sz w:val="20"/>
                <w:szCs w:val="20"/>
                <w:lang w:val="ru-RU"/>
              </w:rPr>
              <w:t>Если был проставлен запрет на деление наблюдателю</w:t>
            </w:r>
          </w:p>
        </w:tc>
        <w:tc>
          <w:tcPr>
            <w:tcW w:w="3690" w:type="dxa"/>
          </w:tcPr>
          <w:p w14:paraId="6F747D5E" w14:textId="77777777" w:rsidR="0062678A" w:rsidRPr="0062678A" w:rsidRDefault="0062678A" w:rsidP="00AC2205">
            <w:pPr>
              <w:ind w:firstLine="0"/>
              <w:rPr>
                <w:sz w:val="20"/>
                <w:szCs w:val="20"/>
                <w:lang w:val="ru-RU"/>
              </w:rPr>
            </w:pPr>
            <w:r w:rsidRPr="0062678A">
              <w:rPr>
                <w:sz w:val="20"/>
                <w:szCs w:val="20"/>
                <w:lang w:val="ru-RU"/>
              </w:rPr>
              <w:t>Пользователь, указавший вас в качестве наблюдателя, запретил дальнейшее деление карточки</w:t>
            </w:r>
          </w:p>
        </w:tc>
      </w:tr>
    </w:tbl>
    <w:p w14:paraId="3CE66909" w14:textId="77777777" w:rsidR="0062678A" w:rsidRPr="0069568E" w:rsidRDefault="0062678A" w:rsidP="0062678A">
      <w:pPr>
        <w:ind w:left="706" w:firstLine="0"/>
        <w:rPr>
          <w:lang w:val="ru-RU"/>
        </w:rPr>
      </w:pPr>
    </w:p>
    <w:p w14:paraId="6E584A8B" w14:textId="77777777" w:rsidR="0062678A" w:rsidRDefault="0062678A" w:rsidP="0062678A">
      <w:pPr>
        <w:pStyle w:val="afd"/>
        <w:rPr>
          <w:lang w:val="ru-RU"/>
        </w:rPr>
      </w:pPr>
      <w:r w:rsidRPr="009347C2">
        <w:rPr>
          <w:lang w:val="ru-RU"/>
        </w:rPr>
        <w:t xml:space="preserve">Таблица </w:t>
      </w:r>
      <w:r>
        <w:fldChar w:fldCharType="begin"/>
      </w:r>
      <w:r w:rsidRPr="009347C2">
        <w:rPr>
          <w:lang w:val="ru-RU"/>
        </w:rPr>
        <w:instrText xml:space="preserve"> </w:instrText>
      </w:r>
      <w:r>
        <w:instrText>SEQ</w:instrText>
      </w:r>
      <w:r w:rsidRPr="009347C2">
        <w:rPr>
          <w:lang w:val="ru-RU"/>
        </w:rPr>
        <w:instrText xml:space="preserve"> Таблица \* </w:instrText>
      </w:r>
      <w:r>
        <w:instrText>ARABIC</w:instrText>
      </w:r>
      <w:r w:rsidRPr="009347C2">
        <w:rPr>
          <w:lang w:val="ru-RU"/>
        </w:rPr>
        <w:instrText xml:space="preserve"> </w:instrText>
      </w:r>
      <w:r>
        <w:fldChar w:fldCharType="separate"/>
      </w:r>
      <w:r w:rsidRPr="009347C2">
        <w:rPr>
          <w:noProof/>
          <w:lang w:val="ru-RU"/>
        </w:rPr>
        <w:t>3</w:t>
      </w:r>
      <w:r>
        <w:fldChar w:fldCharType="end"/>
      </w:r>
      <w:r>
        <w:rPr>
          <w:lang w:val="ru-RU"/>
        </w:rPr>
        <w:t xml:space="preserve"> </w:t>
      </w:r>
      <w:r w:rsidRPr="009347C2">
        <w:rPr>
          <w:lang w:val="ru-RU"/>
        </w:rPr>
        <w:t>Тексты подсказок и причин недоступности других кнопок</w:t>
      </w:r>
    </w:p>
    <w:tbl>
      <w:tblPr>
        <w:tblStyle w:val="a8"/>
        <w:tblW w:w="13495" w:type="dxa"/>
        <w:tblLook w:val="04A0" w:firstRow="1" w:lastRow="0" w:firstColumn="1" w:lastColumn="0" w:noHBand="0" w:noVBand="1"/>
      </w:tblPr>
      <w:tblGrid>
        <w:gridCol w:w="534"/>
        <w:gridCol w:w="2493"/>
        <w:gridCol w:w="3990"/>
        <w:gridCol w:w="3201"/>
        <w:gridCol w:w="3277"/>
      </w:tblGrid>
      <w:tr w:rsidR="0062678A" w:rsidRPr="00FC2824" w14:paraId="37E11910" w14:textId="77777777" w:rsidTr="00AC2205">
        <w:trPr>
          <w:tblHeader/>
        </w:trPr>
        <w:tc>
          <w:tcPr>
            <w:tcW w:w="534" w:type="dxa"/>
            <w:vMerge w:val="restart"/>
          </w:tcPr>
          <w:p w14:paraId="4C30B340" w14:textId="77777777" w:rsidR="0062678A" w:rsidRPr="00FC2824" w:rsidRDefault="0062678A" w:rsidP="00AC2205">
            <w:pPr>
              <w:ind w:left="-30" w:firstLine="0"/>
              <w:rPr>
                <w:b/>
                <w:sz w:val="20"/>
                <w:szCs w:val="20"/>
              </w:rPr>
            </w:pPr>
            <w:r w:rsidRPr="00FC2824">
              <w:rPr>
                <w:b/>
                <w:sz w:val="20"/>
                <w:szCs w:val="20"/>
              </w:rPr>
              <w:t>№ п/п</w:t>
            </w:r>
          </w:p>
        </w:tc>
        <w:tc>
          <w:tcPr>
            <w:tcW w:w="2493" w:type="dxa"/>
            <w:vMerge w:val="restart"/>
          </w:tcPr>
          <w:p w14:paraId="035988BA" w14:textId="77777777" w:rsidR="0062678A" w:rsidRPr="00FC2824" w:rsidRDefault="0062678A" w:rsidP="00AC2205">
            <w:pPr>
              <w:ind w:left="-30" w:firstLine="0"/>
              <w:rPr>
                <w:b/>
                <w:sz w:val="20"/>
                <w:szCs w:val="20"/>
              </w:rPr>
            </w:pPr>
            <w:r w:rsidRPr="00FC2824">
              <w:rPr>
                <w:b/>
                <w:sz w:val="20"/>
                <w:szCs w:val="20"/>
              </w:rPr>
              <w:t>Кнопка</w:t>
            </w:r>
          </w:p>
        </w:tc>
        <w:tc>
          <w:tcPr>
            <w:tcW w:w="3990" w:type="dxa"/>
            <w:vMerge w:val="restart"/>
          </w:tcPr>
          <w:p w14:paraId="1CDEFF52" w14:textId="77777777" w:rsidR="0062678A" w:rsidRPr="00FC2824" w:rsidRDefault="0062678A" w:rsidP="00AC2205">
            <w:pPr>
              <w:ind w:left="-30" w:firstLine="0"/>
              <w:rPr>
                <w:b/>
                <w:sz w:val="20"/>
                <w:szCs w:val="20"/>
              </w:rPr>
            </w:pPr>
            <w:r w:rsidRPr="00FC2824">
              <w:rPr>
                <w:b/>
                <w:sz w:val="20"/>
                <w:szCs w:val="20"/>
              </w:rPr>
              <w:t>Подсказка</w:t>
            </w:r>
          </w:p>
        </w:tc>
        <w:tc>
          <w:tcPr>
            <w:tcW w:w="6478" w:type="dxa"/>
            <w:gridSpan w:val="2"/>
          </w:tcPr>
          <w:p w14:paraId="31F5A5A9" w14:textId="77777777" w:rsidR="0062678A" w:rsidRPr="00FC2824" w:rsidRDefault="0062678A" w:rsidP="00AC2205">
            <w:pPr>
              <w:ind w:left="-30" w:firstLine="0"/>
              <w:rPr>
                <w:b/>
                <w:sz w:val="20"/>
                <w:szCs w:val="20"/>
              </w:rPr>
            </w:pPr>
            <w:r w:rsidRPr="00FC2824">
              <w:rPr>
                <w:b/>
                <w:sz w:val="20"/>
                <w:szCs w:val="20"/>
              </w:rPr>
              <w:t>Недоступность</w:t>
            </w:r>
          </w:p>
        </w:tc>
      </w:tr>
      <w:tr w:rsidR="0062678A" w:rsidRPr="00FC2824" w14:paraId="61F3F172" w14:textId="77777777" w:rsidTr="00AC2205">
        <w:trPr>
          <w:tblHeader/>
        </w:trPr>
        <w:tc>
          <w:tcPr>
            <w:tcW w:w="534" w:type="dxa"/>
            <w:vMerge/>
          </w:tcPr>
          <w:p w14:paraId="518B5E64" w14:textId="77777777" w:rsidR="0062678A" w:rsidRPr="00FC2824" w:rsidRDefault="0062678A" w:rsidP="00AC2205">
            <w:pPr>
              <w:ind w:left="-30" w:firstLine="0"/>
              <w:rPr>
                <w:b/>
                <w:sz w:val="20"/>
                <w:szCs w:val="20"/>
              </w:rPr>
            </w:pPr>
          </w:p>
        </w:tc>
        <w:tc>
          <w:tcPr>
            <w:tcW w:w="2493" w:type="dxa"/>
            <w:vMerge/>
          </w:tcPr>
          <w:p w14:paraId="6AB10B86" w14:textId="77777777" w:rsidR="0062678A" w:rsidRPr="00FC2824" w:rsidRDefault="0062678A" w:rsidP="00AC2205">
            <w:pPr>
              <w:ind w:left="-30" w:firstLine="0"/>
              <w:rPr>
                <w:b/>
                <w:sz w:val="20"/>
                <w:szCs w:val="20"/>
              </w:rPr>
            </w:pPr>
          </w:p>
        </w:tc>
        <w:tc>
          <w:tcPr>
            <w:tcW w:w="3990" w:type="dxa"/>
            <w:vMerge/>
          </w:tcPr>
          <w:p w14:paraId="251414C8" w14:textId="77777777" w:rsidR="0062678A" w:rsidRPr="00FC2824" w:rsidRDefault="0062678A" w:rsidP="00AC2205">
            <w:pPr>
              <w:ind w:left="-30" w:firstLine="0"/>
              <w:rPr>
                <w:b/>
                <w:sz w:val="20"/>
                <w:szCs w:val="20"/>
              </w:rPr>
            </w:pPr>
          </w:p>
        </w:tc>
        <w:tc>
          <w:tcPr>
            <w:tcW w:w="3201" w:type="dxa"/>
          </w:tcPr>
          <w:p w14:paraId="0E6E153A" w14:textId="77777777" w:rsidR="0062678A" w:rsidRPr="00FC2824" w:rsidRDefault="0062678A" w:rsidP="00AC2205">
            <w:pPr>
              <w:ind w:left="-30" w:firstLine="0"/>
              <w:rPr>
                <w:b/>
                <w:sz w:val="20"/>
                <w:szCs w:val="20"/>
              </w:rPr>
            </w:pPr>
            <w:r w:rsidRPr="00FC2824">
              <w:rPr>
                <w:b/>
                <w:sz w:val="20"/>
                <w:szCs w:val="20"/>
              </w:rPr>
              <w:t>Причина</w:t>
            </w:r>
          </w:p>
        </w:tc>
        <w:tc>
          <w:tcPr>
            <w:tcW w:w="3277" w:type="dxa"/>
          </w:tcPr>
          <w:p w14:paraId="3030FA02" w14:textId="77777777" w:rsidR="0062678A" w:rsidRPr="00FC2824" w:rsidRDefault="0062678A" w:rsidP="00AC2205">
            <w:pPr>
              <w:ind w:left="-30" w:firstLine="0"/>
              <w:rPr>
                <w:b/>
                <w:sz w:val="20"/>
                <w:szCs w:val="20"/>
              </w:rPr>
            </w:pPr>
            <w:r w:rsidRPr="00FC2824">
              <w:rPr>
                <w:b/>
                <w:sz w:val="20"/>
                <w:szCs w:val="20"/>
              </w:rPr>
              <w:t>Текст причины</w:t>
            </w:r>
          </w:p>
        </w:tc>
      </w:tr>
      <w:tr w:rsidR="0062678A" w:rsidRPr="00AD5AD2" w14:paraId="3B6A0F24" w14:textId="77777777" w:rsidTr="00AC2205">
        <w:tc>
          <w:tcPr>
            <w:tcW w:w="534" w:type="dxa"/>
          </w:tcPr>
          <w:p w14:paraId="668290A2" w14:textId="77777777" w:rsidR="0062678A" w:rsidRPr="00FC2824" w:rsidRDefault="0062678A" w:rsidP="0062678A">
            <w:pPr>
              <w:pStyle w:val="a4"/>
              <w:numPr>
                <w:ilvl w:val="0"/>
                <w:numId w:val="54"/>
              </w:numPr>
              <w:spacing w:before="120"/>
              <w:ind w:left="-30" w:firstLine="0"/>
              <w:rPr>
                <w:b/>
                <w:sz w:val="20"/>
                <w:szCs w:val="20"/>
              </w:rPr>
            </w:pPr>
          </w:p>
        </w:tc>
        <w:tc>
          <w:tcPr>
            <w:tcW w:w="2493" w:type="dxa"/>
          </w:tcPr>
          <w:p w14:paraId="39F3781C" w14:textId="77777777" w:rsidR="0062678A" w:rsidRPr="00FC2824" w:rsidRDefault="0062678A" w:rsidP="00AC2205">
            <w:pPr>
              <w:ind w:left="-30" w:firstLine="0"/>
              <w:rPr>
                <w:sz w:val="20"/>
                <w:szCs w:val="20"/>
              </w:rPr>
            </w:pPr>
            <w:r w:rsidRPr="00FC2824">
              <w:rPr>
                <w:sz w:val="20"/>
                <w:szCs w:val="20"/>
              </w:rPr>
              <w:t>Делегировать</w:t>
            </w:r>
          </w:p>
        </w:tc>
        <w:tc>
          <w:tcPr>
            <w:tcW w:w="3990" w:type="dxa"/>
          </w:tcPr>
          <w:p w14:paraId="4C539B2B" w14:textId="77777777" w:rsidR="0062678A" w:rsidRPr="00FC2824" w:rsidRDefault="0062678A" w:rsidP="00AC2205">
            <w:pPr>
              <w:ind w:left="-30" w:firstLine="0"/>
              <w:rPr>
                <w:sz w:val="20"/>
                <w:szCs w:val="20"/>
              </w:rPr>
            </w:pPr>
            <w:r w:rsidRPr="00FC2824">
              <w:rPr>
                <w:sz w:val="20"/>
                <w:szCs w:val="20"/>
              </w:rPr>
              <w:t>Делегирование своего задания</w:t>
            </w:r>
          </w:p>
          <w:p w14:paraId="3E74A806" w14:textId="77777777" w:rsidR="0062678A" w:rsidRPr="0062678A" w:rsidRDefault="0062678A" w:rsidP="00AC2205">
            <w:pPr>
              <w:ind w:left="-30" w:firstLine="0"/>
              <w:rPr>
                <w:sz w:val="20"/>
                <w:szCs w:val="20"/>
                <w:lang w:val="ru-RU"/>
              </w:rPr>
            </w:pPr>
            <w:r w:rsidRPr="0062678A">
              <w:rPr>
                <w:sz w:val="20"/>
                <w:szCs w:val="20"/>
                <w:lang w:val="ru-RU"/>
              </w:rPr>
              <w:t>В СЭД функция «Делегирование задания» предназначена для таких ситуаций, как:</w:t>
            </w:r>
          </w:p>
          <w:p w14:paraId="1C5EBB22" w14:textId="77777777" w:rsidR="0062678A" w:rsidRPr="0062678A" w:rsidRDefault="0062678A" w:rsidP="00AC2205">
            <w:pPr>
              <w:ind w:left="-30" w:firstLine="0"/>
              <w:rPr>
                <w:sz w:val="20"/>
                <w:szCs w:val="20"/>
                <w:lang w:val="ru-RU"/>
              </w:rPr>
            </w:pPr>
            <w:r w:rsidRPr="0062678A">
              <w:rPr>
                <w:sz w:val="20"/>
                <w:szCs w:val="20"/>
                <w:lang w:val="ru-RU"/>
              </w:rPr>
              <w:t>Задание направлено не по назначению;</w:t>
            </w:r>
          </w:p>
          <w:p w14:paraId="793DCFBB" w14:textId="77777777" w:rsidR="0062678A" w:rsidRPr="0062678A" w:rsidRDefault="0062678A" w:rsidP="00AC2205">
            <w:pPr>
              <w:ind w:left="-30" w:firstLine="0"/>
              <w:rPr>
                <w:sz w:val="20"/>
                <w:szCs w:val="20"/>
                <w:lang w:val="ru-RU"/>
              </w:rPr>
            </w:pPr>
            <w:r w:rsidRPr="0062678A">
              <w:rPr>
                <w:sz w:val="20"/>
                <w:szCs w:val="20"/>
                <w:lang w:val="ru-RU"/>
              </w:rPr>
              <w:t>Задание назначено ошибочно;</w:t>
            </w:r>
          </w:p>
          <w:p w14:paraId="5357249B" w14:textId="77777777" w:rsidR="0062678A" w:rsidRPr="0062678A" w:rsidRDefault="0062678A" w:rsidP="00AC2205">
            <w:pPr>
              <w:ind w:left="-30" w:firstLine="0"/>
              <w:rPr>
                <w:sz w:val="20"/>
                <w:szCs w:val="20"/>
                <w:lang w:val="ru-RU"/>
              </w:rPr>
            </w:pPr>
            <w:r w:rsidRPr="0062678A">
              <w:rPr>
                <w:sz w:val="20"/>
                <w:szCs w:val="20"/>
                <w:lang w:val="ru-RU"/>
              </w:rPr>
              <w:t>Другие аналогичные ситуации.</w:t>
            </w:r>
          </w:p>
          <w:p w14:paraId="512428E5" w14:textId="77777777" w:rsidR="0062678A" w:rsidRPr="0062678A" w:rsidRDefault="0062678A" w:rsidP="00AC2205">
            <w:pPr>
              <w:ind w:left="-30" w:firstLine="0"/>
              <w:rPr>
                <w:sz w:val="20"/>
                <w:szCs w:val="20"/>
                <w:lang w:val="ru-RU"/>
              </w:rPr>
            </w:pPr>
            <w:r w:rsidRPr="0062678A">
              <w:rPr>
                <w:sz w:val="20"/>
                <w:szCs w:val="20"/>
                <w:lang w:val="ru-RU"/>
              </w:rPr>
              <w:t xml:space="preserve">В связи с чем данная функция в основном предназначена для руководителей среднего звена. Например, задание назначено руководителю департамента информационных технологий. Руководитель ознакомившись с документом понимает, что данный вопрос касается не его компетенций, а департамента информационной безопасности, следовательно, он делегирует данное задание руководителю последнего департамента. </w:t>
            </w:r>
          </w:p>
          <w:p w14:paraId="7341CA2E" w14:textId="77777777" w:rsidR="0062678A" w:rsidRPr="0062678A" w:rsidRDefault="0062678A" w:rsidP="00AC2205">
            <w:pPr>
              <w:ind w:left="-30" w:firstLine="0"/>
              <w:rPr>
                <w:sz w:val="20"/>
                <w:szCs w:val="20"/>
                <w:lang w:val="ru-RU"/>
              </w:rPr>
            </w:pPr>
            <w:r w:rsidRPr="0062678A">
              <w:rPr>
                <w:sz w:val="20"/>
                <w:szCs w:val="20"/>
                <w:lang w:val="ru-RU"/>
              </w:rPr>
              <w:t>При делегировании пользователь полностью теряет доступ к документу.</w:t>
            </w:r>
          </w:p>
          <w:p w14:paraId="3DF6439E" w14:textId="77777777" w:rsidR="0062678A" w:rsidRPr="00FC2824" w:rsidRDefault="0062678A" w:rsidP="00AC2205">
            <w:pPr>
              <w:ind w:left="-30" w:firstLine="0"/>
              <w:rPr>
                <w:sz w:val="20"/>
                <w:szCs w:val="20"/>
              </w:rPr>
            </w:pPr>
            <w:r w:rsidRPr="0062678A">
              <w:rPr>
                <w:sz w:val="20"/>
                <w:szCs w:val="20"/>
                <w:lang w:val="ru-RU"/>
              </w:rPr>
              <w:t xml:space="preserve">Очень важно отличать функцию «Делегирование задания» от отписки документа, то есть назначения заданий своим подчиненным. </w:t>
            </w:r>
            <w:r w:rsidRPr="00FC2824">
              <w:rPr>
                <w:sz w:val="20"/>
                <w:szCs w:val="20"/>
              </w:rPr>
              <w:t>Для последнего, воспользуйтесь функцией «Отписать».</w:t>
            </w:r>
          </w:p>
        </w:tc>
        <w:tc>
          <w:tcPr>
            <w:tcW w:w="3201" w:type="dxa"/>
          </w:tcPr>
          <w:p w14:paraId="2B8CD672" w14:textId="77777777" w:rsidR="0062678A" w:rsidRPr="0062678A" w:rsidRDefault="0062678A" w:rsidP="00AC2205">
            <w:pPr>
              <w:ind w:left="-30" w:firstLine="0"/>
              <w:rPr>
                <w:sz w:val="20"/>
                <w:szCs w:val="20"/>
                <w:lang w:val="ru-RU"/>
              </w:rPr>
            </w:pPr>
            <w:r w:rsidRPr="0062678A">
              <w:rPr>
                <w:sz w:val="20"/>
                <w:szCs w:val="20"/>
                <w:lang w:val="ru-RU"/>
              </w:rPr>
              <w:t>Если делегату недоступно делегирование в связи с тем, что делегирующий поставил флажок в чек боксе «Запретить делегирование» на форме «Делегирование»</w:t>
            </w:r>
          </w:p>
        </w:tc>
        <w:tc>
          <w:tcPr>
            <w:tcW w:w="3277" w:type="dxa"/>
          </w:tcPr>
          <w:p w14:paraId="550BA948" w14:textId="77777777" w:rsidR="0062678A" w:rsidRPr="0062678A" w:rsidRDefault="0062678A" w:rsidP="00AC2205">
            <w:pPr>
              <w:ind w:left="-30" w:firstLine="0"/>
              <w:rPr>
                <w:sz w:val="20"/>
                <w:szCs w:val="20"/>
                <w:lang w:val="ru-RU"/>
              </w:rPr>
            </w:pPr>
            <w:r w:rsidRPr="0062678A">
              <w:rPr>
                <w:sz w:val="20"/>
                <w:szCs w:val="20"/>
                <w:lang w:val="ru-RU"/>
              </w:rPr>
              <w:t>Пользователь, делегировавший вам задание, запретил дальнейшение делегирование данного задания</w:t>
            </w:r>
          </w:p>
        </w:tc>
      </w:tr>
      <w:tr w:rsidR="0062678A" w:rsidRPr="00AD5AD2" w14:paraId="70E9F617" w14:textId="77777777" w:rsidTr="00AC2205">
        <w:tc>
          <w:tcPr>
            <w:tcW w:w="534" w:type="dxa"/>
          </w:tcPr>
          <w:p w14:paraId="6ED3A5B4" w14:textId="77777777" w:rsidR="0062678A" w:rsidRPr="0062678A" w:rsidRDefault="0062678A" w:rsidP="0062678A">
            <w:pPr>
              <w:pStyle w:val="a4"/>
              <w:numPr>
                <w:ilvl w:val="0"/>
                <w:numId w:val="54"/>
              </w:numPr>
              <w:spacing w:before="120"/>
              <w:ind w:left="-30" w:firstLine="0"/>
              <w:rPr>
                <w:b/>
                <w:sz w:val="20"/>
                <w:szCs w:val="20"/>
                <w:lang w:val="ru-RU"/>
              </w:rPr>
            </w:pPr>
          </w:p>
        </w:tc>
        <w:tc>
          <w:tcPr>
            <w:tcW w:w="2493" w:type="dxa"/>
          </w:tcPr>
          <w:p w14:paraId="4888CB1F" w14:textId="77777777" w:rsidR="0062678A" w:rsidRPr="0062678A" w:rsidRDefault="0062678A" w:rsidP="00AC2205">
            <w:pPr>
              <w:ind w:left="-30" w:firstLine="0"/>
              <w:rPr>
                <w:sz w:val="20"/>
                <w:szCs w:val="20"/>
                <w:lang w:val="ru-RU"/>
              </w:rPr>
            </w:pPr>
          </w:p>
        </w:tc>
        <w:tc>
          <w:tcPr>
            <w:tcW w:w="3990" w:type="dxa"/>
          </w:tcPr>
          <w:p w14:paraId="42E55148" w14:textId="77777777" w:rsidR="0062678A" w:rsidRPr="0062678A" w:rsidRDefault="0062678A" w:rsidP="00AC2205">
            <w:pPr>
              <w:ind w:left="-30" w:firstLine="0"/>
              <w:rPr>
                <w:sz w:val="20"/>
                <w:szCs w:val="20"/>
                <w:lang w:val="ru-RU"/>
              </w:rPr>
            </w:pPr>
          </w:p>
        </w:tc>
        <w:tc>
          <w:tcPr>
            <w:tcW w:w="3201" w:type="dxa"/>
          </w:tcPr>
          <w:p w14:paraId="726C1C02" w14:textId="77777777" w:rsidR="0062678A" w:rsidRPr="0062678A" w:rsidRDefault="0062678A" w:rsidP="00AC2205">
            <w:pPr>
              <w:ind w:left="-30" w:firstLine="0"/>
              <w:rPr>
                <w:sz w:val="20"/>
                <w:szCs w:val="20"/>
                <w:lang w:val="ru-RU"/>
              </w:rPr>
            </w:pPr>
          </w:p>
        </w:tc>
        <w:tc>
          <w:tcPr>
            <w:tcW w:w="3277" w:type="dxa"/>
          </w:tcPr>
          <w:p w14:paraId="387B654C" w14:textId="77777777" w:rsidR="0062678A" w:rsidRPr="0062678A" w:rsidRDefault="0062678A" w:rsidP="00AC2205">
            <w:pPr>
              <w:ind w:left="-30" w:firstLine="0"/>
              <w:rPr>
                <w:sz w:val="20"/>
                <w:szCs w:val="20"/>
                <w:lang w:val="ru-RU"/>
              </w:rPr>
            </w:pPr>
          </w:p>
        </w:tc>
      </w:tr>
      <w:tr w:rsidR="0062678A" w:rsidRPr="00AD5AD2" w14:paraId="546C513B" w14:textId="77777777" w:rsidTr="00AC2205">
        <w:tc>
          <w:tcPr>
            <w:tcW w:w="534" w:type="dxa"/>
          </w:tcPr>
          <w:p w14:paraId="5A92B642" w14:textId="77777777" w:rsidR="0062678A" w:rsidRPr="0062678A" w:rsidRDefault="0062678A" w:rsidP="0062678A">
            <w:pPr>
              <w:pStyle w:val="a4"/>
              <w:numPr>
                <w:ilvl w:val="0"/>
                <w:numId w:val="54"/>
              </w:numPr>
              <w:spacing w:before="120"/>
              <w:ind w:left="-30" w:firstLine="0"/>
              <w:rPr>
                <w:b/>
                <w:sz w:val="20"/>
                <w:szCs w:val="20"/>
                <w:lang w:val="ru-RU"/>
              </w:rPr>
            </w:pPr>
          </w:p>
        </w:tc>
        <w:tc>
          <w:tcPr>
            <w:tcW w:w="2493" w:type="dxa"/>
          </w:tcPr>
          <w:p w14:paraId="4966DD04" w14:textId="77777777" w:rsidR="0062678A" w:rsidRPr="0062678A" w:rsidRDefault="0062678A" w:rsidP="00AC2205">
            <w:pPr>
              <w:ind w:left="-30" w:firstLine="0"/>
              <w:rPr>
                <w:sz w:val="20"/>
                <w:szCs w:val="20"/>
                <w:lang w:val="ru-RU"/>
              </w:rPr>
            </w:pPr>
          </w:p>
        </w:tc>
        <w:tc>
          <w:tcPr>
            <w:tcW w:w="3990" w:type="dxa"/>
          </w:tcPr>
          <w:p w14:paraId="0A39B088" w14:textId="77777777" w:rsidR="0062678A" w:rsidRPr="0062678A" w:rsidRDefault="0062678A" w:rsidP="00AC2205">
            <w:pPr>
              <w:ind w:left="-30" w:firstLine="0"/>
              <w:rPr>
                <w:sz w:val="20"/>
                <w:szCs w:val="20"/>
                <w:lang w:val="ru-RU"/>
              </w:rPr>
            </w:pPr>
          </w:p>
        </w:tc>
        <w:tc>
          <w:tcPr>
            <w:tcW w:w="3201" w:type="dxa"/>
          </w:tcPr>
          <w:p w14:paraId="62360F38" w14:textId="77777777" w:rsidR="0062678A" w:rsidRPr="0062678A" w:rsidRDefault="0062678A" w:rsidP="00AC2205">
            <w:pPr>
              <w:ind w:left="-30" w:firstLine="0"/>
              <w:rPr>
                <w:sz w:val="20"/>
                <w:szCs w:val="20"/>
                <w:lang w:val="ru-RU"/>
              </w:rPr>
            </w:pPr>
          </w:p>
        </w:tc>
        <w:tc>
          <w:tcPr>
            <w:tcW w:w="3277" w:type="dxa"/>
          </w:tcPr>
          <w:p w14:paraId="4EF2D1ED" w14:textId="77777777" w:rsidR="0062678A" w:rsidRPr="0062678A" w:rsidRDefault="0062678A" w:rsidP="00AC2205">
            <w:pPr>
              <w:ind w:left="-30" w:firstLine="0"/>
              <w:rPr>
                <w:sz w:val="20"/>
                <w:szCs w:val="20"/>
                <w:lang w:val="ru-RU"/>
              </w:rPr>
            </w:pPr>
          </w:p>
        </w:tc>
      </w:tr>
      <w:tr w:rsidR="0062678A" w:rsidRPr="00AD5AD2" w14:paraId="78C866A8" w14:textId="77777777" w:rsidTr="00AC2205">
        <w:tc>
          <w:tcPr>
            <w:tcW w:w="534" w:type="dxa"/>
          </w:tcPr>
          <w:p w14:paraId="5A751FFF" w14:textId="77777777" w:rsidR="0062678A" w:rsidRPr="0062678A" w:rsidRDefault="0062678A" w:rsidP="0062678A">
            <w:pPr>
              <w:pStyle w:val="a4"/>
              <w:numPr>
                <w:ilvl w:val="0"/>
                <w:numId w:val="54"/>
              </w:numPr>
              <w:spacing w:before="120"/>
              <w:ind w:left="-30" w:firstLine="0"/>
              <w:rPr>
                <w:b/>
                <w:sz w:val="20"/>
                <w:szCs w:val="20"/>
                <w:lang w:val="ru-RU"/>
              </w:rPr>
            </w:pPr>
          </w:p>
        </w:tc>
        <w:tc>
          <w:tcPr>
            <w:tcW w:w="2493" w:type="dxa"/>
          </w:tcPr>
          <w:p w14:paraId="5A595220" w14:textId="77777777" w:rsidR="0062678A" w:rsidRPr="0062678A" w:rsidRDefault="0062678A" w:rsidP="00AC2205">
            <w:pPr>
              <w:ind w:left="-30" w:firstLine="0"/>
              <w:rPr>
                <w:sz w:val="20"/>
                <w:szCs w:val="20"/>
                <w:lang w:val="ru-RU"/>
              </w:rPr>
            </w:pPr>
          </w:p>
        </w:tc>
        <w:tc>
          <w:tcPr>
            <w:tcW w:w="3990" w:type="dxa"/>
          </w:tcPr>
          <w:p w14:paraId="2FB08352" w14:textId="77777777" w:rsidR="0062678A" w:rsidRPr="0062678A" w:rsidRDefault="0062678A" w:rsidP="00AC2205">
            <w:pPr>
              <w:ind w:left="-30" w:firstLine="0"/>
              <w:rPr>
                <w:sz w:val="20"/>
                <w:szCs w:val="20"/>
                <w:lang w:val="ru-RU"/>
              </w:rPr>
            </w:pPr>
          </w:p>
        </w:tc>
        <w:tc>
          <w:tcPr>
            <w:tcW w:w="3201" w:type="dxa"/>
          </w:tcPr>
          <w:p w14:paraId="21AAB7A2" w14:textId="77777777" w:rsidR="0062678A" w:rsidRPr="0062678A" w:rsidRDefault="0062678A" w:rsidP="00AC2205">
            <w:pPr>
              <w:ind w:left="-30" w:firstLine="0"/>
              <w:rPr>
                <w:sz w:val="20"/>
                <w:szCs w:val="20"/>
                <w:lang w:val="ru-RU"/>
              </w:rPr>
            </w:pPr>
          </w:p>
        </w:tc>
        <w:tc>
          <w:tcPr>
            <w:tcW w:w="3277" w:type="dxa"/>
          </w:tcPr>
          <w:p w14:paraId="2D538956" w14:textId="77777777" w:rsidR="0062678A" w:rsidRPr="0062678A" w:rsidRDefault="0062678A" w:rsidP="00AC2205">
            <w:pPr>
              <w:ind w:left="-30" w:firstLine="0"/>
              <w:rPr>
                <w:sz w:val="20"/>
                <w:szCs w:val="20"/>
                <w:lang w:val="ru-RU"/>
              </w:rPr>
            </w:pPr>
          </w:p>
        </w:tc>
      </w:tr>
    </w:tbl>
    <w:p w14:paraId="3B1720A2" w14:textId="77777777" w:rsidR="0062678A" w:rsidRDefault="0062678A" w:rsidP="0062678A">
      <w:pPr>
        <w:pStyle w:val="afd"/>
        <w:rPr>
          <w:lang w:val="ru-RU"/>
        </w:rPr>
      </w:pPr>
    </w:p>
    <w:p w14:paraId="014BCC62" w14:textId="77777777" w:rsidR="0062678A" w:rsidRDefault="0062678A" w:rsidP="0062678A">
      <w:pPr>
        <w:pStyle w:val="afd"/>
        <w:rPr>
          <w:lang w:val="ru-RU"/>
        </w:rPr>
      </w:pPr>
    </w:p>
    <w:p w14:paraId="53EC83CC" w14:textId="77777777" w:rsidR="0062678A" w:rsidRDefault="0062678A" w:rsidP="0062678A">
      <w:pPr>
        <w:pStyle w:val="afd"/>
        <w:rPr>
          <w:lang w:val="ru-RU"/>
        </w:rPr>
      </w:pPr>
    </w:p>
    <w:p w14:paraId="33890BCB" w14:textId="77777777" w:rsidR="0062678A" w:rsidRDefault="0062678A" w:rsidP="0062678A">
      <w:pPr>
        <w:pStyle w:val="afd"/>
        <w:rPr>
          <w:lang w:val="ru-RU"/>
        </w:rPr>
      </w:pPr>
    </w:p>
    <w:p w14:paraId="2B963228" w14:textId="77777777" w:rsidR="0062678A" w:rsidRDefault="0062678A" w:rsidP="0062678A">
      <w:pPr>
        <w:pStyle w:val="afd"/>
        <w:rPr>
          <w:lang w:val="ru-RU"/>
        </w:rPr>
      </w:pPr>
    </w:p>
    <w:p w14:paraId="3C0EDFFB" w14:textId="77777777" w:rsidR="0062678A" w:rsidRDefault="0062678A" w:rsidP="0062678A">
      <w:pPr>
        <w:pStyle w:val="afd"/>
        <w:rPr>
          <w:lang w:val="ru-RU"/>
        </w:rPr>
      </w:pPr>
    </w:p>
    <w:p w14:paraId="21B3638C" w14:textId="77777777" w:rsidR="0062678A" w:rsidRDefault="0062678A" w:rsidP="0062678A">
      <w:pPr>
        <w:pStyle w:val="afd"/>
        <w:rPr>
          <w:lang w:val="ru-RU"/>
        </w:rPr>
      </w:pPr>
    </w:p>
    <w:p w14:paraId="79FEB0A5" w14:textId="77777777" w:rsidR="0062678A" w:rsidRDefault="0062678A" w:rsidP="0062678A">
      <w:pPr>
        <w:pStyle w:val="afd"/>
        <w:rPr>
          <w:lang w:val="ru-RU"/>
        </w:rPr>
      </w:pPr>
    </w:p>
    <w:p w14:paraId="3ACBB263" w14:textId="77777777" w:rsidR="0062678A" w:rsidRDefault="0062678A" w:rsidP="0062678A">
      <w:pPr>
        <w:pStyle w:val="afd"/>
        <w:rPr>
          <w:lang w:val="ru-RU"/>
        </w:rPr>
      </w:pPr>
    </w:p>
    <w:p w14:paraId="338750F7" w14:textId="77777777" w:rsidR="0062678A" w:rsidRDefault="0062678A" w:rsidP="0062678A">
      <w:pPr>
        <w:pStyle w:val="afd"/>
        <w:rPr>
          <w:lang w:val="ru-RU"/>
        </w:rPr>
      </w:pPr>
    </w:p>
    <w:p w14:paraId="6939D4C4" w14:textId="77777777" w:rsidR="0062678A" w:rsidRDefault="0062678A" w:rsidP="0062678A">
      <w:pPr>
        <w:pStyle w:val="afd"/>
        <w:rPr>
          <w:lang w:val="ru-RU"/>
        </w:rPr>
      </w:pPr>
    </w:p>
    <w:p w14:paraId="6AA45684" w14:textId="77777777" w:rsidR="0062678A" w:rsidRDefault="0062678A" w:rsidP="0062678A">
      <w:pPr>
        <w:pStyle w:val="afd"/>
        <w:rPr>
          <w:lang w:val="ru-RU"/>
        </w:rPr>
      </w:pPr>
    </w:p>
    <w:p w14:paraId="3D97F4B3" w14:textId="77777777" w:rsidR="0062678A" w:rsidRDefault="0062678A" w:rsidP="0062678A">
      <w:pPr>
        <w:pStyle w:val="afd"/>
        <w:rPr>
          <w:lang w:val="ru-RU"/>
        </w:rPr>
      </w:pPr>
    </w:p>
    <w:p w14:paraId="09933C57" w14:textId="77777777" w:rsidR="0062678A" w:rsidRDefault="0062678A" w:rsidP="0062678A">
      <w:pPr>
        <w:pStyle w:val="afd"/>
        <w:rPr>
          <w:lang w:val="ru-RU"/>
        </w:rPr>
        <w:sectPr w:rsidR="0062678A" w:rsidSect="00AC2205">
          <w:pgSz w:w="15840" w:h="12240" w:orient="landscape"/>
          <w:pgMar w:top="1440" w:right="1440" w:bottom="1440" w:left="1440" w:header="720" w:footer="720" w:gutter="0"/>
          <w:cols w:space="720"/>
          <w:docGrid w:linePitch="360"/>
        </w:sectPr>
      </w:pPr>
    </w:p>
    <w:p w14:paraId="707E89C1" w14:textId="77777777" w:rsidR="0062678A" w:rsidRPr="00D8524F" w:rsidRDefault="0062678A" w:rsidP="0062678A">
      <w:pPr>
        <w:pStyle w:val="2"/>
        <w:rPr>
          <w:lang w:val="ru-RU"/>
        </w:rPr>
      </w:pPr>
      <w:r w:rsidRPr="00D8524F">
        <w:rPr>
          <w:lang w:val="ru-RU"/>
        </w:rPr>
        <w:lastRenderedPageBreak/>
        <w:t xml:space="preserve">Новые кнопки ленты карточки </w:t>
      </w:r>
    </w:p>
    <w:p w14:paraId="41779B23" w14:textId="77777777" w:rsidR="0062678A" w:rsidRPr="00D8524F" w:rsidRDefault="0062678A" w:rsidP="0062678A">
      <w:pPr>
        <w:rPr>
          <w:lang w:val="ru-RU"/>
        </w:rPr>
      </w:pPr>
      <w:r w:rsidRPr="00D8524F">
        <w:rPr>
          <w:lang w:val="ru-RU"/>
        </w:rPr>
        <w:t>- это кнопки ленты карточки, которых нет в ТГ3.</w:t>
      </w:r>
    </w:p>
    <w:p w14:paraId="24876874" w14:textId="77777777" w:rsidR="0062678A" w:rsidRPr="00D8524F" w:rsidRDefault="0062678A" w:rsidP="0062678A">
      <w:pPr>
        <w:pStyle w:val="3"/>
        <w:rPr>
          <w:highlight w:val="yellow"/>
          <w:lang w:val="ru-RU"/>
        </w:rPr>
      </w:pPr>
      <w:commentRangeStart w:id="83"/>
      <w:r w:rsidRPr="0062678A">
        <w:rPr>
          <w:highlight w:val="yellow"/>
        </w:rPr>
        <w:t>Кнопка</w:t>
      </w:r>
      <w:r w:rsidRPr="00D8524F">
        <w:rPr>
          <w:highlight w:val="yellow"/>
          <w:lang w:val="ru-RU"/>
        </w:rPr>
        <w:t xml:space="preserve"> «Обновить»</w:t>
      </w:r>
      <w:commentRangeEnd w:id="83"/>
      <w:r>
        <w:rPr>
          <w:rStyle w:val="a9"/>
          <w:rFonts w:eastAsia="Calibri"/>
        </w:rPr>
        <w:commentReference w:id="83"/>
      </w:r>
    </w:p>
    <w:p w14:paraId="79BF02B4" w14:textId="77777777" w:rsidR="0062678A" w:rsidRPr="00D8524F" w:rsidRDefault="0062678A" w:rsidP="0062678A">
      <w:pPr>
        <w:pStyle w:val="3"/>
        <w:rPr>
          <w:lang w:val="ru-RU"/>
        </w:rPr>
      </w:pPr>
      <w:r w:rsidRPr="0062678A">
        <w:t>Кнопка</w:t>
      </w:r>
      <w:r w:rsidRPr="00D8524F">
        <w:rPr>
          <w:lang w:val="ru-RU"/>
        </w:rPr>
        <w:t xml:space="preserve"> «Добавить наблюдателей»</w:t>
      </w:r>
    </w:p>
    <w:p w14:paraId="2FD7A80E" w14:textId="77777777" w:rsidR="0062678A" w:rsidRPr="00D8524F" w:rsidRDefault="0062678A" w:rsidP="0062678A">
      <w:pPr>
        <w:rPr>
          <w:lang w:val="ru-RU"/>
        </w:rPr>
      </w:pPr>
      <w:r w:rsidRPr="00D8524F">
        <w:rPr>
          <w:lang w:val="ru-RU"/>
        </w:rPr>
        <w:t>Терминология:</w:t>
      </w:r>
    </w:p>
    <w:p w14:paraId="7F56F3E1" w14:textId="77777777" w:rsidR="0062678A" w:rsidRPr="00D8524F" w:rsidRDefault="0062678A" w:rsidP="0062678A">
      <w:pPr>
        <w:rPr>
          <w:lang w:val="ru-RU"/>
        </w:rPr>
      </w:pPr>
      <w:r w:rsidRPr="00D8524F">
        <w:rPr>
          <w:lang w:val="ru-RU"/>
        </w:rPr>
        <w:t>Добавить наблюдателя – означает открыть доступ на просмотр к карточке данному пользователю.</w:t>
      </w:r>
    </w:p>
    <w:p w14:paraId="45D6F3ED" w14:textId="77777777" w:rsidR="0062678A" w:rsidRPr="00D8524F" w:rsidRDefault="0062678A" w:rsidP="0062678A">
      <w:pPr>
        <w:rPr>
          <w:lang w:val="ru-RU"/>
        </w:rPr>
      </w:pPr>
      <w:r w:rsidRPr="00D8524F">
        <w:rPr>
          <w:lang w:val="ru-RU"/>
        </w:rPr>
        <w:t>Наблюдатель – тот, с кем поделились с документом; пользователь Системы.</w:t>
      </w:r>
    </w:p>
    <w:p w14:paraId="6258A83B" w14:textId="77777777" w:rsidR="0062678A" w:rsidRPr="00D8524F" w:rsidRDefault="0062678A" w:rsidP="0062678A">
      <w:pPr>
        <w:rPr>
          <w:lang w:val="ru-RU"/>
        </w:rPr>
      </w:pPr>
      <w:r w:rsidRPr="00D8524F">
        <w:rPr>
          <w:lang w:val="ru-RU"/>
        </w:rPr>
        <w:t>Участник карточки – тот, кто имеет определенный доступ к карточке. Обычно участник карточки обладает одной или совокупностью следующих ролей: автор, регистратор, контролер, ответственный исполнитель, получатель и др.</w:t>
      </w:r>
    </w:p>
    <w:p w14:paraId="7E3AD72A" w14:textId="77777777" w:rsidR="0062678A" w:rsidRPr="00D8524F" w:rsidRDefault="0062678A" w:rsidP="0062678A">
      <w:pPr>
        <w:rPr>
          <w:lang w:val="ru-RU"/>
        </w:rPr>
      </w:pPr>
      <w:r w:rsidRPr="00D8524F">
        <w:rPr>
          <w:lang w:val="ru-RU"/>
        </w:rPr>
        <w:t>Данный функционал служит для предоставления доступа на просмотр карточки (за исключением вкладки «Комментарии») сотрудникам, которые не являются участниками карточки. Реализация данного функционала должна исключить кнопку «Отправить ссылку» ТГ3, которая до настоящего момента не была реализована.</w:t>
      </w:r>
    </w:p>
    <w:p w14:paraId="325D7080" w14:textId="77777777" w:rsidR="0062678A" w:rsidRPr="00D8524F" w:rsidRDefault="0062678A" w:rsidP="0062678A">
      <w:pPr>
        <w:rPr>
          <w:lang w:val="ru-RU"/>
        </w:rPr>
      </w:pPr>
      <w:r w:rsidRPr="00D8524F">
        <w:rPr>
          <w:highlight w:val="yellow"/>
          <w:lang w:val="ru-RU"/>
        </w:rPr>
        <w:t>Доступность вкладки «Комментарии» в данном случае должна регулироваться настройкой. По умолчанию, вкладка «Комментарии» должна быть доступна наблюдателям для отправки комментариев.</w:t>
      </w:r>
    </w:p>
    <w:p w14:paraId="45B1BD49" w14:textId="77777777" w:rsidR="0062678A" w:rsidRPr="00D8524F" w:rsidRDefault="0062678A" w:rsidP="0062678A">
      <w:pPr>
        <w:rPr>
          <w:lang w:val="ru-RU"/>
        </w:rPr>
      </w:pPr>
      <w:r w:rsidRPr="00D8524F">
        <w:rPr>
          <w:lang w:val="ru-RU"/>
        </w:rPr>
        <w:t>Для данной кнопки должна быть реализована отдельная операция, доступ к которой должен регулироваться матрицей доступа.</w:t>
      </w:r>
    </w:p>
    <w:p w14:paraId="4EB76ABE" w14:textId="77777777" w:rsidR="0062678A" w:rsidRPr="00D8524F" w:rsidRDefault="0062678A" w:rsidP="0062678A">
      <w:pPr>
        <w:rPr>
          <w:lang w:val="ru-RU"/>
        </w:rPr>
      </w:pPr>
      <w:r w:rsidRPr="00D8524F">
        <w:rPr>
          <w:lang w:val="ru-RU"/>
        </w:rPr>
        <w:t>По умолчанию данная операция должна быть доступна всем участникам карточки и их заместителям во всех состояниях карточки, а также тем сотрудникам, с которыми поделились с документом (наблюдателям), если не был при этом проставлен запрет на дальнейшее предоставление доступа к документу, см. ниже.</w:t>
      </w:r>
    </w:p>
    <w:p w14:paraId="6D86D0F7" w14:textId="77777777" w:rsidR="0062678A" w:rsidRPr="00D8524F" w:rsidRDefault="0062678A" w:rsidP="0062678A">
      <w:pPr>
        <w:rPr>
          <w:b/>
          <w:lang w:val="ru-RU"/>
        </w:rPr>
      </w:pPr>
      <w:r w:rsidRPr="00D8524F">
        <w:rPr>
          <w:b/>
          <w:lang w:val="ru-RU"/>
        </w:rPr>
        <w:t>Требования к функционалу по списку ниже:</w:t>
      </w:r>
    </w:p>
    <w:p w14:paraId="680B7AAE" w14:textId="77777777" w:rsidR="0062678A" w:rsidRDefault="0062678A" w:rsidP="0062678A">
      <w:pPr>
        <w:pStyle w:val="a4"/>
        <w:numPr>
          <w:ilvl w:val="0"/>
          <w:numId w:val="55"/>
        </w:numPr>
        <w:rPr>
          <w:lang w:val="ru-RU"/>
        </w:rPr>
      </w:pPr>
      <w:r w:rsidRPr="00D8524F">
        <w:rPr>
          <w:lang w:val="ru-RU"/>
        </w:rPr>
        <w:t>Обращение к кнопке должно быть доступно в Де</w:t>
      </w:r>
      <w:r>
        <w:rPr>
          <w:lang w:val="ru-RU"/>
        </w:rPr>
        <w:t xml:space="preserve">йствия –&gt; Добавить наблюдателей, см. </w:t>
      </w:r>
      <w:r>
        <w:rPr>
          <w:lang w:val="ru-RU"/>
        </w:rPr>
        <w:fldChar w:fldCharType="begin"/>
      </w:r>
      <w:r>
        <w:rPr>
          <w:lang w:val="ru-RU"/>
        </w:rPr>
        <w:instrText xml:space="preserve"> REF _Ref495662169 \h </w:instrText>
      </w:r>
      <w:r>
        <w:rPr>
          <w:lang w:val="ru-RU"/>
        </w:rPr>
      </w:r>
      <w:r>
        <w:rPr>
          <w:lang w:val="ru-RU"/>
        </w:rPr>
        <w:fldChar w:fldCharType="separate"/>
      </w:r>
      <w:r w:rsidRPr="00A658DC">
        <w:rPr>
          <w:lang w:val="ru-RU"/>
        </w:rPr>
        <w:t xml:space="preserve">Рисунок </w:t>
      </w:r>
      <w:r w:rsidRPr="00A764A1">
        <w:rPr>
          <w:noProof/>
          <w:lang w:val="ru-RU"/>
        </w:rPr>
        <w:t>9</w:t>
      </w:r>
      <w:r>
        <w:rPr>
          <w:lang w:val="ru-RU"/>
        </w:rPr>
        <w:fldChar w:fldCharType="end"/>
      </w:r>
      <w:r>
        <w:rPr>
          <w:lang w:val="ru-RU"/>
        </w:rPr>
        <w:t>.</w:t>
      </w:r>
    </w:p>
    <w:p w14:paraId="1B6E553B" w14:textId="77777777" w:rsidR="0062678A" w:rsidRPr="00D51990" w:rsidRDefault="0062678A" w:rsidP="0062678A">
      <w:pPr>
        <w:pStyle w:val="a4"/>
        <w:numPr>
          <w:ilvl w:val="0"/>
          <w:numId w:val="55"/>
        </w:numPr>
        <w:rPr>
          <w:lang w:val="ru-RU"/>
        </w:rPr>
      </w:pPr>
      <w:r w:rsidRPr="00D51990">
        <w:rPr>
          <w:lang w:val="ru-RU"/>
        </w:rPr>
        <w:lastRenderedPageBreak/>
        <w:t xml:space="preserve">Тексты подсказки и причины недоступности представлены в </w:t>
      </w:r>
      <w:r>
        <w:rPr>
          <w:lang w:val="ru-RU"/>
        </w:rPr>
        <w:fldChar w:fldCharType="begin"/>
      </w:r>
      <w:r>
        <w:rPr>
          <w:lang w:val="ru-RU"/>
        </w:rPr>
        <w:instrText xml:space="preserve"> REF _Ref495662217 \h </w:instrText>
      </w:r>
      <w:r>
        <w:rPr>
          <w:lang w:val="ru-RU"/>
        </w:rPr>
      </w:r>
      <w:r>
        <w:rPr>
          <w:lang w:val="ru-RU"/>
        </w:rPr>
        <w:fldChar w:fldCharType="separate"/>
      </w:r>
      <w:r w:rsidRPr="00476816">
        <w:rPr>
          <w:lang w:val="ru-RU"/>
        </w:rPr>
        <w:t xml:space="preserve">Таблица </w:t>
      </w:r>
      <w:r w:rsidRPr="009347C2">
        <w:rPr>
          <w:noProof/>
          <w:lang w:val="ru-RU"/>
        </w:rPr>
        <w:t>2</w:t>
      </w:r>
      <w:r>
        <w:rPr>
          <w:lang w:val="ru-RU"/>
        </w:rPr>
        <w:fldChar w:fldCharType="end"/>
      </w:r>
      <w:r>
        <w:rPr>
          <w:lang w:val="ru-RU"/>
        </w:rPr>
        <w:t>.</w:t>
      </w:r>
    </w:p>
    <w:p w14:paraId="72C8811C" w14:textId="77777777" w:rsidR="0062678A" w:rsidRDefault="0062678A" w:rsidP="0062678A">
      <w:pPr>
        <w:pStyle w:val="a4"/>
        <w:numPr>
          <w:ilvl w:val="0"/>
          <w:numId w:val="55"/>
        </w:numPr>
        <w:rPr>
          <w:lang w:val="ru-RU"/>
        </w:rPr>
      </w:pPr>
      <w:r w:rsidRPr="00D51990">
        <w:rPr>
          <w:lang w:val="ru-RU"/>
        </w:rPr>
        <w:t>При нажатии по кнопке должен отображаться диалог «Добавление наблюдателей». Если ранее не были добавлены наблюдатели, то содержимое диалога должно быть, как на рисунке ниже.</w:t>
      </w:r>
    </w:p>
    <w:p w14:paraId="110E16B8" w14:textId="77777777" w:rsidR="0062678A" w:rsidRDefault="0062678A" w:rsidP="0062678A">
      <w:pPr>
        <w:pStyle w:val="a4"/>
        <w:ind w:left="690" w:firstLine="0"/>
        <w:rPr>
          <w:lang w:val="ru-RU"/>
        </w:rPr>
      </w:pPr>
    </w:p>
    <w:p w14:paraId="648A5AF2" w14:textId="77777777" w:rsidR="0062678A" w:rsidRDefault="0062678A" w:rsidP="0062678A">
      <w:pPr>
        <w:pStyle w:val="af1"/>
        <w:rPr>
          <w:lang w:val="ru-RU"/>
        </w:rPr>
      </w:pPr>
      <w:ins w:id="84" w:author="Люция Е. Айтуова" w:date="2017-04-12T19:50:00Z">
        <w:r w:rsidRPr="00D51990">
          <w:rPr>
            <w:noProof/>
            <w:lang w:val="ru-RU" w:eastAsia="ru-RU"/>
          </w:rPr>
          <w:drawing>
            <wp:inline distT="0" distB="0" distL="0" distR="0" wp14:anchorId="43F75C5E" wp14:editId="039F5C4B">
              <wp:extent cx="5731510" cy="1288142"/>
              <wp:effectExtent l="0" t="0" r="2540" b="762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1288142"/>
                      </a:xfrm>
                      <a:prstGeom prst="rect">
                        <a:avLst/>
                      </a:prstGeom>
                    </pic:spPr>
                  </pic:pic>
                </a:graphicData>
              </a:graphic>
            </wp:inline>
          </w:drawing>
        </w:r>
      </w:ins>
    </w:p>
    <w:p w14:paraId="2ACFE868" w14:textId="77777777" w:rsidR="0062678A" w:rsidRDefault="0062678A" w:rsidP="0062678A">
      <w:pPr>
        <w:pStyle w:val="af1"/>
        <w:rPr>
          <w:lang w:val="ru-RU"/>
        </w:rPr>
      </w:pPr>
      <w:r w:rsidRPr="00D51990">
        <w:rPr>
          <w:lang w:val="ru-RU"/>
        </w:rPr>
        <w:t xml:space="preserve">Рисунок </w:t>
      </w:r>
      <w:r>
        <w:fldChar w:fldCharType="begin"/>
      </w:r>
      <w:r w:rsidRPr="00D51990">
        <w:rPr>
          <w:lang w:val="ru-RU"/>
        </w:rPr>
        <w:instrText xml:space="preserve"> </w:instrText>
      </w:r>
      <w:r>
        <w:instrText>SEQ</w:instrText>
      </w:r>
      <w:r w:rsidRPr="00D51990">
        <w:rPr>
          <w:lang w:val="ru-RU"/>
        </w:rPr>
        <w:instrText xml:space="preserve"> Рисунок \* </w:instrText>
      </w:r>
      <w:r>
        <w:instrText>ARABIC</w:instrText>
      </w:r>
      <w:r w:rsidRPr="00D51990">
        <w:rPr>
          <w:lang w:val="ru-RU"/>
        </w:rPr>
        <w:instrText xml:space="preserve"> </w:instrText>
      </w:r>
      <w:r>
        <w:fldChar w:fldCharType="separate"/>
      </w:r>
      <w:r w:rsidRPr="00C75F55">
        <w:rPr>
          <w:noProof/>
          <w:lang w:val="ru-RU"/>
        </w:rPr>
        <w:t>21</w:t>
      </w:r>
      <w:r>
        <w:fldChar w:fldCharType="end"/>
      </w:r>
      <w:r>
        <w:rPr>
          <w:lang w:val="ru-RU"/>
        </w:rPr>
        <w:t xml:space="preserve"> </w:t>
      </w:r>
      <w:r w:rsidRPr="00D51990">
        <w:rPr>
          <w:lang w:val="ru-RU"/>
        </w:rPr>
        <w:t>Диалог «Добавление наблюдателей» при первом заполнении</w:t>
      </w:r>
    </w:p>
    <w:p w14:paraId="0513A63E" w14:textId="77777777" w:rsidR="0062678A" w:rsidRPr="00D51990" w:rsidRDefault="0062678A" w:rsidP="0062678A">
      <w:pPr>
        <w:pStyle w:val="a4"/>
        <w:numPr>
          <w:ilvl w:val="0"/>
          <w:numId w:val="55"/>
        </w:numPr>
        <w:rPr>
          <w:lang w:val="ru-RU"/>
        </w:rPr>
      </w:pPr>
      <w:ins w:id="85" w:author="Люция Е. Айтуова" w:date="2017-04-18T18:30:00Z">
        <w:r>
          <w:rPr>
            <w:noProof/>
            <w:lang w:val="ru-RU" w:eastAsia="ru-RU"/>
          </w:rPr>
          <w:drawing>
            <wp:inline distT="0" distB="0" distL="0" distR="0" wp14:anchorId="13A44A11" wp14:editId="20BA3715">
              <wp:extent cx="5238095" cy="228571"/>
              <wp:effectExtent l="0" t="0" r="0" b="635"/>
              <wp:docPr id="947" name="Рисунок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38095" cy="228571"/>
                      </a:xfrm>
                      <a:prstGeom prst="rect">
                        <a:avLst/>
                      </a:prstGeom>
                    </pic:spPr>
                  </pic:pic>
                </a:graphicData>
              </a:graphic>
            </wp:inline>
          </w:drawing>
        </w:r>
      </w:ins>
      <w:r w:rsidRPr="00D51990">
        <w:rPr>
          <w:lang w:val="ru-RU"/>
        </w:rPr>
        <w:t xml:space="preserve">  - это компонент </w:t>
      </w:r>
      <w:r w:rsidRPr="00780113">
        <w:rPr>
          <w:highlight w:val="yellow"/>
          <w:lang w:val="ru-RU"/>
        </w:rPr>
        <w:t>«Сотрудник» - поддерживающий множественный ввод, требования см. в п. 11.2 Компонент «Сотрудник».</w:t>
      </w:r>
    </w:p>
    <w:p w14:paraId="5DDD3E70" w14:textId="77777777" w:rsidR="0062678A" w:rsidRPr="00D51990" w:rsidRDefault="0062678A" w:rsidP="0062678A">
      <w:pPr>
        <w:pStyle w:val="a4"/>
        <w:numPr>
          <w:ilvl w:val="0"/>
          <w:numId w:val="55"/>
        </w:numPr>
        <w:rPr>
          <w:lang w:val="ru-RU"/>
        </w:rPr>
      </w:pPr>
      <w:r w:rsidRPr="00D51990">
        <w:rPr>
          <w:lang w:val="ru-RU"/>
        </w:rPr>
        <w:t xml:space="preserve">При выборе наблюдателя(-ей) в компоненте выше, он(-и) должны поместиться в таблицу. </w:t>
      </w:r>
    </w:p>
    <w:p w14:paraId="0BB12515" w14:textId="77777777" w:rsidR="0062678A" w:rsidRDefault="0062678A" w:rsidP="0062678A">
      <w:pPr>
        <w:pStyle w:val="a4"/>
        <w:numPr>
          <w:ilvl w:val="0"/>
          <w:numId w:val="55"/>
        </w:numPr>
        <w:rPr>
          <w:lang w:val="ru-RU"/>
        </w:rPr>
      </w:pPr>
      <w:r w:rsidRPr="00D51990">
        <w:rPr>
          <w:lang w:val="ru-RU"/>
        </w:rPr>
        <w:tab/>
        <w:t>Пример диалога, когда ранее были добавлены наблюдатели (как им, так и др.пользователями), а также когда пользователь выбрал нового наблюдателя в рамках текущей сессии, представлен в макете ниже.</w:t>
      </w:r>
    </w:p>
    <w:p w14:paraId="25E85AAA" w14:textId="77777777" w:rsidR="0062678A" w:rsidRDefault="0062678A" w:rsidP="0062678A">
      <w:pPr>
        <w:pStyle w:val="af1"/>
        <w:rPr>
          <w:lang w:val="ru-RU"/>
        </w:rPr>
      </w:pPr>
      <w:ins w:id="86" w:author="Люция Е. Айтуова" w:date="2017-04-12T20:11:00Z">
        <w:r>
          <w:rPr>
            <w:noProof/>
            <w:lang w:val="ru-RU" w:eastAsia="ru-RU"/>
          </w:rPr>
          <w:drawing>
            <wp:inline distT="0" distB="0" distL="0" distR="0" wp14:anchorId="22DFF05B" wp14:editId="041490BB">
              <wp:extent cx="5040704" cy="1947545"/>
              <wp:effectExtent l="0" t="0" r="762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40704" cy="1947545"/>
                      </a:xfrm>
                      <a:prstGeom prst="rect">
                        <a:avLst/>
                      </a:prstGeom>
                    </pic:spPr>
                  </pic:pic>
                </a:graphicData>
              </a:graphic>
            </wp:inline>
          </w:drawing>
        </w:r>
      </w:ins>
    </w:p>
    <w:p w14:paraId="5DEB02E6" w14:textId="77777777" w:rsidR="0062678A" w:rsidRDefault="0062678A" w:rsidP="0062678A">
      <w:pPr>
        <w:pStyle w:val="af1"/>
        <w:rPr>
          <w:lang w:val="ru-RU"/>
        </w:rPr>
      </w:pPr>
      <w:r w:rsidRPr="00780113">
        <w:rPr>
          <w:lang w:val="ru-RU"/>
        </w:rPr>
        <w:lastRenderedPageBreak/>
        <w:t xml:space="preserve">Рисунок </w:t>
      </w:r>
      <w:r>
        <w:fldChar w:fldCharType="begin"/>
      </w:r>
      <w:r w:rsidRPr="00780113">
        <w:rPr>
          <w:lang w:val="ru-RU"/>
        </w:rPr>
        <w:instrText xml:space="preserve"> </w:instrText>
      </w:r>
      <w:r>
        <w:instrText>SEQ</w:instrText>
      </w:r>
      <w:r w:rsidRPr="00780113">
        <w:rPr>
          <w:lang w:val="ru-RU"/>
        </w:rPr>
        <w:instrText xml:space="preserve"> Рисунок \* </w:instrText>
      </w:r>
      <w:r>
        <w:instrText>ARABIC</w:instrText>
      </w:r>
      <w:r w:rsidRPr="00780113">
        <w:rPr>
          <w:lang w:val="ru-RU"/>
        </w:rPr>
        <w:instrText xml:space="preserve"> </w:instrText>
      </w:r>
      <w:r>
        <w:fldChar w:fldCharType="separate"/>
      </w:r>
      <w:r w:rsidRPr="00C75F55">
        <w:rPr>
          <w:noProof/>
          <w:lang w:val="ru-RU"/>
        </w:rPr>
        <w:t>22</w:t>
      </w:r>
      <w:r>
        <w:fldChar w:fldCharType="end"/>
      </w:r>
      <w:r>
        <w:rPr>
          <w:lang w:val="ru-RU"/>
        </w:rPr>
        <w:t xml:space="preserve"> </w:t>
      </w:r>
      <w:r w:rsidRPr="00780113">
        <w:rPr>
          <w:lang w:val="ru-RU"/>
        </w:rPr>
        <w:t>Диалог «Добавление наблюдателей» при добавленных наблюдателях</w:t>
      </w:r>
    </w:p>
    <w:p w14:paraId="1BDB14EA" w14:textId="77777777" w:rsidR="0062678A" w:rsidRPr="00780113" w:rsidRDefault="0062678A" w:rsidP="0062678A">
      <w:pPr>
        <w:rPr>
          <w:lang w:val="ru-RU"/>
        </w:rPr>
      </w:pPr>
      <w:r w:rsidRPr="00780113">
        <w:rPr>
          <w:lang w:val="ru-RU"/>
        </w:rPr>
        <w:t>Если в поле «Наблюдатели» вводится пользователь из списка наблюдателей, то система не должна добавить данного пользователя в список наблюдателей и вывести сообщение с текстом: «Пользователь [Имя пользователя] уже входит в список наблюдателей».</w:t>
      </w:r>
    </w:p>
    <w:p w14:paraId="3EBE02F0" w14:textId="77777777" w:rsidR="0062678A" w:rsidRPr="00780113" w:rsidRDefault="0062678A" w:rsidP="0062678A">
      <w:pPr>
        <w:pStyle w:val="a4"/>
        <w:numPr>
          <w:ilvl w:val="0"/>
          <w:numId w:val="55"/>
        </w:numPr>
        <w:rPr>
          <w:lang w:val="ru-RU"/>
        </w:rPr>
      </w:pPr>
      <w:r w:rsidRPr="00780113">
        <w:rPr>
          <w:lang w:val="ru-RU"/>
        </w:rPr>
        <w:t>Как видно из диалога выше, текущим пользователем ранее был добавлен наблюдатель Рахманова Камила и в рамках текущей сессии добавляет наблюдателя Синицын Сергей. То есть для пользователя в диалоге «Добавление наблюдателей», в таблице должна быть возможность удалить ранее добавленного наблюдателя, а также запретить/предоставить доступ на добавление наблюдателей для ранее добавленного наблюдателя. А также удалить наблюдателя, добавляемого в рамках данной сессии. При этом не должна быть возможность запретить/предоставить доступ на добавление наблюдателей в таблице для наблюдателя, добавляемого в рамках текущей сессии.</w:t>
      </w:r>
    </w:p>
    <w:p w14:paraId="1A83984B" w14:textId="77777777" w:rsidR="0062678A" w:rsidRPr="00780113" w:rsidRDefault="0062678A" w:rsidP="0062678A">
      <w:pPr>
        <w:pStyle w:val="a4"/>
        <w:numPr>
          <w:ilvl w:val="0"/>
          <w:numId w:val="55"/>
        </w:numPr>
        <w:rPr>
          <w:lang w:val="ru-RU"/>
        </w:rPr>
      </w:pPr>
      <w:r w:rsidRPr="00780113">
        <w:rPr>
          <w:lang w:val="ru-RU"/>
        </w:rPr>
        <w:t>Информация в столбцах Дата и время, Кто добавил, Запрещено добавление наблюдателей должна заполниться после нажатия на кнопку «Добавить».</w:t>
      </w:r>
    </w:p>
    <w:p w14:paraId="45762653" w14:textId="77777777" w:rsidR="0062678A" w:rsidRPr="00780113" w:rsidRDefault="0062678A" w:rsidP="0062678A">
      <w:pPr>
        <w:pStyle w:val="a4"/>
        <w:numPr>
          <w:ilvl w:val="0"/>
          <w:numId w:val="55"/>
        </w:numPr>
        <w:rPr>
          <w:lang w:val="ru-RU"/>
        </w:rPr>
      </w:pPr>
      <w:r w:rsidRPr="00780113">
        <w:rPr>
          <w:lang w:val="ru-RU"/>
        </w:rPr>
        <w:t xml:space="preserve">Чек бокс «Запретить деление наблюдателю». По умолчанию должно быть значение «Да». Если значение «Да», то только для введенных текущим пользователем (и его заместителями/замещаемыми) наблюдателей, кнопка «Добавить наблюдателей» должна быть </w:t>
      </w:r>
      <w:r w:rsidRPr="004616EB">
        <w:rPr>
          <w:highlight w:val="yellow"/>
          <w:lang w:val="ru-RU"/>
        </w:rPr>
        <w:t xml:space="preserve">Disabled с соответствующим текстом причины недоступности </w:t>
      </w:r>
      <w:r>
        <w:rPr>
          <w:highlight w:val="yellow"/>
          <w:lang w:val="ru-RU"/>
        </w:rPr>
        <w:t xml:space="preserve">кнопки в </w:t>
      </w:r>
      <w:r w:rsidRPr="004616EB">
        <w:rPr>
          <w:highlight w:val="yellow"/>
          <w:lang w:val="ru-RU"/>
        </w:rPr>
        <w:t xml:space="preserve">тултипе, см. </w:t>
      </w:r>
      <w:r w:rsidRPr="004616EB">
        <w:rPr>
          <w:highlight w:val="yellow"/>
          <w:lang w:val="ru-RU"/>
        </w:rPr>
        <w:fldChar w:fldCharType="begin"/>
      </w:r>
      <w:r w:rsidRPr="004616EB">
        <w:rPr>
          <w:highlight w:val="yellow"/>
          <w:lang w:val="ru-RU"/>
        </w:rPr>
        <w:instrText xml:space="preserve"> REF _Ref495662217 \h </w:instrText>
      </w:r>
      <w:r>
        <w:rPr>
          <w:highlight w:val="yellow"/>
          <w:lang w:val="ru-RU"/>
        </w:rPr>
        <w:instrText xml:space="preserve"> \* MERGEFORMAT </w:instrText>
      </w:r>
      <w:r w:rsidRPr="004616EB">
        <w:rPr>
          <w:highlight w:val="yellow"/>
          <w:lang w:val="ru-RU"/>
        </w:rPr>
      </w:r>
      <w:r w:rsidRPr="004616EB">
        <w:rPr>
          <w:highlight w:val="yellow"/>
          <w:lang w:val="ru-RU"/>
        </w:rPr>
        <w:fldChar w:fldCharType="separate"/>
      </w:r>
      <w:r w:rsidRPr="004616EB">
        <w:rPr>
          <w:highlight w:val="yellow"/>
          <w:lang w:val="ru-RU"/>
        </w:rPr>
        <w:t xml:space="preserve">Таблица </w:t>
      </w:r>
      <w:r w:rsidRPr="004616EB">
        <w:rPr>
          <w:noProof/>
          <w:highlight w:val="yellow"/>
          <w:lang w:val="ru-RU"/>
        </w:rPr>
        <w:t>2</w:t>
      </w:r>
      <w:r w:rsidRPr="004616EB">
        <w:rPr>
          <w:highlight w:val="yellow"/>
          <w:lang w:val="ru-RU"/>
        </w:rPr>
        <w:fldChar w:fldCharType="end"/>
      </w:r>
      <w:r w:rsidRPr="004616EB">
        <w:rPr>
          <w:highlight w:val="yellow"/>
          <w:lang w:val="ru-RU"/>
        </w:rPr>
        <w:t>.</w:t>
      </w:r>
    </w:p>
    <w:p w14:paraId="60A91704" w14:textId="77777777" w:rsidR="0062678A" w:rsidRPr="00780113" w:rsidRDefault="0062678A" w:rsidP="0062678A">
      <w:pPr>
        <w:rPr>
          <w:lang w:val="ru-RU"/>
        </w:rPr>
      </w:pPr>
      <w:r w:rsidRPr="00780113">
        <w:rPr>
          <w:lang w:val="ru-RU"/>
        </w:rPr>
        <w:t xml:space="preserve">Если ранее пользователь разрешил наблюдателю добавлять наблюдателей, а после запретил, и если в этот промежуток времени наблюдатели поделились со своими наблюдателями, доступ у последних к карточке не должен отбираться. </w:t>
      </w:r>
    </w:p>
    <w:p w14:paraId="51E4DEA0" w14:textId="77777777" w:rsidR="0062678A" w:rsidRPr="00780113" w:rsidRDefault="0062678A" w:rsidP="0062678A">
      <w:pPr>
        <w:pStyle w:val="a4"/>
        <w:numPr>
          <w:ilvl w:val="0"/>
          <w:numId w:val="55"/>
        </w:numPr>
        <w:rPr>
          <w:lang w:val="ru-RU"/>
        </w:rPr>
      </w:pPr>
      <w:r w:rsidRPr="00780113">
        <w:rPr>
          <w:lang w:val="ru-RU"/>
        </w:rPr>
        <w:t xml:space="preserve">Список наблюдателей должен формироваться в таблице, см. рисунок выше. Новый наблюдатель должен находится в верху списка. Список наблюдателей должен быть единым в рамках одной карточки. </w:t>
      </w:r>
    </w:p>
    <w:p w14:paraId="543D88B9" w14:textId="77777777" w:rsidR="0062678A" w:rsidRPr="00780113" w:rsidRDefault="0062678A" w:rsidP="0062678A">
      <w:pPr>
        <w:pStyle w:val="a4"/>
        <w:numPr>
          <w:ilvl w:val="0"/>
          <w:numId w:val="55"/>
        </w:numPr>
        <w:rPr>
          <w:lang w:val="ru-RU"/>
        </w:rPr>
      </w:pPr>
      <w:r w:rsidRPr="00780113">
        <w:rPr>
          <w:lang w:val="ru-RU"/>
        </w:rPr>
        <w:t xml:space="preserve">Пользователь должен иметь возможность удалить только такого наблюдателя, который был добавлен им, либо его заместителем или замещаемым. На макете сверху у наблюдателей Айгерим Ерасилова и Олжас Болатбеков нет кнопки </w:t>
      </w:r>
      <w:ins w:id="87" w:author="Люция Е. Айтуова" w:date="2017-04-18T19:07:00Z">
        <w:r w:rsidRPr="00AF289C">
          <w:rPr>
            <w:noProof/>
            <w:lang w:val="ru-RU" w:eastAsia="ru-RU"/>
          </w:rPr>
          <w:drawing>
            <wp:inline distT="0" distB="0" distL="0" distR="0" wp14:anchorId="2400F5DB" wp14:editId="53E49492">
              <wp:extent cx="238158" cy="238158"/>
              <wp:effectExtent l="0" t="0" r="9525" b="9525"/>
              <wp:docPr id="948" name="Рисунок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158" cy="238158"/>
                      </a:xfrm>
                      <a:prstGeom prst="rect">
                        <a:avLst/>
                      </a:prstGeom>
                    </pic:spPr>
                  </pic:pic>
                </a:graphicData>
              </a:graphic>
            </wp:inline>
          </w:drawing>
        </w:r>
      </w:ins>
      <w:r w:rsidRPr="00780113">
        <w:rPr>
          <w:lang w:val="ru-RU"/>
        </w:rPr>
        <w:t xml:space="preserve"> для удаления.</w:t>
      </w:r>
    </w:p>
    <w:p w14:paraId="57B310ED" w14:textId="77777777" w:rsidR="0062678A" w:rsidRPr="00780113" w:rsidRDefault="0062678A" w:rsidP="0062678A">
      <w:pPr>
        <w:pStyle w:val="a4"/>
        <w:numPr>
          <w:ilvl w:val="0"/>
          <w:numId w:val="55"/>
        </w:numPr>
        <w:rPr>
          <w:lang w:val="ru-RU"/>
        </w:rPr>
      </w:pPr>
      <w:r w:rsidRPr="00780113">
        <w:rPr>
          <w:lang w:val="ru-RU"/>
        </w:rPr>
        <w:lastRenderedPageBreak/>
        <w:t>При удалении ранее добавленного наблюдателя</w:t>
      </w:r>
      <w:r>
        <w:rPr>
          <w:lang w:val="ru-RU"/>
        </w:rPr>
        <w:t xml:space="preserve"> </w:t>
      </w:r>
      <w:r w:rsidRPr="00780113">
        <w:rPr>
          <w:lang w:val="ru-RU"/>
        </w:rPr>
        <w:t>(Рахманова Камила) должно всплывать подтверждающее сообщение с текстом: «Вы действительно желаете удалить наблюдателя из списка?» То есть для добавленного наблюдателя в рамках текущей сессии(Синицын Сергей), при удалении из таблицы такое сообщение не должно выводиться.</w:t>
      </w:r>
    </w:p>
    <w:p w14:paraId="0B9D2746" w14:textId="77777777" w:rsidR="0062678A" w:rsidRDefault="0062678A" w:rsidP="0062678A">
      <w:pPr>
        <w:pStyle w:val="a4"/>
        <w:numPr>
          <w:ilvl w:val="0"/>
          <w:numId w:val="55"/>
        </w:numPr>
        <w:rPr>
          <w:lang w:val="ru-RU"/>
        </w:rPr>
      </w:pPr>
      <w:r w:rsidRPr="00780113">
        <w:rPr>
          <w:lang w:val="ru-RU"/>
        </w:rPr>
        <w:t>Наблюдатель должен получать уведомление при следующих случаях:</w:t>
      </w:r>
    </w:p>
    <w:p w14:paraId="26F84D5F" w14:textId="77777777" w:rsidR="0062678A" w:rsidRPr="006415F0" w:rsidRDefault="0062678A" w:rsidP="0062678A">
      <w:pPr>
        <w:pStyle w:val="a4"/>
        <w:numPr>
          <w:ilvl w:val="0"/>
          <w:numId w:val="56"/>
        </w:numPr>
        <w:rPr>
          <w:lang w:val="ru-RU"/>
        </w:rPr>
      </w:pPr>
      <w:r w:rsidRPr="006415F0">
        <w:rPr>
          <w:lang w:val="ru-RU"/>
        </w:rPr>
        <w:t>При получении доступа к карточке в связи с добавлением его в качестве наблюдателя;</w:t>
      </w:r>
    </w:p>
    <w:p w14:paraId="1EBCFE0B" w14:textId="77777777" w:rsidR="0062678A" w:rsidRPr="004616EB" w:rsidRDefault="0062678A" w:rsidP="0062678A">
      <w:pPr>
        <w:pStyle w:val="a4"/>
        <w:numPr>
          <w:ilvl w:val="0"/>
          <w:numId w:val="56"/>
        </w:numPr>
        <w:rPr>
          <w:lang w:val="ru-RU"/>
        </w:rPr>
      </w:pPr>
      <w:r>
        <w:rPr>
          <w:lang w:val="ru-RU"/>
        </w:rPr>
        <w:t></w:t>
      </w:r>
      <w:r w:rsidRPr="004616EB">
        <w:rPr>
          <w:lang w:val="ru-RU"/>
        </w:rPr>
        <w:t>При удалении его из списка наблюдателей;</w:t>
      </w:r>
    </w:p>
    <w:p w14:paraId="536ABF3E" w14:textId="77777777" w:rsidR="0062678A" w:rsidRPr="00780113" w:rsidRDefault="0062678A" w:rsidP="0062678A">
      <w:pPr>
        <w:rPr>
          <w:lang w:val="ru-RU"/>
        </w:rPr>
      </w:pPr>
      <w:r w:rsidRPr="00780113">
        <w:rPr>
          <w:lang w:val="ru-RU"/>
        </w:rPr>
        <w:t xml:space="preserve">Также наблюдатель должен получать все уведомления, связанные с процессом; такие же, как и Инициатор процесса. </w:t>
      </w:r>
    </w:p>
    <w:p w14:paraId="41377FCC" w14:textId="77777777" w:rsidR="0062678A" w:rsidRPr="004616EB" w:rsidRDefault="0062678A" w:rsidP="0062678A">
      <w:pPr>
        <w:pStyle w:val="a4"/>
        <w:numPr>
          <w:ilvl w:val="0"/>
          <w:numId w:val="55"/>
        </w:numPr>
        <w:rPr>
          <w:highlight w:val="yellow"/>
          <w:lang w:val="ru-RU"/>
        </w:rPr>
      </w:pPr>
      <w:r w:rsidRPr="004616EB">
        <w:rPr>
          <w:highlight w:val="yellow"/>
          <w:lang w:val="ru-RU"/>
        </w:rPr>
        <w:t>Автор должен получать уведомление при добавлении наблюдателей.</w:t>
      </w:r>
    </w:p>
    <w:p w14:paraId="092E7986" w14:textId="77777777" w:rsidR="0062678A" w:rsidRPr="00780113" w:rsidRDefault="0062678A" w:rsidP="0062678A">
      <w:pPr>
        <w:rPr>
          <w:lang w:val="ru-RU"/>
        </w:rPr>
      </w:pPr>
      <w:r w:rsidRPr="00780113">
        <w:rPr>
          <w:lang w:val="ru-RU"/>
        </w:rPr>
        <w:t xml:space="preserve">Тексты уведомлений см. в </w:t>
      </w:r>
      <w:r w:rsidRPr="004616EB">
        <w:rPr>
          <w:highlight w:val="yellow"/>
          <w:lang w:val="ru-RU"/>
        </w:rPr>
        <w:t>п. 7 Уведомления.</w:t>
      </w:r>
    </w:p>
    <w:p w14:paraId="56F8B6EF" w14:textId="77777777" w:rsidR="0062678A" w:rsidRPr="004616EB" w:rsidRDefault="0062678A" w:rsidP="0062678A">
      <w:pPr>
        <w:pStyle w:val="a4"/>
        <w:numPr>
          <w:ilvl w:val="0"/>
          <w:numId w:val="55"/>
        </w:numPr>
        <w:rPr>
          <w:highlight w:val="yellow"/>
          <w:lang w:val="ru-RU"/>
        </w:rPr>
      </w:pPr>
      <w:r w:rsidRPr="004616EB">
        <w:rPr>
          <w:highlight w:val="yellow"/>
          <w:lang w:val="ru-RU"/>
        </w:rPr>
        <w:t>Требования касательно Disabled/Enabled кнопок диалога см. в п. 2.1 Требования к простому диалогу.</w:t>
      </w:r>
    </w:p>
    <w:p w14:paraId="1E8EE3F1" w14:textId="77777777" w:rsidR="0062678A" w:rsidRPr="00780113" w:rsidRDefault="0062678A" w:rsidP="0062678A">
      <w:pPr>
        <w:pStyle w:val="a4"/>
        <w:numPr>
          <w:ilvl w:val="0"/>
          <w:numId w:val="55"/>
        </w:numPr>
        <w:rPr>
          <w:lang w:val="ru-RU"/>
        </w:rPr>
      </w:pPr>
      <w:r w:rsidRPr="00780113">
        <w:rPr>
          <w:lang w:val="ru-RU"/>
        </w:rPr>
        <w:t>Требования касательно отображения имени наблюдателя см. в п. 2.2 Требования к отображению имени пользователя.</w:t>
      </w:r>
    </w:p>
    <w:p w14:paraId="6ACB445A" w14:textId="77777777" w:rsidR="0062678A" w:rsidRDefault="0062678A" w:rsidP="0062678A">
      <w:pPr>
        <w:pStyle w:val="a4"/>
        <w:numPr>
          <w:ilvl w:val="0"/>
          <w:numId w:val="55"/>
        </w:numPr>
        <w:rPr>
          <w:highlight w:val="yellow"/>
          <w:lang w:val="ru-RU"/>
        </w:rPr>
      </w:pPr>
      <w:r w:rsidRPr="004616EB">
        <w:rPr>
          <w:highlight w:val="yellow"/>
          <w:lang w:val="ru-RU"/>
        </w:rPr>
        <w:t>При добавлении/удалении наблюдателя(-ей), соответствующая запись должна появиться в Свойствах карточки, см. п. 9 Свойства карточки.</w:t>
      </w:r>
    </w:p>
    <w:p w14:paraId="130A2C8E" w14:textId="77777777" w:rsidR="0062678A" w:rsidRPr="006D170C" w:rsidRDefault="0062678A" w:rsidP="0062678A">
      <w:pPr>
        <w:pStyle w:val="3"/>
        <w:rPr>
          <w:lang w:val="ru-RU"/>
        </w:rPr>
      </w:pPr>
      <w:r w:rsidRPr="006D170C">
        <w:rPr>
          <w:lang w:val="ru-RU"/>
        </w:rPr>
        <w:t>Кнопка «Улучшить процесс»</w:t>
      </w:r>
    </w:p>
    <w:p w14:paraId="085C00CE" w14:textId="77777777" w:rsidR="0062678A" w:rsidRDefault="0062678A" w:rsidP="0062678A">
      <w:pPr>
        <w:rPr>
          <w:lang w:val="ru-RU"/>
        </w:rPr>
      </w:pPr>
      <w:r w:rsidRPr="006D170C">
        <w:rPr>
          <w:lang w:val="ru-RU"/>
        </w:rPr>
        <w:t>В меню «Действия» появился новый пункт «Улучшить». При нажатии отображается следующее о</w:t>
      </w:r>
      <w:r>
        <w:rPr>
          <w:lang w:val="ru-RU"/>
        </w:rPr>
        <w:t xml:space="preserve">кно (см. </w:t>
      </w:r>
      <w:r>
        <w:rPr>
          <w:lang w:val="ru-RU"/>
        </w:rPr>
        <w:fldChar w:fldCharType="begin"/>
      </w:r>
      <w:r>
        <w:rPr>
          <w:lang w:val="ru-RU"/>
        </w:rPr>
        <w:instrText xml:space="preserve"> REF _Ref495662796 \h </w:instrText>
      </w:r>
      <w:r>
        <w:rPr>
          <w:lang w:val="ru-RU"/>
        </w:rPr>
      </w:r>
      <w:r>
        <w:rPr>
          <w:lang w:val="ru-RU"/>
        </w:rPr>
        <w:fldChar w:fldCharType="separate"/>
      </w:r>
      <w:r>
        <w:t xml:space="preserve">Рисунок </w:t>
      </w:r>
      <w:r>
        <w:rPr>
          <w:noProof/>
        </w:rPr>
        <w:t>18</w:t>
      </w:r>
      <w:r>
        <w:rPr>
          <w:lang w:val="ru-RU"/>
        </w:rPr>
        <w:fldChar w:fldCharType="end"/>
      </w:r>
      <w:r w:rsidRPr="006D170C">
        <w:rPr>
          <w:lang w:val="ru-RU"/>
        </w:rPr>
        <w:t>).</w:t>
      </w:r>
    </w:p>
    <w:p w14:paraId="4C97A1AC" w14:textId="77777777" w:rsidR="0062678A" w:rsidRDefault="0062678A" w:rsidP="0062678A">
      <w:pPr>
        <w:pStyle w:val="af1"/>
        <w:rPr>
          <w:highlight w:val="yellow"/>
          <w:lang w:val="ru-RU"/>
        </w:rPr>
      </w:pPr>
      <w:ins w:id="88" w:author="Люция Айтуова" w:date="2017-08-22T10:35:00Z">
        <w:r>
          <w:rPr>
            <w:noProof/>
            <w:lang w:val="ru-RU" w:eastAsia="ru-RU"/>
          </w:rPr>
          <w:lastRenderedPageBreak/>
          <w:drawing>
            <wp:inline distT="0" distB="0" distL="0" distR="0" wp14:anchorId="03247FDB" wp14:editId="2A49ADBB">
              <wp:extent cx="3235886" cy="1987826"/>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41751" cy="1991429"/>
                      </a:xfrm>
                      <a:prstGeom prst="rect">
                        <a:avLst/>
                      </a:prstGeom>
                      <a:noFill/>
                      <a:ln>
                        <a:noFill/>
                      </a:ln>
                    </pic:spPr>
                  </pic:pic>
                </a:graphicData>
              </a:graphic>
            </wp:inline>
          </w:drawing>
        </w:r>
      </w:ins>
    </w:p>
    <w:p w14:paraId="70221E38" w14:textId="77777777" w:rsidR="0062678A" w:rsidRDefault="0062678A" w:rsidP="0062678A">
      <w:pPr>
        <w:pStyle w:val="af1"/>
        <w:rPr>
          <w:lang w:val="ru-RU"/>
        </w:rPr>
      </w:pPr>
      <w:bookmarkStart w:id="89" w:name="_Ref495662796"/>
      <w:r>
        <w:t xml:space="preserve">Рисунок </w:t>
      </w:r>
      <w:r w:rsidR="00AD5AD2">
        <w:fldChar w:fldCharType="begin"/>
      </w:r>
      <w:r w:rsidR="00AD5AD2">
        <w:instrText xml:space="preserve"> SEQ Рисунок \* ARABIC </w:instrText>
      </w:r>
      <w:r w:rsidR="00AD5AD2">
        <w:fldChar w:fldCharType="separate"/>
      </w:r>
      <w:r>
        <w:rPr>
          <w:noProof/>
        </w:rPr>
        <w:t>23</w:t>
      </w:r>
      <w:r w:rsidR="00AD5AD2">
        <w:rPr>
          <w:noProof/>
        </w:rPr>
        <w:fldChar w:fldCharType="end"/>
      </w:r>
      <w:bookmarkEnd w:id="89"/>
      <w:r>
        <w:rPr>
          <w:lang w:val="ru-RU"/>
        </w:rPr>
        <w:t xml:space="preserve"> </w:t>
      </w:r>
      <w:bookmarkStart w:id="90" w:name="_Ref495662792"/>
      <w:r w:rsidRPr="006D170C">
        <w:rPr>
          <w:lang w:val="ru-RU"/>
        </w:rPr>
        <w:t>Окно улучшить</w:t>
      </w:r>
      <w:bookmarkEnd w:id="90"/>
    </w:p>
    <w:p w14:paraId="67EE4945" w14:textId="77777777" w:rsidR="0062678A" w:rsidRPr="004C0C4E" w:rsidRDefault="0062678A" w:rsidP="0062678A">
      <w:pPr>
        <w:pStyle w:val="3"/>
        <w:rPr>
          <w:highlight w:val="yellow"/>
          <w:lang w:val="kk-KZ"/>
        </w:rPr>
      </w:pPr>
      <w:r w:rsidRPr="004C0C4E">
        <w:rPr>
          <w:highlight w:val="yellow"/>
          <w:lang w:val="kk-KZ"/>
        </w:rPr>
        <w:t>Копировать</w:t>
      </w:r>
    </w:p>
    <w:p w14:paraId="3B7DD0E1" w14:textId="77777777" w:rsidR="0062678A" w:rsidRPr="004C0C4E" w:rsidRDefault="0062678A" w:rsidP="0062678A">
      <w:pPr>
        <w:pStyle w:val="3"/>
        <w:rPr>
          <w:highlight w:val="yellow"/>
          <w:lang w:val="kk-KZ"/>
        </w:rPr>
      </w:pPr>
      <w:r w:rsidRPr="004C0C4E">
        <w:rPr>
          <w:highlight w:val="yellow"/>
          <w:lang w:val="kk-KZ"/>
        </w:rPr>
        <w:t>Указать факт отправки</w:t>
      </w:r>
    </w:p>
    <w:p w14:paraId="64C32865" w14:textId="77777777" w:rsidR="0062678A" w:rsidRDefault="0062678A" w:rsidP="0062678A">
      <w:pPr>
        <w:pStyle w:val="2"/>
        <w:rPr>
          <w:lang w:val="ru-RU"/>
        </w:rPr>
      </w:pPr>
      <w:r w:rsidRPr="00B90075">
        <w:rPr>
          <w:lang w:val="ru-RU"/>
        </w:rPr>
        <w:t>Старые кнопки карточки документа</w:t>
      </w:r>
    </w:p>
    <w:p w14:paraId="2DF190AC" w14:textId="77777777" w:rsidR="0062678A" w:rsidRDefault="0062678A" w:rsidP="0062678A">
      <w:pPr>
        <w:pStyle w:val="3"/>
        <w:rPr>
          <w:lang w:val="ru-RU"/>
        </w:rPr>
      </w:pPr>
      <w:r>
        <w:rPr>
          <w:lang w:val="ru-RU"/>
        </w:rPr>
        <w:t>Требования к модернизации работы кнопок</w:t>
      </w:r>
    </w:p>
    <w:p w14:paraId="2747D221" w14:textId="77777777" w:rsidR="0062678A" w:rsidRDefault="0062678A" w:rsidP="0062678A">
      <w:pPr>
        <w:pStyle w:val="4"/>
        <w:rPr>
          <w:lang w:val="ru-RU"/>
        </w:rPr>
      </w:pPr>
      <w:r>
        <w:rPr>
          <w:lang w:val="ru-RU"/>
        </w:rPr>
        <w:t>Кнопка «</w:t>
      </w:r>
      <w:r w:rsidRPr="0062678A">
        <w:t>Продлить</w:t>
      </w:r>
      <w:r>
        <w:rPr>
          <w:lang w:val="ru-RU"/>
        </w:rPr>
        <w:t xml:space="preserve"> срок исполнения»</w:t>
      </w:r>
    </w:p>
    <w:p w14:paraId="095505F2" w14:textId="77777777" w:rsidR="0062678A" w:rsidRDefault="0062678A" w:rsidP="0062678A">
      <w:pPr>
        <w:shd w:val="clear" w:color="auto" w:fill="FFFF00"/>
        <w:rPr>
          <w:lang w:val="ru-RU"/>
        </w:rPr>
      </w:pPr>
      <w:r>
        <w:rPr>
          <w:lang w:val="ru-RU"/>
        </w:rPr>
        <w:t>Здесь описать, что нужно добавить кнопку «Посмотреть историю продления исполнения» в диалоге Продлить срок исполнения.</w:t>
      </w:r>
    </w:p>
    <w:p w14:paraId="1DD1D31B" w14:textId="77777777" w:rsidR="0062678A" w:rsidRDefault="0062678A" w:rsidP="0062678A">
      <w:pPr>
        <w:pStyle w:val="af1"/>
        <w:rPr>
          <w:lang w:val="ru-RU"/>
        </w:rPr>
      </w:pPr>
      <w:r w:rsidRPr="00732709">
        <w:rPr>
          <w:noProof/>
          <w:lang w:val="ru-RU" w:eastAsia="ru-RU"/>
        </w:rPr>
        <w:lastRenderedPageBreak/>
        <w:drawing>
          <wp:inline distT="0" distB="0" distL="0" distR="0" wp14:anchorId="679AA91D" wp14:editId="3356A7A2">
            <wp:extent cx="5943600" cy="3249374"/>
            <wp:effectExtent l="0" t="0" r="0" b="8255"/>
            <wp:docPr id="949" name="Рисунок 949" descr="C:\Users\lyutsiya.aituova\AppData\Roaming\Skype\uisuun\media_messaging\media_cache_v3\^B9DEBB60E166D9FB67EB5C1A2B9BE0D9115D6BBA88630D83C5^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utsiya.aituova\AppData\Roaming\Skype\uisuun\media_messaging\media_cache_v3\^B9DEBB60E166D9FB67EB5C1A2B9BE0D9115D6BBA88630D83C5^pimgpsh_fullsize_distr.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49374"/>
                    </a:xfrm>
                    <a:prstGeom prst="rect">
                      <a:avLst/>
                    </a:prstGeom>
                    <a:noFill/>
                    <a:ln>
                      <a:noFill/>
                    </a:ln>
                  </pic:spPr>
                </pic:pic>
              </a:graphicData>
            </a:graphic>
          </wp:inline>
        </w:drawing>
      </w:r>
    </w:p>
    <w:p w14:paraId="159C8382" w14:textId="77777777" w:rsidR="0062678A" w:rsidRDefault="0062678A" w:rsidP="0062678A">
      <w:pPr>
        <w:pStyle w:val="af1"/>
        <w:rPr>
          <w:lang w:val="ru-RU"/>
        </w:rPr>
      </w:pPr>
      <w:r w:rsidRPr="00732709">
        <w:rPr>
          <w:noProof/>
          <w:lang w:val="ru-RU" w:eastAsia="ru-RU"/>
        </w:rPr>
        <w:lastRenderedPageBreak/>
        <w:drawing>
          <wp:inline distT="0" distB="0" distL="0" distR="0" wp14:anchorId="1E69D37C" wp14:editId="5CE30985">
            <wp:extent cx="5943600" cy="3249374"/>
            <wp:effectExtent l="0" t="0" r="0" b="8255"/>
            <wp:docPr id="953" name="Рисунок 953" descr="C:\Users\lyutsiya.aituova\AppData\Roaming\Skype\uisuun\media_messaging\media_cache_v3\^6995E00A1932CC0C111E763192E111DE01C319C13B75C465C1^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yutsiya.aituova\AppData\Roaming\Skype\uisuun\media_messaging\media_cache_v3\^6995E00A1932CC0C111E763192E111DE01C319C13B75C465C1^pimgpsh_fullsize_distr.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249374"/>
                    </a:xfrm>
                    <a:prstGeom prst="rect">
                      <a:avLst/>
                    </a:prstGeom>
                    <a:noFill/>
                    <a:ln>
                      <a:noFill/>
                    </a:ln>
                  </pic:spPr>
                </pic:pic>
              </a:graphicData>
            </a:graphic>
          </wp:inline>
        </w:drawing>
      </w:r>
    </w:p>
    <w:p w14:paraId="306DDDC1" w14:textId="77777777" w:rsidR="0062678A" w:rsidRDefault="0062678A" w:rsidP="0062678A">
      <w:pPr>
        <w:pStyle w:val="3"/>
        <w:rPr>
          <w:lang w:val="ru-RU"/>
        </w:rPr>
      </w:pPr>
      <w:r>
        <w:rPr>
          <w:lang w:val="ru-RU"/>
        </w:rPr>
        <w:t>Дополнительные требования к кнопкам «Взять себе на контроль»/ «Снять со своего контроля»</w:t>
      </w:r>
    </w:p>
    <w:p w14:paraId="01E1128E" w14:textId="77777777" w:rsidR="0062678A" w:rsidRDefault="0062678A" w:rsidP="0062678A">
      <w:pPr>
        <w:shd w:val="clear" w:color="auto" w:fill="DEEAF6" w:themeFill="accent1" w:themeFillTint="33"/>
        <w:rPr>
          <w:lang w:val="ru-RU"/>
        </w:rPr>
      </w:pPr>
      <w:r>
        <w:rPr>
          <w:lang w:val="ru-RU"/>
        </w:rPr>
        <w:t xml:space="preserve">Исходные требования к кнопкам представлены в п. 1.21 </w:t>
      </w:r>
      <w:hyperlink r:id="rId43" w:history="1">
        <w:r w:rsidRPr="00D241FA">
          <w:rPr>
            <w:rStyle w:val="af0"/>
            <w:lang w:val="ru-RU"/>
          </w:rPr>
          <w:t>данного документа</w:t>
        </w:r>
      </w:hyperlink>
      <w:r>
        <w:rPr>
          <w:lang w:val="ru-RU"/>
        </w:rPr>
        <w:t>.</w:t>
      </w:r>
    </w:p>
    <w:p w14:paraId="3291721B" w14:textId="77777777" w:rsidR="0062678A" w:rsidRDefault="0062678A" w:rsidP="0062678A">
      <w:pPr>
        <w:shd w:val="clear" w:color="auto" w:fill="DEEAF6" w:themeFill="accent1" w:themeFillTint="33"/>
        <w:rPr>
          <w:lang w:val="ru-RU"/>
        </w:rPr>
      </w:pPr>
      <w:r>
        <w:rPr>
          <w:lang w:val="ru-RU"/>
        </w:rPr>
        <w:t>Дополнительные требования:</w:t>
      </w:r>
    </w:p>
    <w:p w14:paraId="10D34936" w14:textId="77777777" w:rsidR="0062678A" w:rsidRDefault="0062678A" w:rsidP="0062678A">
      <w:pPr>
        <w:pStyle w:val="a4"/>
        <w:numPr>
          <w:ilvl w:val="1"/>
          <w:numId w:val="55"/>
        </w:numPr>
        <w:shd w:val="clear" w:color="auto" w:fill="DEEAF6" w:themeFill="accent1" w:themeFillTint="33"/>
        <w:rPr>
          <w:lang w:val="ru-RU"/>
        </w:rPr>
      </w:pPr>
      <w:r w:rsidRPr="007D2144">
        <w:rPr>
          <w:lang w:val="ru-RU"/>
        </w:rPr>
        <w:t xml:space="preserve">Если в поле «Контролер» на текущий момент указано имя текущего пользователя, то кнопка «Взять себе на контроль» должна быть </w:t>
      </w:r>
      <w:r>
        <w:t>Disabled</w:t>
      </w:r>
      <w:r w:rsidRPr="007D2144">
        <w:rPr>
          <w:lang w:val="ru-RU"/>
        </w:rPr>
        <w:t xml:space="preserve"> для него.</w:t>
      </w:r>
    </w:p>
    <w:p w14:paraId="14AC471B" w14:textId="77777777" w:rsidR="0062678A" w:rsidRPr="007D2144" w:rsidRDefault="0062678A" w:rsidP="0062678A">
      <w:pPr>
        <w:pStyle w:val="a4"/>
        <w:numPr>
          <w:ilvl w:val="1"/>
          <w:numId w:val="55"/>
        </w:numPr>
        <w:shd w:val="clear" w:color="auto" w:fill="DEEAF6" w:themeFill="accent1" w:themeFillTint="33"/>
        <w:rPr>
          <w:lang w:val="ru-RU"/>
        </w:rPr>
      </w:pPr>
      <w:r>
        <w:rPr>
          <w:lang w:val="ru-RU"/>
        </w:rPr>
        <w:t xml:space="preserve">Если карточка взята на контроль текущим пользователем, то в представлении соответствующая запись карточки должна иметь иконку, соответствующую для варианта «На контроле» контроля исполнения карточки документа - </w:t>
      </w:r>
      <w:r w:rsidRPr="00B10A3A">
        <w:rPr>
          <w:noProof/>
          <w:lang w:val="ru-RU" w:eastAsia="ru-RU"/>
        </w:rPr>
        <w:drawing>
          <wp:inline distT="0" distB="0" distL="0" distR="0" wp14:anchorId="0CF12C7B" wp14:editId="1B441326">
            <wp:extent cx="228632" cy="247685"/>
            <wp:effectExtent l="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8632" cy="247685"/>
                    </a:xfrm>
                    <a:prstGeom prst="rect">
                      <a:avLst/>
                    </a:prstGeom>
                  </pic:spPr>
                </pic:pic>
              </a:graphicData>
            </a:graphic>
          </wp:inline>
        </w:drawing>
      </w:r>
      <w:r>
        <w:rPr>
          <w:lang w:val="ru-RU"/>
        </w:rPr>
        <w:t>.</w:t>
      </w:r>
    </w:p>
    <w:p w14:paraId="303089E9" w14:textId="77777777" w:rsidR="0062678A" w:rsidRDefault="0062678A" w:rsidP="0062678A">
      <w:pPr>
        <w:pStyle w:val="3"/>
        <w:rPr>
          <w:lang w:val="ru-RU"/>
        </w:rPr>
      </w:pPr>
      <w:r>
        <w:rPr>
          <w:lang w:val="ru-RU"/>
        </w:rPr>
        <w:t>Изменения поведения кнопок ленты ©</w:t>
      </w:r>
    </w:p>
    <w:p w14:paraId="512784D6" w14:textId="77777777" w:rsidR="0062678A" w:rsidRDefault="0062678A" w:rsidP="0062678A">
      <w:pPr>
        <w:shd w:val="clear" w:color="auto" w:fill="DEEAF6" w:themeFill="accent1" w:themeFillTint="33"/>
        <w:rPr>
          <w:lang w:val="ru-RU"/>
        </w:rPr>
      </w:pPr>
      <w:r>
        <w:rPr>
          <w:lang w:val="ru-RU"/>
        </w:rPr>
        <w:t>Необходимо пересмотреть принцип работы следующих кнопок ленты карточки документа:</w:t>
      </w:r>
    </w:p>
    <w:p w14:paraId="741FF3BC" w14:textId="77777777" w:rsidR="0062678A" w:rsidRDefault="0062678A" w:rsidP="0062678A">
      <w:pPr>
        <w:pStyle w:val="a4"/>
        <w:numPr>
          <w:ilvl w:val="1"/>
          <w:numId w:val="55"/>
        </w:numPr>
        <w:shd w:val="clear" w:color="auto" w:fill="DEEAF6" w:themeFill="accent1" w:themeFillTint="33"/>
        <w:rPr>
          <w:lang w:val="ru-RU"/>
        </w:rPr>
      </w:pPr>
      <w:r>
        <w:rPr>
          <w:lang w:val="ru-RU"/>
        </w:rPr>
        <w:lastRenderedPageBreak/>
        <w:t>Добавить в избранное</w:t>
      </w:r>
    </w:p>
    <w:p w14:paraId="08D66604" w14:textId="77777777" w:rsidR="0062678A" w:rsidRPr="00506944" w:rsidRDefault="0062678A" w:rsidP="0062678A">
      <w:pPr>
        <w:pStyle w:val="a4"/>
        <w:numPr>
          <w:ilvl w:val="1"/>
          <w:numId w:val="55"/>
        </w:numPr>
        <w:shd w:val="clear" w:color="auto" w:fill="DEEAF6" w:themeFill="accent1" w:themeFillTint="33"/>
        <w:rPr>
          <w:lang w:val="ru-RU"/>
        </w:rPr>
      </w:pPr>
      <w:r>
        <w:rPr>
          <w:lang w:val="ru-RU"/>
        </w:rPr>
        <w:t xml:space="preserve">Зарезервировать регистрационный № и </w:t>
      </w:r>
      <w:r w:rsidRPr="00506944">
        <w:rPr>
          <w:lang w:val="ru-RU"/>
        </w:rPr>
        <w:t>Снять с резерва</w:t>
      </w:r>
    </w:p>
    <w:p w14:paraId="24145E87" w14:textId="77777777" w:rsidR="0062678A" w:rsidRDefault="0062678A" w:rsidP="0062678A">
      <w:pPr>
        <w:pStyle w:val="a4"/>
        <w:numPr>
          <w:ilvl w:val="1"/>
          <w:numId w:val="55"/>
        </w:numPr>
        <w:shd w:val="clear" w:color="auto" w:fill="DEEAF6" w:themeFill="accent1" w:themeFillTint="33"/>
        <w:rPr>
          <w:lang w:val="ru-RU"/>
        </w:rPr>
      </w:pPr>
      <w:r>
        <w:rPr>
          <w:lang w:val="ru-RU"/>
        </w:rPr>
        <w:t>Отметить как непрочитанное/Отметить как прочитанное</w:t>
      </w:r>
    </w:p>
    <w:p w14:paraId="3C7B27ED" w14:textId="77777777" w:rsidR="0062678A" w:rsidRDefault="0062678A" w:rsidP="0062678A">
      <w:pPr>
        <w:pStyle w:val="a4"/>
        <w:numPr>
          <w:ilvl w:val="1"/>
          <w:numId w:val="55"/>
        </w:numPr>
        <w:shd w:val="clear" w:color="auto" w:fill="DEEAF6" w:themeFill="accent1" w:themeFillTint="33"/>
        <w:rPr>
          <w:lang w:val="ru-RU"/>
        </w:rPr>
      </w:pPr>
      <w:r>
        <w:rPr>
          <w:lang w:val="ru-RU"/>
        </w:rPr>
        <w:t>Взять себе на контроль/Снять со своего контроля</w:t>
      </w:r>
    </w:p>
    <w:p w14:paraId="5BB7827E" w14:textId="77777777" w:rsidR="0062678A" w:rsidRDefault="0062678A" w:rsidP="0062678A">
      <w:pPr>
        <w:shd w:val="clear" w:color="auto" w:fill="DEEAF6" w:themeFill="accent1" w:themeFillTint="33"/>
        <w:rPr>
          <w:lang w:val="ru-RU"/>
        </w:rPr>
      </w:pPr>
      <w:r>
        <w:rPr>
          <w:lang w:val="ru-RU"/>
        </w:rPr>
        <w:t>Необходимо, чтобы при выполнении действия, заложенного в кнопку, кнопка менялась на соответствующую, то есть, чтобы всегда в один момент времени отображалась только одна кнопка, а не две, как это в ТГ3.</w:t>
      </w:r>
    </w:p>
    <w:p w14:paraId="2A15FBFC" w14:textId="77777777" w:rsidR="0062678A" w:rsidRDefault="0062678A" w:rsidP="0062678A">
      <w:pPr>
        <w:pStyle w:val="4"/>
        <w:rPr>
          <w:lang w:val="ru-RU"/>
        </w:rPr>
      </w:pPr>
      <w:bookmarkStart w:id="91" w:name="_Ref496201808"/>
      <w:r>
        <w:rPr>
          <w:lang w:val="ru-RU"/>
        </w:rPr>
        <w:t>Кнопки «</w:t>
      </w:r>
      <w:r w:rsidRPr="00AD5AD2">
        <w:rPr>
          <w:lang w:val="ru-RU"/>
        </w:rPr>
        <w:t>Добавить</w:t>
      </w:r>
      <w:r>
        <w:rPr>
          <w:lang w:val="ru-RU"/>
        </w:rPr>
        <w:t xml:space="preserve"> в избранное»/ «Удалить из Избранное»</w:t>
      </w:r>
      <w:bookmarkEnd w:id="91"/>
    </w:p>
    <w:p w14:paraId="2870AEB7" w14:textId="77777777" w:rsidR="0062678A" w:rsidRDefault="0062678A" w:rsidP="0062678A">
      <w:pPr>
        <w:shd w:val="clear" w:color="auto" w:fill="DEEAF6" w:themeFill="accent1" w:themeFillTint="33"/>
        <w:rPr>
          <w:lang w:val="ru-RU"/>
        </w:rPr>
      </w:pPr>
      <w:r>
        <w:rPr>
          <w:lang w:val="ru-RU"/>
        </w:rPr>
        <w:t>Кнопки должны находиться в объединенной кнопке «Действия»:</w:t>
      </w:r>
    </w:p>
    <w:p w14:paraId="05EB76DB" w14:textId="77777777" w:rsidR="0062678A" w:rsidRDefault="0062678A" w:rsidP="0062678A">
      <w:pPr>
        <w:pStyle w:val="af1"/>
        <w:rPr>
          <w:lang w:val="ru-RU"/>
        </w:rPr>
      </w:pPr>
      <w:r>
        <w:rPr>
          <w:noProof/>
          <w:lang w:val="ru-RU" w:eastAsia="ru-RU"/>
        </w:rPr>
        <w:drawing>
          <wp:inline distT="0" distB="0" distL="0" distR="0" wp14:anchorId="1D9F4F94" wp14:editId="03BCB224">
            <wp:extent cx="2476190" cy="3142857"/>
            <wp:effectExtent l="0" t="0" r="635"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76190" cy="3142857"/>
                    </a:xfrm>
                    <a:prstGeom prst="rect">
                      <a:avLst/>
                    </a:prstGeom>
                  </pic:spPr>
                </pic:pic>
              </a:graphicData>
            </a:graphic>
          </wp:inline>
        </w:drawing>
      </w:r>
    </w:p>
    <w:p w14:paraId="353B50E7" w14:textId="77777777" w:rsidR="0062678A" w:rsidRDefault="0062678A" w:rsidP="0062678A">
      <w:pPr>
        <w:pStyle w:val="af1"/>
        <w:rPr>
          <w:lang w:val="ru-RU"/>
        </w:rPr>
      </w:pPr>
      <w:r w:rsidRPr="00AA47E4">
        <w:rPr>
          <w:lang w:val="ru-RU"/>
        </w:rPr>
        <w:t xml:space="preserve">Рисунок </w:t>
      </w:r>
      <w:r>
        <w:fldChar w:fldCharType="begin"/>
      </w:r>
      <w:r w:rsidRPr="00AA47E4">
        <w:rPr>
          <w:lang w:val="ru-RU"/>
        </w:rPr>
        <w:instrText xml:space="preserve"> </w:instrText>
      </w:r>
      <w:r>
        <w:instrText>SEQ</w:instrText>
      </w:r>
      <w:r w:rsidRPr="00AA47E4">
        <w:rPr>
          <w:lang w:val="ru-RU"/>
        </w:rPr>
        <w:instrText xml:space="preserve"> Рисунок \* </w:instrText>
      </w:r>
      <w:r>
        <w:instrText>ARABIC</w:instrText>
      </w:r>
      <w:r w:rsidRPr="00AA47E4">
        <w:rPr>
          <w:lang w:val="ru-RU"/>
        </w:rPr>
        <w:instrText xml:space="preserve"> </w:instrText>
      </w:r>
      <w:r>
        <w:fldChar w:fldCharType="separate"/>
      </w:r>
      <w:r w:rsidRPr="00A14099">
        <w:rPr>
          <w:noProof/>
          <w:lang w:val="ru-RU"/>
        </w:rPr>
        <w:t>24</w:t>
      </w:r>
      <w:r>
        <w:fldChar w:fldCharType="end"/>
      </w:r>
      <w:r>
        <w:rPr>
          <w:lang w:val="ru-RU"/>
        </w:rPr>
        <w:t xml:space="preserve"> Меню кнопки «Действия»</w:t>
      </w:r>
    </w:p>
    <w:p w14:paraId="3F9B813D" w14:textId="77777777" w:rsidR="0062678A" w:rsidRDefault="0062678A" w:rsidP="0062678A">
      <w:pPr>
        <w:shd w:val="clear" w:color="auto" w:fill="DEEAF6" w:themeFill="accent1" w:themeFillTint="33"/>
        <w:rPr>
          <w:lang w:val="ru-RU"/>
        </w:rPr>
      </w:pPr>
      <w:r>
        <w:rPr>
          <w:lang w:val="ru-RU"/>
        </w:rPr>
        <w:t>При нажатии по кнопке «Добавить в Избранное», она должна замениться на «Удалить из Избранное» и наоборот.</w:t>
      </w:r>
    </w:p>
    <w:p w14:paraId="4BB9DA66" w14:textId="77777777" w:rsidR="0062678A" w:rsidRDefault="0062678A" w:rsidP="0062678A">
      <w:pPr>
        <w:shd w:val="clear" w:color="auto" w:fill="DEEAF6" w:themeFill="accent1" w:themeFillTint="33"/>
        <w:rPr>
          <w:lang w:val="ru-RU"/>
        </w:rPr>
      </w:pPr>
      <w:r>
        <w:rPr>
          <w:lang w:val="ru-RU"/>
        </w:rPr>
        <w:lastRenderedPageBreak/>
        <w:t>Тексты всплывающих сообщений должны быть следующими: «Карточка добавлена в Избранное»/ «Карточка удалена из Избранное».</w:t>
      </w:r>
    </w:p>
    <w:p w14:paraId="33FC61B5" w14:textId="77777777" w:rsidR="0062678A" w:rsidRDefault="0062678A" w:rsidP="0062678A">
      <w:pPr>
        <w:rPr>
          <w:lang w:val="ru-RU"/>
        </w:rPr>
      </w:pPr>
      <w:r w:rsidRPr="00421D7B">
        <w:rPr>
          <w:highlight w:val="yellow"/>
          <w:lang w:val="ru-RU"/>
        </w:rPr>
        <w:t xml:space="preserve">Требования к всплывающим сообщениям см. в п. </w:t>
      </w:r>
    </w:p>
    <w:p w14:paraId="743D30BF" w14:textId="77777777" w:rsidR="0062678A" w:rsidRDefault="0062678A" w:rsidP="0062678A">
      <w:pPr>
        <w:pStyle w:val="4"/>
        <w:rPr>
          <w:lang w:val="ru-RU"/>
        </w:rPr>
      </w:pPr>
      <w:r>
        <w:rPr>
          <w:lang w:val="ru-RU"/>
        </w:rPr>
        <w:t>Кнопки «Зарезервировать регистрационный №» (+ Изменить зарезервированный регистрационный №)/«Снять с резерва»</w:t>
      </w:r>
    </w:p>
    <w:p w14:paraId="6A8400FA" w14:textId="77777777" w:rsidR="0062678A" w:rsidRDefault="0062678A" w:rsidP="0062678A">
      <w:pPr>
        <w:shd w:val="clear" w:color="auto" w:fill="DEEAF6" w:themeFill="accent1" w:themeFillTint="33"/>
        <w:rPr>
          <w:lang w:val="ru-RU"/>
        </w:rPr>
      </w:pPr>
      <w:r>
        <w:rPr>
          <w:lang w:val="ru-RU"/>
        </w:rPr>
        <w:t>Кнопки должны находиться в объединенной кнопке «Действия».</w:t>
      </w:r>
    </w:p>
    <w:p w14:paraId="65265EBE" w14:textId="77777777" w:rsidR="0062678A" w:rsidRDefault="0062678A" w:rsidP="0062678A">
      <w:pPr>
        <w:shd w:val="clear" w:color="auto" w:fill="DEEAF6" w:themeFill="accent1" w:themeFillTint="33"/>
        <w:rPr>
          <w:lang w:val="ru-RU"/>
        </w:rPr>
      </w:pPr>
      <w:r>
        <w:rPr>
          <w:lang w:val="ru-RU"/>
        </w:rPr>
        <w:t xml:space="preserve">При нажатии на кнопку «Зарезервировать регистрационный №», она должна замениться на две кнопки </w:t>
      </w:r>
      <w:commentRangeStart w:id="92"/>
      <w:commentRangeStart w:id="93"/>
      <w:r>
        <w:rPr>
          <w:lang w:val="ru-RU"/>
        </w:rPr>
        <w:t xml:space="preserve">«Изменить зарезервированный регистрационный №» </w:t>
      </w:r>
      <w:commentRangeEnd w:id="92"/>
      <w:r>
        <w:rPr>
          <w:rStyle w:val="a9"/>
        </w:rPr>
        <w:commentReference w:id="92"/>
      </w:r>
      <w:commentRangeEnd w:id="93"/>
      <w:r>
        <w:rPr>
          <w:rStyle w:val="a9"/>
        </w:rPr>
        <w:commentReference w:id="93"/>
      </w:r>
      <w:r>
        <w:rPr>
          <w:lang w:val="ru-RU"/>
        </w:rPr>
        <w:t xml:space="preserve">(см. в п. </w:t>
      </w:r>
      <w:r>
        <w:rPr>
          <w:lang w:val="ru-RU"/>
        </w:rPr>
        <w:fldChar w:fldCharType="begin"/>
      </w:r>
      <w:r>
        <w:rPr>
          <w:lang w:val="ru-RU"/>
        </w:rPr>
        <w:instrText xml:space="preserve"> REF _Ref496202037 \r \h  \* MERGEFORMAT </w:instrText>
      </w:r>
      <w:r>
        <w:rPr>
          <w:lang w:val="ru-RU"/>
        </w:rPr>
      </w:r>
      <w:r>
        <w:rPr>
          <w:lang w:val="ru-RU"/>
        </w:rPr>
        <w:fldChar w:fldCharType="separate"/>
      </w:r>
      <w:r>
        <w:rPr>
          <w:lang w:val="ru-RU"/>
        </w:rPr>
        <w:t>1.6.2</w:t>
      </w:r>
      <w:r>
        <w:rPr>
          <w:lang w:val="ru-RU"/>
        </w:rPr>
        <w:fldChar w:fldCharType="end"/>
      </w:r>
      <w:r>
        <w:rPr>
          <w:lang w:val="ru-RU"/>
        </w:rPr>
        <w:t xml:space="preserve"> ниже) и «Снять с резерва», см. рисунок ниже.</w:t>
      </w:r>
    </w:p>
    <w:p w14:paraId="0C0D9CC2" w14:textId="77777777" w:rsidR="0062678A" w:rsidRPr="00275FAF" w:rsidRDefault="0062678A" w:rsidP="0062678A">
      <w:pPr>
        <w:shd w:val="clear" w:color="auto" w:fill="DEEAF6" w:themeFill="accent1" w:themeFillTint="33"/>
        <w:ind w:firstLine="0"/>
        <w:rPr>
          <w:lang w:val="ru-RU"/>
        </w:rPr>
      </w:pPr>
      <w:r>
        <w:rPr>
          <w:lang w:val="ru-RU"/>
        </w:rPr>
        <w:t xml:space="preserve"> </w:t>
      </w:r>
      <w:r>
        <w:rPr>
          <w:noProof/>
          <w:lang w:val="ru-RU"/>
        </w:rPr>
        <w:t xml:space="preserve">  </w:t>
      </w:r>
      <w:r>
        <w:rPr>
          <w:noProof/>
          <w:lang w:val="ru-RU" w:eastAsia="ru-RU"/>
        </w:rPr>
        <w:drawing>
          <wp:inline distT="0" distB="0" distL="0" distR="0" wp14:anchorId="790ACC97" wp14:editId="2E57C1EE">
            <wp:extent cx="2476190" cy="2504762"/>
            <wp:effectExtent l="0" t="0" r="63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76190" cy="2504762"/>
                    </a:xfrm>
                    <a:prstGeom prst="rect">
                      <a:avLst/>
                    </a:prstGeom>
                  </pic:spPr>
                </pic:pic>
              </a:graphicData>
            </a:graphic>
          </wp:inline>
        </w:drawing>
      </w:r>
      <w:r>
        <w:rPr>
          <w:noProof/>
          <w:lang w:val="ru-RU"/>
        </w:rPr>
        <w:t xml:space="preserve">       </w:t>
      </w:r>
      <w:r w:rsidRPr="00275FAF">
        <w:rPr>
          <w:lang w:val="ru-RU"/>
        </w:rPr>
        <w:t xml:space="preserve"> </w:t>
      </w:r>
      <w:r>
        <w:rPr>
          <w:noProof/>
          <w:lang w:val="ru-RU" w:eastAsia="ru-RU"/>
        </w:rPr>
        <w:drawing>
          <wp:inline distT="0" distB="0" distL="0" distR="0" wp14:anchorId="77B791B6" wp14:editId="585DF38B">
            <wp:extent cx="2942857" cy="2657143"/>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42857" cy="2657143"/>
                    </a:xfrm>
                    <a:prstGeom prst="rect">
                      <a:avLst/>
                    </a:prstGeom>
                  </pic:spPr>
                </pic:pic>
              </a:graphicData>
            </a:graphic>
          </wp:inline>
        </w:drawing>
      </w:r>
    </w:p>
    <w:p w14:paraId="01436A04" w14:textId="77777777" w:rsidR="0062678A" w:rsidRDefault="0062678A" w:rsidP="0062678A">
      <w:pPr>
        <w:pStyle w:val="af1"/>
        <w:shd w:val="clear" w:color="auto" w:fill="DEEAF6" w:themeFill="accent1" w:themeFillTint="33"/>
        <w:rPr>
          <w:lang w:val="ru-RU"/>
        </w:rPr>
      </w:pPr>
      <w:r w:rsidRPr="00275FAF">
        <w:rPr>
          <w:lang w:val="ru-RU"/>
        </w:rPr>
        <w:t xml:space="preserve">Рисунок </w:t>
      </w:r>
      <w:r>
        <w:fldChar w:fldCharType="begin"/>
      </w:r>
      <w:r w:rsidRPr="00275FAF">
        <w:rPr>
          <w:lang w:val="ru-RU"/>
        </w:rPr>
        <w:instrText xml:space="preserve"> </w:instrText>
      </w:r>
      <w:r>
        <w:instrText>SEQ</w:instrText>
      </w:r>
      <w:r w:rsidRPr="00275FAF">
        <w:rPr>
          <w:lang w:val="ru-RU"/>
        </w:rPr>
        <w:instrText xml:space="preserve"> Рисунок \* </w:instrText>
      </w:r>
      <w:r>
        <w:instrText>ARABIC</w:instrText>
      </w:r>
      <w:r w:rsidRPr="00275FAF">
        <w:rPr>
          <w:lang w:val="ru-RU"/>
        </w:rPr>
        <w:instrText xml:space="preserve"> </w:instrText>
      </w:r>
      <w:r>
        <w:fldChar w:fldCharType="separate"/>
      </w:r>
      <w:r>
        <w:rPr>
          <w:noProof/>
        </w:rPr>
        <w:t>25</w:t>
      </w:r>
      <w:r>
        <w:rPr>
          <w:noProof/>
        </w:rPr>
        <w:fldChar w:fldCharType="end"/>
      </w:r>
    </w:p>
    <w:p w14:paraId="1246BD06" w14:textId="77777777" w:rsidR="0062678A" w:rsidRDefault="0062678A" w:rsidP="0062678A">
      <w:pPr>
        <w:pStyle w:val="4"/>
        <w:rPr>
          <w:lang w:val="ru-RU"/>
        </w:rPr>
      </w:pPr>
      <w:r w:rsidRPr="00AF18B6">
        <w:rPr>
          <w:lang w:val="ru-RU"/>
        </w:rPr>
        <w:t>Кнопки «Отметить как непрочитанное/</w:t>
      </w:r>
      <w:r>
        <w:rPr>
          <w:lang w:val="ru-RU"/>
        </w:rPr>
        <w:t xml:space="preserve">Отметить как </w:t>
      </w:r>
      <w:r w:rsidRPr="00AF18B6">
        <w:rPr>
          <w:lang w:val="ru-RU"/>
        </w:rPr>
        <w:t>прочитанное» и</w:t>
      </w:r>
      <w:r>
        <w:rPr>
          <w:lang w:val="ru-RU"/>
        </w:rPr>
        <w:t xml:space="preserve"> кнопки «Взять себе на котроль/С</w:t>
      </w:r>
      <w:r w:rsidRPr="00AF18B6">
        <w:rPr>
          <w:lang w:val="ru-RU"/>
        </w:rPr>
        <w:t>нять со своего контроля»</w:t>
      </w:r>
    </w:p>
    <w:p w14:paraId="3ECE510B" w14:textId="77777777" w:rsidR="0062678A" w:rsidRDefault="0062678A" w:rsidP="0062678A">
      <w:pPr>
        <w:shd w:val="clear" w:color="auto" w:fill="DEEAF6" w:themeFill="accent1" w:themeFillTint="33"/>
        <w:rPr>
          <w:lang w:val="ru-RU"/>
        </w:rPr>
      </w:pPr>
      <w:r>
        <w:rPr>
          <w:lang w:val="ru-RU"/>
        </w:rPr>
        <w:t xml:space="preserve">Данные кнопки необходимо реализовать по аналогии с п. </w:t>
      </w:r>
      <w:r>
        <w:rPr>
          <w:lang w:val="ru-RU"/>
        </w:rPr>
        <w:fldChar w:fldCharType="begin"/>
      </w:r>
      <w:r>
        <w:rPr>
          <w:lang w:val="ru-RU"/>
        </w:rPr>
        <w:instrText xml:space="preserve"> REF _Ref496201808 \r \h  \* MERGEFORMAT </w:instrText>
      </w:r>
      <w:r>
        <w:rPr>
          <w:lang w:val="ru-RU"/>
        </w:rPr>
      </w:r>
      <w:r>
        <w:rPr>
          <w:lang w:val="ru-RU"/>
        </w:rPr>
        <w:fldChar w:fldCharType="separate"/>
      </w:r>
      <w:r>
        <w:rPr>
          <w:lang w:val="ru-RU"/>
        </w:rPr>
        <w:t>1.6.1.1</w:t>
      </w:r>
      <w:r>
        <w:rPr>
          <w:lang w:val="ru-RU"/>
        </w:rPr>
        <w:fldChar w:fldCharType="end"/>
      </w:r>
      <w:r>
        <w:rPr>
          <w:lang w:val="ru-RU"/>
        </w:rPr>
        <w:t>.</w:t>
      </w:r>
    </w:p>
    <w:p w14:paraId="0C07EB61" w14:textId="77777777" w:rsidR="0062678A" w:rsidRDefault="0062678A" w:rsidP="0062678A">
      <w:pPr>
        <w:shd w:val="clear" w:color="auto" w:fill="DEEAF6" w:themeFill="accent1" w:themeFillTint="33"/>
        <w:rPr>
          <w:lang w:val="ru-RU"/>
        </w:rPr>
      </w:pPr>
      <w:r>
        <w:rPr>
          <w:lang w:val="ru-RU"/>
        </w:rPr>
        <w:lastRenderedPageBreak/>
        <w:t xml:space="preserve">Тексты всплывающих сообщений должны быть следующими: </w:t>
      </w:r>
    </w:p>
    <w:p w14:paraId="26DD91E6" w14:textId="77777777" w:rsidR="0062678A" w:rsidRDefault="0062678A" w:rsidP="0062678A">
      <w:pPr>
        <w:pStyle w:val="a4"/>
        <w:numPr>
          <w:ilvl w:val="1"/>
          <w:numId w:val="54"/>
        </w:numPr>
        <w:shd w:val="clear" w:color="auto" w:fill="DEEAF6" w:themeFill="accent1" w:themeFillTint="33"/>
        <w:rPr>
          <w:lang w:val="ru-RU"/>
        </w:rPr>
      </w:pPr>
      <w:r w:rsidRPr="00382985">
        <w:rPr>
          <w:lang w:val="ru-RU"/>
        </w:rPr>
        <w:t xml:space="preserve">«Карточка </w:t>
      </w:r>
      <w:r>
        <w:rPr>
          <w:lang w:val="ru-RU"/>
        </w:rPr>
        <w:t>отмечена как непрочитанная</w:t>
      </w:r>
      <w:r w:rsidRPr="00382985">
        <w:rPr>
          <w:lang w:val="ru-RU"/>
        </w:rPr>
        <w:t xml:space="preserve">»/ «Карточка </w:t>
      </w:r>
      <w:r>
        <w:rPr>
          <w:lang w:val="ru-RU"/>
        </w:rPr>
        <w:t>отмечена как прочитанная</w:t>
      </w:r>
      <w:r w:rsidRPr="00382985">
        <w:rPr>
          <w:lang w:val="ru-RU"/>
        </w:rPr>
        <w:t>».</w:t>
      </w:r>
    </w:p>
    <w:p w14:paraId="1D32FE19" w14:textId="77777777" w:rsidR="0062678A" w:rsidRPr="00382985" w:rsidRDefault="0062678A" w:rsidP="0062678A">
      <w:pPr>
        <w:pStyle w:val="a4"/>
        <w:numPr>
          <w:ilvl w:val="1"/>
          <w:numId w:val="54"/>
        </w:numPr>
        <w:shd w:val="clear" w:color="auto" w:fill="DEEAF6" w:themeFill="accent1" w:themeFillTint="33"/>
        <w:rPr>
          <w:lang w:val="ru-RU"/>
        </w:rPr>
      </w:pPr>
      <w:r>
        <w:rPr>
          <w:lang w:val="ru-RU"/>
        </w:rPr>
        <w:t>«Карточка взята вами на контроль»/ «Карточка снята с вашего контроля».</w:t>
      </w:r>
    </w:p>
    <w:p w14:paraId="484ABAE1" w14:textId="77777777" w:rsidR="0062678A" w:rsidRDefault="0062678A" w:rsidP="0062678A">
      <w:pPr>
        <w:rPr>
          <w:lang w:val="ru-RU"/>
        </w:rPr>
      </w:pPr>
      <w:r w:rsidRPr="00421D7B">
        <w:rPr>
          <w:highlight w:val="yellow"/>
          <w:lang w:val="ru-RU"/>
        </w:rPr>
        <w:t xml:space="preserve">Требования к всплывающим сообщениям см. в п. </w:t>
      </w:r>
    </w:p>
    <w:p w14:paraId="75F0339C" w14:textId="77777777" w:rsidR="0062678A" w:rsidRDefault="0062678A" w:rsidP="0062678A">
      <w:pPr>
        <w:pStyle w:val="3"/>
        <w:rPr>
          <w:lang w:val="ru-RU"/>
        </w:rPr>
      </w:pPr>
      <w:bookmarkStart w:id="94" w:name="_Ref496202037"/>
      <w:r>
        <w:rPr>
          <w:lang w:val="ru-RU"/>
        </w:rPr>
        <w:t>П</w:t>
      </w:r>
      <w:r w:rsidRPr="0077653A">
        <w:rPr>
          <w:lang w:val="ru-RU"/>
        </w:rPr>
        <w:t>еремещение кнопок вкладки «Основная» карточки в Ленту кнопок</w:t>
      </w:r>
      <w:bookmarkEnd w:id="94"/>
    </w:p>
    <w:p w14:paraId="1AF8DAC4" w14:textId="77777777" w:rsidR="0062678A" w:rsidRDefault="0062678A" w:rsidP="0062678A">
      <w:pPr>
        <w:shd w:val="clear" w:color="auto" w:fill="DEEAF6" w:themeFill="accent1" w:themeFillTint="33"/>
        <w:rPr>
          <w:lang w:val="ru-RU"/>
        </w:rPr>
      </w:pPr>
      <w:r>
        <w:rPr>
          <w:lang w:val="ru-RU"/>
        </w:rPr>
        <w:t>В ТГ3 имеются три кнопки, которые кроме режима редактирования должны быть доступны и в режиме просмотра:</w:t>
      </w:r>
    </w:p>
    <w:p w14:paraId="57ED44AD" w14:textId="77777777" w:rsidR="0062678A" w:rsidRDefault="0062678A" w:rsidP="0062678A">
      <w:pPr>
        <w:pStyle w:val="a4"/>
        <w:numPr>
          <w:ilvl w:val="0"/>
          <w:numId w:val="65"/>
        </w:numPr>
        <w:shd w:val="clear" w:color="auto" w:fill="DEEAF6" w:themeFill="accent1" w:themeFillTint="33"/>
        <w:rPr>
          <w:lang w:val="ru-RU"/>
        </w:rPr>
      </w:pPr>
      <w:r>
        <w:rPr>
          <w:lang w:val="ru-RU"/>
        </w:rPr>
        <w:t>Зарегистрировать</w:t>
      </w:r>
    </w:p>
    <w:p w14:paraId="447098E2" w14:textId="77777777" w:rsidR="0062678A" w:rsidRDefault="0062678A" w:rsidP="0062678A">
      <w:pPr>
        <w:pStyle w:val="a4"/>
        <w:numPr>
          <w:ilvl w:val="0"/>
          <w:numId w:val="65"/>
        </w:numPr>
        <w:shd w:val="clear" w:color="auto" w:fill="DEEAF6" w:themeFill="accent1" w:themeFillTint="33"/>
        <w:rPr>
          <w:lang w:val="ru-RU"/>
        </w:rPr>
      </w:pPr>
      <w:r>
        <w:rPr>
          <w:lang w:val="ru-RU"/>
        </w:rPr>
        <w:t>Изменить зарезервированный регистрационный №</w:t>
      </w:r>
    </w:p>
    <w:p w14:paraId="2EA5EF7E" w14:textId="77777777" w:rsidR="0062678A" w:rsidRDefault="0062678A" w:rsidP="0062678A">
      <w:pPr>
        <w:pStyle w:val="a4"/>
        <w:numPr>
          <w:ilvl w:val="0"/>
          <w:numId w:val="65"/>
        </w:numPr>
        <w:shd w:val="clear" w:color="auto" w:fill="DEEAF6" w:themeFill="accent1" w:themeFillTint="33"/>
        <w:rPr>
          <w:lang w:val="ru-RU"/>
        </w:rPr>
      </w:pPr>
      <w:r>
        <w:rPr>
          <w:lang w:val="ru-RU"/>
        </w:rPr>
        <w:t>Сменить состояние</w:t>
      </w:r>
    </w:p>
    <w:p w14:paraId="2EE18300" w14:textId="77777777" w:rsidR="0062678A" w:rsidRDefault="0062678A" w:rsidP="0062678A">
      <w:pPr>
        <w:shd w:val="clear" w:color="auto" w:fill="DEEAF6" w:themeFill="accent1" w:themeFillTint="33"/>
        <w:spacing w:after="0"/>
        <w:rPr>
          <w:lang w:val="ru-RU"/>
        </w:rPr>
      </w:pPr>
      <w:r>
        <w:rPr>
          <w:lang w:val="ru-RU"/>
        </w:rPr>
        <w:t>Необходимо кнопку 3 упразднить из Системы, кнопку 1 представить в виде отдельной кнопки и кнопку 2 перенести в Ленту кнопок в меню объединенной кнопки «Действия».</w:t>
      </w:r>
    </w:p>
    <w:p w14:paraId="1C6B62C1" w14:textId="77777777" w:rsidR="0062678A" w:rsidRDefault="0062678A" w:rsidP="0062678A">
      <w:pPr>
        <w:shd w:val="clear" w:color="auto" w:fill="DEEAF6" w:themeFill="accent1" w:themeFillTint="33"/>
        <w:spacing w:after="0"/>
        <w:rPr>
          <w:lang w:val="ru-RU"/>
        </w:rPr>
      </w:pPr>
      <w:r>
        <w:rPr>
          <w:lang w:val="ru-RU"/>
        </w:rPr>
        <w:t>Данные две кнопки должны работать также, как они работали, находясь на карточке, то есть:</w:t>
      </w:r>
    </w:p>
    <w:p w14:paraId="5EB85217" w14:textId="77777777" w:rsidR="0062678A" w:rsidRDefault="0062678A" w:rsidP="0062678A">
      <w:pPr>
        <w:shd w:val="clear" w:color="auto" w:fill="DEEAF6" w:themeFill="accent1" w:themeFillTint="33"/>
        <w:spacing w:after="0"/>
        <w:rPr>
          <w:lang w:val="ru-RU"/>
        </w:rPr>
      </w:pPr>
      <w:r>
        <w:rPr>
          <w:lang w:val="ru-RU"/>
        </w:rPr>
        <w:t xml:space="preserve">Если у пользователя нет прав на регистрацию документа, то кнопка должна быть </w:t>
      </w:r>
      <w:r>
        <w:t>Disabled</w:t>
      </w:r>
      <w:r>
        <w:rPr>
          <w:lang w:val="ru-RU"/>
        </w:rPr>
        <w:t>.</w:t>
      </w:r>
    </w:p>
    <w:p w14:paraId="60321D3C" w14:textId="77777777" w:rsidR="0062678A" w:rsidRDefault="0062678A" w:rsidP="0062678A">
      <w:pPr>
        <w:shd w:val="clear" w:color="auto" w:fill="DEEAF6" w:themeFill="accent1" w:themeFillTint="33"/>
        <w:spacing w:after="0"/>
        <w:rPr>
          <w:lang w:val="ru-RU"/>
        </w:rPr>
      </w:pPr>
      <w:r>
        <w:rPr>
          <w:lang w:val="ru-RU"/>
        </w:rPr>
        <w:t>Если документ зарегистрирован, то кнопка должна исчезнуть.</w:t>
      </w:r>
    </w:p>
    <w:p w14:paraId="7D9881AD" w14:textId="77777777" w:rsidR="0062678A" w:rsidRDefault="0062678A" w:rsidP="0062678A">
      <w:pPr>
        <w:shd w:val="clear" w:color="auto" w:fill="DEEAF6" w:themeFill="accent1" w:themeFillTint="33"/>
        <w:rPr>
          <w:lang w:val="ru-RU"/>
        </w:rPr>
      </w:pPr>
      <w:r>
        <w:rPr>
          <w:lang w:val="ru-RU"/>
        </w:rPr>
        <w:t xml:space="preserve">Кнопка «Изменить зарезервированный регистрационный №» должна появляться только после того, как регистрационный номер был зарезервирован и исчезнуть после регистрации документа. </w:t>
      </w:r>
    </w:p>
    <w:p w14:paraId="5EB3C5DA" w14:textId="77777777" w:rsidR="0062678A" w:rsidRDefault="0062678A" w:rsidP="0062678A">
      <w:pPr>
        <w:pStyle w:val="3"/>
        <w:rPr>
          <w:lang w:val="ru-RU"/>
        </w:rPr>
      </w:pPr>
      <w:r>
        <w:rPr>
          <w:lang w:val="ru-RU"/>
        </w:rPr>
        <w:t>Кнопки ленты, которые должны исчезать при выполнении действия</w:t>
      </w:r>
    </w:p>
    <w:p w14:paraId="31BA2DB6" w14:textId="77777777" w:rsidR="0062678A" w:rsidRDefault="0062678A" w:rsidP="0062678A">
      <w:pPr>
        <w:shd w:val="clear" w:color="auto" w:fill="DEEAF6" w:themeFill="accent1" w:themeFillTint="33"/>
        <w:rPr>
          <w:lang w:val="ru-RU"/>
        </w:rPr>
      </w:pPr>
      <w:r>
        <w:rPr>
          <w:lang w:val="ru-RU"/>
        </w:rPr>
        <w:t>Если документ зарегистрирован:</w:t>
      </w:r>
    </w:p>
    <w:p w14:paraId="4E788013" w14:textId="77777777" w:rsidR="0062678A" w:rsidRDefault="0062678A" w:rsidP="0062678A">
      <w:pPr>
        <w:pStyle w:val="a4"/>
        <w:numPr>
          <w:ilvl w:val="0"/>
          <w:numId w:val="62"/>
        </w:numPr>
        <w:shd w:val="clear" w:color="auto" w:fill="DEEAF6" w:themeFill="accent1" w:themeFillTint="33"/>
        <w:rPr>
          <w:lang w:val="ru-RU"/>
        </w:rPr>
      </w:pPr>
      <w:r>
        <w:rPr>
          <w:lang w:val="ru-RU"/>
        </w:rPr>
        <w:t>Зарезервировать</w:t>
      </w:r>
    </w:p>
    <w:p w14:paraId="7FD63463" w14:textId="77777777" w:rsidR="0062678A" w:rsidRDefault="0062678A" w:rsidP="0062678A">
      <w:pPr>
        <w:pStyle w:val="a4"/>
        <w:numPr>
          <w:ilvl w:val="0"/>
          <w:numId w:val="62"/>
        </w:numPr>
        <w:shd w:val="clear" w:color="auto" w:fill="DEEAF6" w:themeFill="accent1" w:themeFillTint="33"/>
        <w:rPr>
          <w:lang w:val="ru-RU"/>
        </w:rPr>
      </w:pPr>
      <w:r>
        <w:rPr>
          <w:lang w:val="ru-RU"/>
        </w:rPr>
        <w:t>Снять с резерва</w:t>
      </w:r>
    </w:p>
    <w:p w14:paraId="57A4B1D9" w14:textId="77777777" w:rsidR="0062678A" w:rsidRDefault="0062678A" w:rsidP="0062678A">
      <w:pPr>
        <w:pStyle w:val="a4"/>
        <w:numPr>
          <w:ilvl w:val="0"/>
          <w:numId w:val="62"/>
        </w:numPr>
        <w:shd w:val="clear" w:color="auto" w:fill="DEEAF6" w:themeFill="accent1" w:themeFillTint="33"/>
        <w:rPr>
          <w:lang w:val="ru-RU"/>
        </w:rPr>
      </w:pPr>
      <w:r>
        <w:rPr>
          <w:lang w:val="ru-RU"/>
        </w:rPr>
        <w:t>Изменить зарезервированный регистрационный №</w:t>
      </w:r>
    </w:p>
    <w:p w14:paraId="6447C3A5" w14:textId="77777777" w:rsidR="0062678A" w:rsidRDefault="0062678A" w:rsidP="0062678A">
      <w:pPr>
        <w:shd w:val="clear" w:color="auto" w:fill="DEEAF6" w:themeFill="accent1" w:themeFillTint="33"/>
        <w:spacing w:after="0"/>
        <w:rPr>
          <w:lang w:val="ru-RU"/>
        </w:rPr>
      </w:pPr>
      <w:r>
        <w:rPr>
          <w:lang w:val="ru-RU"/>
        </w:rPr>
        <w:t>Если карточка отозвана: «Отозвать карточку».</w:t>
      </w:r>
    </w:p>
    <w:p w14:paraId="30298DC6" w14:textId="77777777" w:rsidR="0062678A" w:rsidRDefault="0062678A" w:rsidP="0062678A">
      <w:pPr>
        <w:shd w:val="clear" w:color="auto" w:fill="DEEAF6" w:themeFill="accent1" w:themeFillTint="33"/>
        <w:rPr>
          <w:lang w:val="ru-RU"/>
        </w:rPr>
      </w:pPr>
      <w:r>
        <w:rPr>
          <w:lang w:val="ru-RU"/>
        </w:rPr>
        <w:lastRenderedPageBreak/>
        <w:t>Если документ исполнен: «Продлить срок исполнения».</w:t>
      </w:r>
    </w:p>
    <w:p w14:paraId="4530AFEF" w14:textId="77777777" w:rsidR="0062678A" w:rsidRDefault="0062678A" w:rsidP="0062678A">
      <w:pPr>
        <w:shd w:val="clear" w:color="auto" w:fill="DEEAF6" w:themeFill="accent1" w:themeFillTint="33"/>
        <w:rPr>
          <w:lang w:val="ru-RU"/>
        </w:rPr>
      </w:pPr>
      <w:r>
        <w:rPr>
          <w:lang w:val="ru-RU"/>
        </w:rPr>
        <w:t xml:space="preserve">Если совещание назначено, кнопка «Назначить совещание» должна исчезнуть и вместо нее должны появиться две кнопки «Переназначить совещание» и «Отменить совещание», см. </w:t>
      </w:r>
      <w:r>
        <w:rPr>
          <w:lang w:val="ru-RU"/>
        </w:rPr>
        <w:fldChar w:fldCharType="begin"/>
      </w:r>
      <w:r>
        <w:rPr>
          <w:lang w:val="ru-RU"/>
        </w:rPr>
        <w:instrText xml:space="preserve"> REF _Ref498360197 \h </w:instrText>
      </w:r>
      <w:r>
        <w:rPr>
          <w:lang w:val="ru-RU"/>
        </w:rPr>
      </w:r>
      <w:r>
        <w:rPr>
          <w:lang w:val="ru-RU"/>
        </w:rPr>
        <w:fldChar w:fldCharType="separate"/>
      </w:r>
      <w:r w:rsidRPr="00C75F55">
        <w:rPr>
          <w:lang w:val="ru-RU"/>
        </w:rPr>
        <w:t xml:space="preserve">Рисунок </w:t>
      </w:r>
      <w:r w:rsidRPr="00C75F55">
        <w:rPr>
          <w:noProof/>
          <w:lang w:val="ru-RU"/>
        </w:rPr>
        <w:t>4</w:t>
      </w:r>
      <w:r>
        <w:rPr>
          <w:lang w:val="ru-RU"/>
        </w:rPr>
        <w:fldChar w:fldCharType="end"/>
      </w:r>
      <w:r>
        <w:rPr>
          <w:lang w:val="ru-RU"/>
        </w:rPr>
        <w:t xml:space="preserve"> и </w:t>
      </w:r>
      <w:r>
        <w:rPr>
          <w:lang w:val="ru-RU"/>
        </w:rPr>
        <w:fldChar w:fldCharType="begin"/>
      </w:r>
      <w:r>
        <w:rPr>
          <w:lang w:val="ru-RU"/>
        </w:rPr>
        <w:instrText xml:space="preserve"> REF _Ref498360193 \h </w:instrText>
      </w:r>
      <w:r>
        <w:rPr>
          <w:lang w:val="ru-RU"/>
        </w:rPr>
      </w:r>
      <w:r>
        <w:rPr>
          <w:lang w:val="ru-RU"/>
        </w:rPr>
        <w:fldChar w:fldCharType="separate"/>
      </w:r>
      <w:r w:rsidRPr="00C75F55">
        <w:rPr>
          <w:lang w:val="ru-RU"/>
        </w:rPr>
        <w:t xml:space="preserve">Рисунок </w:t>
      </w:r>
      <w:r w:rsidRPr="00C75F55">
        <w:rPr>
          <w:noProof/>
          <w:lang w:val="ru-RU"/>
        </w:rPr>
        <w:t>5</w:t>
      </w:r>
      <w:r>
        <w:rPr>
          <w:lang w:val="ru-RU"/>
        </w:rPr>
        <w:fldChar w:fldCharType="end"/>
      </w:r>
      <w:r>
        <w:rPr>
          <w:lang w:val="ru-RU"/>
        </w:rPr>
        <w:t xml:space="preserve"> соответственно.</w:t>
      </w:r>
    </w:p>
    <w:p w14:paraId="77DA36D7" w14:textId="77777777" w:rsidR="0062678A" w:rsidRDefault="0062678A" w:rsidP="0062678A">
      <w:pPr>
        <w:pStyle w:val="3"/>
        <w:rPr>
          <w:lang w:val="ru-RU"/>
        </w:rPr>
      </w:pPr>
      <w:r>
        <w:rPr>
          <w:lang w:val="ru-RU"/>
        </w:rPr>
        <w:t>Кнопки, при работе которых на вкладке Основная карточки документа должна быть добавлена информация, либо карточка должна визуально измениться</w:t>
      </w:r>
    </w:p>
    <w:p w14:paraId="0976E034" w14:textId="77777777" w:rsidR="0062678A" w:rsidRDefault="0062678A" w:rsidP="0062678A">
      <w:pPr>
        <w:pStyle w:val="a4"/>
        <w:numPr>
          <w:ilvl w:val="0"/>
          <w:numId w:val="58"/>
        </w:numPr>
        <w:shd w:val="clear" w:color="auto" w:fill="DEEAF6" w:themeFill="accent1" w:themeFillTint="33"/>
        <w:rPr>
          <w:lang w:val="ru-RU"/>
        </w:rPr>
      </w:pPr>
      <w:r>
        <w:rPr>
          <w:lang w:val="ru-RU"/>
        </w:rPr>
        <w:t>Продлить срок исполнения</w:t>
      </w:r>
    </w:p>
    <w:p w14:paraId="3083D560" w14:textId="77777777" w:rsidR="0062678A" w:rsidRDefault="0062678A" w:rsidP="0062678A">
      <w:pPr>
        <w:pStyle w:val="a4"/>
        <w:numPr>
          <w:ilvl w:val="0"/>
          <w:numId w:val="58"/>
        </w:numPr>
        <w:shd w:val="clear" w:color="auto" w:fill="DEEAF6" w:themeFill="accent1" w:themeFillTint="33"/>
        <w:rPr>
          <w:lang w:val="ru-RU"/>
        </w:rPr>
      </w:pPr>
      <w:r>
        <w:rPr>
          <w:lang w:val="ru-RU"/>
        </w:rPr>
        <w:t>Отозвать карточку</w:t>
      </w:r>
    </w:p>
    <w:p w14:paraId="4C9D9D57" w14:textId="77777777" w:rsidR="0062678A" w:rsidRDefault="0062678A" w:rsidP="0062678A">
      <w:pPr>
        <w:pStyle w:val="a4"/>
        <w:numPr>
          <w:ilvl w:val="0"/>
          <w:numId w:val="58"/>
        </w:numPr>
        <w:shd w:val="clear" w:color="auto" w:fill="DEEAF6" w:themeFill="accent1" w:themeFillTint="33"/>
        <w:rPr>
          <w:lang w:val="ru-RU"/>
        </w:rPr>
      </w:pPr>
      <w:r>
        <w:rPr>
          <w:lang w:val="ru-RU"/>
        </w:rPr>
        <w:t>Создать дубликат</w:t>
      </w:r>
    </w:p>
    <w:p w14:paraId="55A9E7CC" w14:textId="77777777" w:rsidR="0062678A" w:rsidRDefault="0062678A" w:rsidP="0062678A">
      <w:pPr>
        <w:pStyle w:val="a4"/>
        <w:numPr>
          <w:ilvl w:val="0"/>
          <w:numId w:val="58"/>
        </w:numPr>
        <w:shd w:val="clear" w:color="auto" w:fill="DEEAF6" w:themeFill="accent1" w:themeFillTint="33"/>
        <w:rPr>
          <w:lang w:val="ru-RU"/>
        </w:rPr>
      </w:pPr>
      <w:r>
        <w:rPr>
          <w:lang w:val="ru-RU"/>
        </w:rPr>
        <w:t>Цветовая метка</w:t>
      </w:r>
    </w:p>
    <w:p w14:paraId="722E6B1A" w14:textId="77777777" w:rsidR="0062678A" w:rsidRPr="003C3412" w:rsidRDefault="0062678A" w:rsidP="0062678A">
      <w:pPr>
        <w:shd w:val="clear" w:color="auto" w:fill="DEEAF6" w:themeFill="accent1" w:themeFillTint="33"/>
        <w:rPr>
          <w:lang w:val="ru-RU"/>
        </w:rPr>
      </w:pPr>
    </w:p>
    <w:p w14:paraId="79CFB728" w14:textId="77777777" w:rsidR="0062678A" w:rsidRDefault="0062678A" w:rsidP="0062678A">
      <w:pPr>
        <w:pStyle w:val="4"/>
        <w:rPr>
          <w:lang w:val="ru-RU"/>
        </w:rPr>
      </w:pPr>
      <w:commentRangeStart w:id="95"/>
      <w:commentRangeStart w:id="96"/>
      <w:r>
        <w:rPr>
          <w:lang w:val="ru-RU"/>
        </w:rPr>
        <w:t>Продлить срок исполнения</w:t>
      </w:r>
      <w:commentRangeEnd w:id="95"/>
      <w:r>
        <w:rPr>
          <w:rStyle w:val="a9"/>
          <w:rFonts w:eastAsia="Calibri"/>
          <w:iCs w:val="0"/>
        </w:rPr>
        <w:commentReference w:id="95"/>
      </w:r>
    </w:p>
    <w:p w14:paraId="30B27D55" w14:textId="77777777" w:rsidR="0062678A" w:rsidRDefault="0062678A" w:rsidP="0062678A">
      <w:pPr>
        <w:shd w:val="clear" w:color="auto" w:fill="DEEAF6" w:themeFill="accent1" w:themeFillTint="33"/>
        <w:rPr>
          <w:lang w:val="ru-RU"/>
        </w:rPr>
      </w:pPr>
      <w:r>
        <w:rPr>
          <w:lang w:val="ru-RU"/>
        </w:rPr>
        <w:t>Если контрольный срок исполнения был хоть раз продлен, то под полем «Контрольный срок» в двух режимах карточки (просмотр/редактирование) должно появится статичное уведомление информативного характера, представленное в виде гиперссылки, с текстом: «Срок исполнения продлен», см. рисунок ниже.</w:t>
      </w:r>
    </w:p>
    <w:p w14:paraId="4A7EECD6" w14:textId="77777777" w:rsidR="0062678A" w:rsidRDefault="0062678A" w:rsidP="0062678A">
      <w:pPr>
        <w:pStyle w:val="af1"/>
        <w:shd w:val="clear" w:color="auto" w:fill="DEEAF6" w:themeFill="accent1" w:themeFillTint="33"/>
        <w:rPr>
          <w:highlight w:val="yellow"/>
          <w:lang w:val="ru-RU"/>
        </w:rPr>
      </w:pPr>
      <w:commentRangeStart w:id="97"/>
      <w:commentRangeStart w:id="98"/>
      <w:r w:rsidRPr="00CB76EE">
        <w:rPr>
          <w:noProof/>
          <w:lang w:val="ru-RU" w:eastAsia="ru-RU"/>
        </w:rPr>
        <w:drawing>
          <wp:inline distT="0" distB="0" distL="0" distR="0" wp14:anchorId="2755023A" wp14:editId="03431FAD">
            <wp:extent cx="5943600" cy="1612900"/>
            <wp:effectExtent l="0" t="0" r="0" b="635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12900"/>
                    </a:xfrm>
                    <a:prstGeom prst="rect">
                      <a:avLst/>
                    </a:prstGeom>
                  </pic:spPr>
                </pic:pic>
              </a:graphicData>
            </a:graphic>
          </wp:inline>
        </w:drawing>
      </w:r>
      <w:commentRangeEnd w:id="97"/>
      <w:r>
        <w:rPr>
          <w:rStyle w:val="a9"/>
          <w:iCs w:val="0"/>
        </w:rPr>
        <w:commentReference w:id="97"/>
      </w:r>
      <w:commentRangeEnd w:id="98"/>
      <w:r>
        <w:rPr>
          <w:rStyle w:val="a9"/>
          <w:iCs w:val="0"/>
        </w:rPr>
        <w:commentReference w:id="98"/>
      </w:r>
      <w:r w:rsidRPr="00CB76EE">
        <w:rPr>
          <w:highlight w:val="yellow"/>
          <w:lang w:val="ru-RU"/>
        </w:rPr>
        <w:t xml:space="preserve"> </w:t>
      </w:r>
    </w:p>
    <w:p w14:paraId="0250A81C" w14:textId="77777777" w:rsidR="0062678A" w:rsidRDefault="0062678A" w:rsidP="0062678A">
      <w:pPr>
        <w:pStyle w:val="af1"/>
        <w:shd w:val="clear" w:color="auto" w:fill="DEEAF6" w:themeFill="accent1" w:themeFillTint="33"/>
        <w:rPr>
          <w:highlight w:val="yellow"/>
          <w:lang w:val="ru-RU"/>
        </w:rPr>
      </w:pPr>
      <w:r w:rsidRPr="008B7D17">
        <w:rPr>
          <w:lang w:val="ru-RU"/>
        </w:rPr>
        <w:t xml:space="preserve">Рисунок </w:t>
      </w:r>
      <w:r>
        <w:fldChar w:fldCharType="begin"/>
      </w:r>
      <w:r w:rsidRPr="008B7D17">
        <w:rPr>
          <w:lang w:val="ru-RU"/>
        </w:rPr>
        <w:instrText xml:space="preserve"> </w:instrText>
      </w:r>
      <w:r>
        <w:instrText>SEQ</w:instrText>
      </w:r>
      <w:r w:rsidRPr="008B7D17">
        <w:rPr>
          <w:lang w:val="ru-RU"/>
        </w:rPr>
        <w:instrText xml:space="preserve"> Рисунок \* </w:instrText>
      </w:r>
      <w:r>
        <w:instrText>ARABIC</w:instrText>
      </w:r>
      <w:r w:rsidRPr="008B7D17">
        <w:rPr>
          <w:lang w:val="ru-RU"/>
        </w:rPr>
        <w:instrText xml:space="preserve"> </w:instrText>
      </w:r>
      <w:r>
        <w:fldChar w:fldCharType="separate"/>
      </w:r>
      <w:r w:rsidRPr="00C75F55">
        <w:rPr>
          <w:noProof/>
          <w:lang w:val="ru-RU"/>
        </w:rPr>
        <w:t>26</w:t>
      </w:r>
      <w:r>
        <w:fldChar w:fldCharType="end"/>
      </w:r>
      <w:r>
        <w:rPr>
          <w:lang w:val="ru-RU"/>
        </w:rPr>
        <w:t xml:space="preserve"> Уведомление при продлении срока исполнения, отображаемое в секции «Контроль исполнения»</w:t>
      </w:r>
    </w:p>
    <w:p w14:paraId="6B4DEFE5" w14:textId="77777777" w:rsidR="0062678A" w:rsidRDefault="0062678A" w:rsidP="0062678A">
      <w:pPr>
        <w:rPr>
          <w:lang w:val="ru-RU"/>
        </w:rPr>
      </w:pPr>
      <w:r w:rsidRPr="008D0073">
        <w:rPr>
          <w:highlight w:val="yellow"/>
          <w:lang w:val="ru-RU"/>
        </w:rPr>
        <w:lastRenderedPageBreak/>
        <w:t>Требования к уведомлениям см. п.</w:t>
      </w:r>
      <w:r>
        <w:rPr>
          <w:lang w:val="ru-RU"/>
        </w:rPr>
        <w:t xml:space="preserve">  </w:t>
      </w:r>
    </w:p>
    <w:p w14:paraId="27F9071A" w14:textId="77777777" w:rsidR="0062678A" w:rsidRDefault="0062678A" w:rsidP="0062678A">
      <w:pPr>
        <w:shd w:val="clear" w:color="auto" w:fill="DEEAF6" w:themeFill="accent1" w:themeFillTint="33"/>
        <w:rPr>
          <w:lang w:val="ru-RU"/>
        </w:rPr>
      </w:pPr>
      <w:r>
        <w:rPr>
          <w:lang w:val="ru-RU"/>
        </w:rPr>
        <w:t>При нажатии по ссылке, необходимо, чтобы открывался диалог «История продления срока исполнения», см. рисунок ниже.</w:t>
      </w:r>
    </w:p>
    <w:p w14:paraId="17923203" w14:textId="77777777" w:rsidR="0062678A" w:rsidRDefault="0062678A" w:rsidP="0062678A">
      <w:pPr>
        <w:ind w:firstLine="0"/>
        <w:rPr>
          <w:lang w:val="ru-RU"/>
        </w:rPr>
      </w:pPr>
      <w:r w:rsidRPr="008D0073">
        <w:rPr>
          <w:noProof/>
          <w:lang w:val="ru-RU" w:eastAsia="ru-RU"/>
        </w:rPr>
        <w:drawing>
          <wp:inline distT="0" distB="0" distL="0" distR="0" wp14:anchorId="4122D097" wp14:editId="6FA91928">
            <wp:extent cx="5943600" cy="2044065"/>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044065"/>
                    </a:xfrm>
                    <a:prstGeom prst="rect">
                      <a:avLst/>
                    </a:prstGeom>
                  </pic:spPr>
                </pic:pic>
              </a:graphicData>
            </a:graphic>
          </wp:inline>
        </w:drawing>
      </w:r>
    </w:p>
    <w:p w14:paraId="5E954E17" w14:textId="77777777" w:rsidR="0062678A" w:rsidRPr="00CB76EE" w:rsidRDefault="0062678A" w:rsidP="0062678A">
      <w:pPr>
        <w:pStyle w:val="af1"/>
        <w:rPr>
          <w:lang w:val="ru-RU"/>
        </w:rPr>
      </w:pPr>
      <w:r w:rsidRPr="001E5DF4">
        <w:rPr>
          <w:lang w:val="ru-RU"/>
        </w:rPr>
        <w:t xml:space="preserve">Рисунок </w:t>
      </w:r>
      <w:r>
        <w:fldChar w:fldCharType="begin"/>
      </w:r>
      <w:r w:rsidRPr="001E5DF4">
        <w:rPr>
          <w:lang w:val="ru-RU"/>
        </w:rPr>
        <w:instrText xml:space="preserve"> </w:instrText>
      </w:r>
      <w:r>
        <w:instrText>SEQ</w:instrText>
      </w:r>
      <w:r w:rsidRPr="001E5DF4">
        <w:rPr>
          <w:lang w:val="ru-RU"/>
        </w:rPr>
        <w:instrText xml:space="preserve"> Рисунок \* </w:instrText>
      </w:r>
      <w:r>
        <w:instrText>ARABIC</w:instrText>
      </w:r>
      <w:r w:rsidRPr="001E5DF4">
        <w:rPr>
          <w:lang w:val="ru-RU"/>
        </w:rPr>
        <w:instrText xml:space="preserve"> </w:instrText>
      </w:r>
      <w:r>
        <w:fldChar w:fldCharType="separate"/>
      </w:r>
      <w:r w:rsidRPr="00C75F55">
        <w:rPr>
          <w:noProof/>
          <w:lang w:val="ru-RU"/>
        </w:rPr>
        <w:t>27</w:t>
      </w:r>
      <w:r>
        <w:fldChar w:fldCharType="end"/>
      </w:r>
      <w:r>
        <w:rPr>
          <w:lang w:val="ru-RU"/>
        </w:rPr>
        <w:t xml:space="preserve"> История продления срока исполнения</w:t>
      </w:r>
    </w:p>
    <w:p w14:paraId="20E1C09E" w14:textId="77777777" w:rsidR="0062678A" w:rsidRDefault="0062678A" w:rsidP="0062678A">
      <w:pPr>
        <w:rPr>
          <w:lang w:val="ru-RU"/>
        </w:rPr>
      </w:pPr>
      <w:r w:rsidRPr="008D0073">
        <w:rPr>
          <w:highlight w:val="yellow"/>
          <w:lang w:val="ru-RU"/>
        </w:rPr>
        <w:t>Требования к диалогу см. в п. Требования к модернизации диалога «История продлений» см. в п.</w:t>
      </w:r>
      <w:r>
        <w:rPr>
          <w:lang w:val="ru-RU"/>
        </w:rPr>
        <w:t xml:space="preserve"> </w:t>
      </w:r>
    </w:p>
    <w:commentRangeEnd w:id="96"/>
    <w:p w14:paraId="0FA73555" w14:textId="77777777" w:rsidR="0062678A" w:rsidRDefault="0062678A" w:rsidP="0062678A">
      <w:pPr>
        <w:shd w:val="clear" w:color="auto" w:fill="DEEAF6" w:themeFill="accent1" w:themeFillTint="33"/>
        <w:rPr>
          <w:lang w:val="ru-RU"/>
        </w:rPr>
      </w:pPr>
      <w:r>
        <w:rPr>
          <w:rStyle w:val="a9"/>
        </w:rPr>
        <w:commentReference w:id="96"/>
      </w:r>
    </w:p>
    <w:p w14:paraId="1CB5BFBE" w14:textId="77777777" w:rsidR="0062678A" w:rsidRDefault="0062678A" w:rsidP="0062678A">
      <w:pPr>
        <w:pStyle w:val="4"/>
        <w:rPr>
          <w:lang w:val="ru-RU"/>
        </w:rPr>
      </w:pPr>
      <w:r>
        <w:rPr>
          <w:lang w:val="ru-RU"/>
        </w:rPr>
        <w:t>Отозвать карточку, Создать дубликат</w:t>
      </w:r>
    </w:p>
    <w:p w14:paraId="0389A8E7" w14:textId="77777777" w:rsidR="0062678A" w:rsidRDefault="0062678A" w:rsidP="0062678A">
      <w:pPr>
        <w:shd w:val="clear" w:color="auto" w:fill="DEEAF6" w:themeFill="accent1" w:themeFillTint="33"/>
        <w:rPr>
          <w:lang w:val="ru-RU"/>
        </w:rPr>
      </w:pPr>
      <w:r>
        <w:rPr>
          <w:lang w:val="ru-RU"/>
        </w:rPr>
        <w:t>Необходимо, добавить текстовую информацию по аналогии с «Работа с документом завершена» в карточку документа для следующих случаев:</w:t>
      </w:r>
    </w:p>
    <w:p w14:paraId="53216754" w14:textId="77777777" w:rsidR="0062678A" w:rsidRDefault="0062678A" w:rsidP="0062678A">
      <w:pPr>
        <w:pStyle w:val="a4"/>
        <w:numPr>
          <w:ilvl w:val="0"/>
          <w:numId w:val="63"/>
        </w:numPr>
        <w:shd w:val="clear" w:color="auto" w:fill="DEEAF6" w:themeFill="accent1" w:themeFillTint="33"/>
        <w:rPr>
          <w:lang w:val="ru-RU"/>
        </w:rPr>
      </w:pPr>
      <w:r>
        <w:rPr>
          <w:lang w:val="ru-RU"/>
        </w:rPr>
        <w:t xml:space="preserve">Если карточка отозвана, должно выводится статичное всплывающее уведомление информативного характера с текстом: «Документ отозван», см. рисунок ниже. </w:t>
      </w:r>
      <w:r w:rsidRPr="00FF50CD">
        <w:rPr>
          <w:highlight w:val="yellow"/>
          <w:lang w:val="ru-RU"/>
        </w:rPr>
        <w:t>Требования к всплывающим уведомлениям см. в п.</w:t>
      </w:r>
    </w:p>
    <w:p w14:paraId="4385F14F" w14:textId="77777777" w:rsidR="0062678A" w:rsidRDefault="0062678A" w:rsidP="0062678A">
      <w:pPr>
        <w:pStyle w:val="a4"/>
        <w:numPr>
          <w:ilvl w:val="0"/>
          <w:numId w:val="63"/>
        </w:numPr>
        <w:rPr>
          <w:lang w:val="ru-RU"/>
        </w:rPr>
      </w:pPr>
      <w:r w:rsidRPr="00C310EC">
        <w:rPr>
          <w:shd w:val="clear" w:color="auto" w:fill="DEEAF6" w:themeFill="accent1" w:themeFillTint="33"/>
          <w:lang w:val="ru-RU"/>
        </w:rPr>
        <w:t>Если у карточки есть дубликат(-ы), должно выводит</w:t>
      </w:r>
      <w:r>
        <w:rPr>
          <w:shd w:val="clear" w:color="auto" w:fill="DEEAF6" w:themeFill="accent1" w:themeFillTint="33"/>
          <w:lang w:val="ru-RU"/>
        </w:rPr>
        <w:t>ь</w:t>
      </w:r>
      <w:r w:rsidRPr="00C310EC">
        <w:rPr>
          <w:shd w:val="clear" w:color="auto" w:fill="DEEAF6" w:themeFill="accent1" w:themeFillTint="33"/>
          <w:lang w:val="ru-RU"/>
        </w:rPr>
        <w:t xml:space="preserve">ся статичное всплывающее уведомление информативного характера с текстом: «Документ имеет дубликаты: [регистрационный номер карточки дубликата, представленный в виде гиперссылки 1][несколько пробелов, чтобы визуально ссылки были отделены друг от </w:t>
      </w:r>
      <w:r w:rsidRPr="00C310EC">
        <w:rPr>
          <w:shd w:val="clear" w:color="auto" w:fill="DEEAF6" w:themeFill="accent1" w:themeFillTint="33"/>
          <w:lang w:val="ru-RU"/>
        </w:rPr>
        <w:lastRenderedPageBreak/>
        <w:t xml:space="preserve">друга][регистрационный номер карточки дубликата, представленный в виде гиперссылки 2][…][регистрационный номер карточки дубликата, представленный в виде гиперссылки </w:t>
      </w:r>
      <w:r w:rsidRPr="00C310EC">
        <w:rPr>
          <w:shd w:val="clear" w:color="auto" w:fill="DEEAF6" w:themeFill="accent1" w:themeFillTint="33"/>
        </w:rPr>
        <w:t>N</w:t>
      </w:r>
      <w:r w:rsidRPr="00C310EC">
        <w:rPr>
          <w:shd w:val="clear" w:color="auto" w:fill="DEEAF6" w:themeFill="accent1" w:themeFillTint="33"/>
          <w:lang w:val="ru-RU"/>
        </w:rPr>
        <w:t>]» и соответственно для карточки дубликата информация о том, что карточка является дубликатом и о карточке-основании: «Документ является дубликатом для: [регистрационный номер карточки основания для данного дубликата, представленный в виде гиперссылки]», см. рисунок ниже.</w:t>
      </w:r>
      <w:r>
        <w:rPr>
          <w:lang w:val="ru-RU"/>
        </w:rPr>
        <w:t xml:space="preserve"> </w:t>
      </w:r>
      <w:r w:rsidRPr="00FF50CD">
        <w:rPr>
          <w:highlight w:val="yellow"/>
          <w:lang w:val="ru-RU"/>
        </w:rPr>
        <w:t>Требования к всплывающим уведомлениям см. в п.</w:t>
      </w:r>
    </w:p>
    <w:p w14:paraId="04873DD8" w14:textId="77777777" w:rsidR="0062678A" w:rsidRPr="00FC107A" w:rsidRDefault="0062678A" w:rsidP="0062678A">
      <w:pPr>
        <w:pStyle w:val="a4"/>
        <w:numPr>
          <w:ilvl w:val="0"/>
          <w:numId w:val="63"/>
        </w:numPr>
        <w:shd w:val="clear" w:color="auto" w:fill="DEEAF6" w:themeFill="accent1" w:themeFillTint="33"/>
        <w:rPr>
          <w:lang w:val="ru-RU"/>
        </w:rPr>
      </w:pPr>
      <w:r w:rsidRPr="00FC107A">
        <w:rPr>
          <w:lang w:val="ru-RU"/>
        </w:rPr>
        <w:t>Если и то, и другое, информация должна быть представлена отдельной стр</w:t>
      </w:r>
      <w:r>
        <w:rPr>
          <w:lang w:val="ru-RU"/>
        </w:rPr>
        <w:t>окой, то есть НЕ через запятую, см. рисунок ниже.</w:t>
      </w:r>
    </w:p>
    <w:p w14:paraId="535C2849" w14:textId="77777777" w:rsidR="0062678A" w:rsidRDefault="0062678A" w:rsidP="0062678A">
      <w:pPr>
        <w:shd w:val="clear" w:color="auto" w:fill="DEEAF6" w:themeFill="accent1" w:themeFillTint="33"/>
        <w:ind w:firstLine="0"/>
        <w:jc w:val="center"/>
        <w:rPr>
          <w:lang w:val="ru-RU"/>
        </w:rPr>
      </w:pPr>
      <w:commentRangeStart w:id="99"/>
      <w:r>
        <w:rPr>
          <w:noProof/>
          <w:lang w:val="ru-RU" w:eastAsia="ru-RU"/>
        </w:rPr>
        <w:lastRenderedPageBreak/>
        <w:drawing>
          <wp:inline distT="0" distB="0" distL="0" distR="0" wp14:anchorId="4536FE61" wp14:editId="69C9A9F9">
            <wp:extent cx="5257800" cy="7878493"/>
            <wp:effectExtent l="0" t="0" r="0" b="825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9340" cy="7880800"/>
                    </a:xfrm>
                    <a:prstGeom prst="rect">
                      <a:avLst/>
                    </a:prstGeom>
                  </pic:spPr>
                </pic:pic>
              </a:graphicData>
            </a:graphic>
          </wp:inline>
        </w:drawing>
      </w:r>
      <w:commentRangeEnd w:id="99"/>
      <w:r>
        <w:rPr>
          <w:rStyle w:val="a9"/>
        </w:rPr>
        <w:commentReference w:id="99"/>
      </w:r>
    </w:p>
    <w:p w14:paraId="118267CB" w14:textId="77777777" w:rsidR="0062678A" w:rsidRDefault="0062678A" w:rsidP="0062678A">
      <w:pPr>
        <w:pStyle w:val="af1"/>
        <w:shd w:val="clear" w:color="auto" w:fill="DEEAF6" w:themeFill="accent1" w:themeFillTint="33"/>
        <w:rPr>
          <w:lang w:val="ru-RU"/>
        </w:rPr>
      </w:pPr>
      <w:r w:rsidRPr="00FC107A">
        <w:rPr>
          <w:lang w:val="ru-RU"/>
        </w:rPr>
        <w:lastRenderedPageBreak/>
        <w:t xml:space="preserve">Рисунок </w:t>
      </w:r>
      <w:r>
        <w:fldChar w:fldCharType="begin"/>
      </w:r>
      <w:r w:rsidRPr="00FC107A">
        <w:rPr>
          <w:lang w:val="ru-RU"/>
        </w:rPr>
        <w:instrText xml:space="preserve"> </w:instrText>
      </w:r>
      <w:r>
        <w:instrText>SEQ</w:instrText>
      </w:r>
      <w:r w:rsidRPr="00FC107A">
        <w:rPr>
          <w:lang w:val="ru-RU"/>
        </w:rPr>
        <w:instrText xml:space="preserve"> Рисунок \* </w:instrText>
      </w:r>
      <w:r>
        <w:instrText>ARABIC</w:instrText>
      </w:r>
      <w:r w:rsidRPr="00FC107A">
        <w:rPr>
          <w:lang w:val="ru-RU"/>
        </w:rPr>
        <w:instrText xml:space="preserve"> </w:instrText>
      </w:r>
      <w:r>
        <w:fldChar w:fldCharType="separate"/>
      </w:r>
      <w:r w:rsidRPr="00C75F55">
        <w:rPr>
          <w:noProof/>
          <w:lang w:val="ru-RU"/>
        </w:rPr>
        <w:t>28</w:t>
      </w:r>
      <w:r>
        <w:fldChar w:fldCharType="end"/>
      </w:r>
      <w:r>
        <w:rPr>
          <w:lang w:val="ru-RU"/>
        </w:rPr>
        <w:t xml:space="preserve"> Отображение всплывающих статичных уведомлений в самой карточке</w:t>
      </w:r>
    </w:p>
    <w:p w14:paraId="52D4801B" w14:textId="77777777" w:rsidR="0062678A" w:rsidRDefault="0062678A" w:rsidP="0062678A">
      <w:pPr>
        <w:pStyle w:val="a4"/>
        <w:numPr>
          <w:ilvl w:val="0"/>
          <w:numId w:val="63"/>
        </w:numPr>
        <w:shd w:val="clear" w:color="auto" w:fill="DEEAF6" w:themeFill="accent1" w:themeFillTint="33"/>
        <w:rPr>
          <w:lang w:val="ru-RU"/>
        </w:rPr>
      </w:pPr>
      <w:r>
        <w:rPr>
          <w:lang w:val="ru-RU"/>
        </w:rPr>
        <w:t xml:space="preserve">В итоге получается, в карточке документа может быть одновременно максимум три записи: </w:t>
      </w:r>
    </w:p>
    <w:p w14:paraId="3D436FD7" w14:textId="77777777" w:rsidR="0062678A" w:rsidRDefault="0062678A" w:rsidP="0062678A">
      <w:pPr>
        <w:pStyle w:val="a4"/>
        <w:numPr>
          <w:ilvl w:val="0"/>
          <w:numId w:val="64"/>
        </w:numPr>
        <w:shd w:val="clear" w:color="auto" w:fill="DEEAF6" w:themeFill="accent1" w:themeFillTint="33"/>
        <w:rPr>
          <w:lang w:val="ru-RU"/>
        </w:rPr>
      </w:pPr>
      <w:r>
        <w:rPr>
          <w:lang w:val="ru-RU"/>
        </w:rPr>
        <w:t>Документ отозван</w:t>
      </w:r>
    </w:p>
    <w:p w14:paraId="5F265163" w14:textId="77777777" w:rsidR="0062678A" w:rsidRDefault="0062678A" w:rsidP="0062678A">
      <w:pPr>
        <w:pStyle w:val="a4"/>
        <w:numPr>
          <w:ilvl w:val="0"/>
          <w:numId w:val="64"/>
        </w:numPr>
        <w:shd w:val="clear" w:color="auto" w:fill="DEEAF6" w:themeFill="accent1" w:themeFillTint="33"/>
        <w:rPr>
          <w:lang w:val="ru-RU"/>
        </w:rPr>
      </w:pPr>
      <w:r>
        <w:rPr>
          <w:lang w:val="ru-RU"/>
        </w:rPr>
        <w:t>Работа с документом завершена</w:t>
      </w:r>
    </w:p>
    <w:p w14:paraId="5C0D2B57" w14:textId="77777777" w:rsidR="0062678A" w:rsidRPr="000032A2" w:rsidRDefault="0062678A" w:rsidP="0062678A">
      <w:pPr>
        <w:pStyle w:val="a4"/>
        <w:numPr>
          <w:ilvl w:val="0"/>
          <w:numId w:val="64"/>
        </w:numPr>
        <w:shd w:val="clear" w:color="auto" w:fill="DEEAF6" w:themeFill="accent1" w:themeFillTint="33"/>
        <w:rPr>
          <w:lang w:val="ru-RU"/>
        </w:rPr>
      </w:pPr>
      <w:r>
        <w:rPr>
          <w:lang w:val="ru-RU"/>
        </w:rPr>
        <w:t xml:space="preserve">Документ имеет дубликаты: </w:t>
      </w:r>
      <w:r w:rsidRPr="00972C75">
        <w:rPr>
          <w:lang w:val="ru-RU"/>
        </w:rPr>
        <w:t>[ ]</w:t>
      </w:r>
      <w:r>
        <w:rPr>
          <w:lang w:val="ru-RU"/>
        </w:rPr>
        <w:t xml:space="preserve">/Документ является дубликатом для: </w:t>
      </w:r>
      <w:r w:rsidRPr="00972C75">
        <w:rPr>
          <w:lang w:val="ru-RU"/>
        </w:rPr>
        <w:t>[]</w:t>
      </w:r>
    </w:p>
    <w:p w14:paraId="0044836C" w14:textId="77777777" w:rsidR="0062678A" w:rsidRDefault="0062678A" w:rsidP="0062678A">
      <w:pPr>
        <w:shd w:val="clear" w:color="auto" w:fill="DEEAF6" w:themeFill="accent1" w:themeFillTint="33"/>
        <w:rPr>
          <w:lang w:val="ru-RU"/>
        </w:rPr>
      </w:pPr>
      <w:r>
        <w:rPr>
          <w:lang w:val="ru-RU"/>
        </w:rPr>
        <w:t>Порядок записей должен поддерживаться, как в перечислении выше.</w:t>
      </w:r>
    </w:p>
    <w:p w14:paraId="5F727F67" w14:textId="77777777" w:rsidR="0062678A" w:rsidRDefault="0062678A" w:rsidP="0062678A">
      <w:pPr>
        <w:pStyle w:val="4"/>
        <w:rPr>
          <w:lang w:val="ru-RU"/>
        </w:rPr>
      </w:pPr>
      <w:r>
        <w:rPr>
          <w:lang w:val="ru-RU"/>
        </w:rPr>
        <w:t>Цветовая метка</w:t>
      </w:r>
    </w:p>
    <w:p w14:paraId="468E82F6" w14:textId="77777777" w:rsidR="0062678A" w:rsidRDefault="0062678A" w:rsidP="0062678A">
      <w:pPr>
        <w:shd w:val="clear" w:color="auto" w:fill="DEEAF6" w:themeFill="accent1" w:themeFillTint="33"/>
        <w:rPr>
          <w:lang w:val="ru-RU"/>
        </w:rPr>
      </w:pPr>
      <w:r>
        <w:rPr>
          <w:lang w:val="ru-RU"/>
        </w:rPr>
        <w:t xml:space="preserve">Если документ выделен цветовой меткой, то линия выбранного цвета должна появляться на самой карточке документа по аналогии с выделением письма в </w:t>
      </w:r>
      <w:r>
        <w:t>MS</w:t>
      </w:r>
      <w:r w:rsidRPr="00E15A1E">
        <w:rPr>
          <w:lang w:val="ru-RU"/>
        </w:rPr>
        <w:t xml:space="preserve"> </w:t>
      </w:r>
      <w:r>
        <w:t>Outlook</w:t>
      </w:r>
      <w:r>
        <w:rPr>
          <w:lang w:val="ru-RU"/>
        </w:rPr>
        <w:t>, см. рисунок ниже.</w:t>
      </w:r>
    </w:p>
    <w:p w14:paraId="6442F8D9" w14:textId="77777777" w:rsidR="0062678A" w:rsidRDefault="0062678A" w:rsidP="0062678A">
      <w:pPr>
        <w:shd w:val="clear" w:color="auto" w:fill="DEEAF6" w:themeFill="accent1" w:themeFillTint="33"/>
        <w:ind w:firstLine="0"/>
        <w:rPr>
          <w:lang w:val="ru-RU"/>
        </w:rPr>
      </w:pPr>
      <w:r w:rsidRPr="00D11AC8">
        <w:rPr>
          <w:noProof/>
          <w:lang w:val="ru-RU" w:eastAsia="ru-RU"/>
        </w:rPr>
        <w:drawing>
          <wp:inline distT="0" distB="0" distL="0" distR="0" wp14:anchorId="788AB462" wp14:editId="7C370843">
            <wp:extent cx="5943600" cy="814070"/>
            <wp:effectExtent l="0" t="0" r="0" b="508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814070"/>
                    </a:xfrm>
                    <a:prstGeom prst="rect">
                      <a:avLst/>
                    </a:prstGeom>
                  </pic:spPr>
                </pic:pic>
              </a:graphicData>
            </a:graphic>
          </wp:inline>
        </w:drawing>
      </w:r>
    </w:p>
    <w:p w14:paraId="785182BB" w14:textId="77777777" w:rsidR="0062678A" w:rsidRPr="00D11AC8" w:rsidRDefault="0062678A" w:rsidP="0062678A">
      <w:pPr>
        <w:pStyle w:val="af1"/>
        <w:shd w:val="clear" w:color="auto" w:fill="DEEAF6" w:themeFill="accent1" w:themeFillTint="33"/>
        <w:rPr>
          <w:lang w:val="ru-RU"/>
        </w:rPr>
      </w:pPr>
      <w:r w:rsidRPr="00E15A1E">
        <w:rPr>
          <w:lang w:val="ru-RU"/>
        </w:rPr>
        <w:t xml:space="preserve">Рисунок </w:t>
      </w:r>
      <w:r>
        <w:fldChar w:fldCharType="begin"/>
      </w:r>
      <w:r w:rsidRPr="00E15A1E">
        <w:rPr>
          <w:lang w:val="ru-RU"/>
        </w:rPr>
        <w:instrText xml:space="preserve"> </w:instrText>
      </w:r>
      <w:r>
        <w:instrText>SEQ</w:instrText>
      </w:r>
      <w:r w:rsidRPr="00E15A1E">
        <w:rPr>
          <w:lang w:val="ru-RU"/>
        </w:rPr>
        <w:instrText xml:space="preserve"> Рисунок \* </w:instrText>
      </w:r>
      <w:r>
        <w:instrText>ARABIC</w:instrText>
      </w:r>
      <w:r w:rsidRPr="00E15A1E">
        <w:rPr>
          <w:lang w:val="ru-RU"/>
        </w:rPr>
        <w:instrText xml:space="preserve"> </w:instrText>
      </w:r>
      <w:r>
        <w:fldChar w:fldCharType="separate"/>
      </w:r>
      <w:r w:rsidRPr="00C75F55">
        <w:rPr>
          <w:noProof/>
          <w:lang w:val="ru-RU"/>
        </w:rPr>
        <w:t>29</w:t>
      </w:r>
      <w:r>
        <w:fldChar w:fldCharType="end"/>
      </w:r>
      <w:r>
        <w:rPr>
          <w:lang w:val="ru-RU"/>
        </w:rPr>
        <w:t xml:space="preserve"> Выделение письма меткой в </w:t>
      </w:r>
      <w:r>
        <w:t>MS</w:t>
      </w:r>
      <w:r w:rsidRPr="00E15A1E">
        <w:rPr>
          <w:lang w:val="ru-RU"/>
        </w:rPr>
        <w:t xml:space="preserve"> </w:t>
      </w:r>
      <w:r>
        <w:t>Outlook</w:t>
      </w:r>
    </w:p>
    <w:p w14:paraId="6A114155" w14:textId="77777777" w:rsidR="0062678A" w:rsidRDefault="0062678A" w:rsidP="0062678A">
      <w:pPr>
        <w:shd w:val="clear" w:color="auto" w:fill="DEEAF6" w:themeFill="accent1" w:themeFillTint="33"/>
        <w:rPr>
          <w:lang w:val="ru-RU"/>
        </w:rPr>
      </w:pPr>
      <w:commentRangeStart w:id="100"/>
      <w:commentRangeStart w:id="101"/>
      <w:r>
        <w:rPr>
          <w:lang w:val="ru-RU"/>
        </w:rPr>
        <w:t xml:space="preserve">Варианты </w:t>
      </w:r>
      <w:commentRangeEnd w:id="100"/>
      <w:r>
        <w:rPr>
          <w:rStyle w:val="a9"/>
        </w:rPr>
        <w:commentReference w:id="100"/>
      </w:r>
      <w:commentRangeEnd w:id="101"/>
      <w:r>
        <w:rPr>
          <w:rStyle w:val="a9"/>
        </w:rPr>
        <w:commentReference w:id="101"/>
      </w:r>
      <w:commentRangeStart w:id="102"/>
      <w:r>
        <w:rPr>
          <w:lang w:val="ru-RU"/>
        </w:rPr>
        <w:t>выделения от меня:</w:t>
      </w:r>
      <w:commentRangeEnd w:id="102"/>
      <w:r>
        <w:rPr>
          <w:rStyle w:val="a9"/>
        </w:rPr>
        <w:commentReference w:id="102"/>
      </w:r>
    </w:p>
    <w:p w14:paraId="33044E65" w14:textId="77777777" w:rsidR="0062678A" w:rsidRDefault="0062678A" w:rsidP="0062678A">
      <w:pPr>
        <w:shd w:val="clear" w:color="auto" w:fill="DEEAF6" w:themeFill="accent1" w:themeFillTint="33"/>
        <w:rPr>
          <w:lang w:val="ru-RU"/>
        </w:rPr>
      </w:pPr>
      <w:r>
        <w:rPr>
          <w:lang w:val="ru-RU"/>
        </w:rPr>
        <w:t>Вариант 1:</w:t>
      </w:r>
    </w:p>
    <w:p w14:paraId="47403D7A" w14:textId="77777777" w:rsidR="0062678A" w:rsidRDefault="0062678A" w:rsidP="0062678A">
      <w:pPr>
        <w:pStyle w:val="af1"/>
        <w:shd w:val="clear" w:color="auto" w:fill="DEEAF6" w:themeFill="accent1" w:themeFillTint="33"/>
        <w:rPr>
          <w:lang w:val="ru-RU"/>
        </w:rPr>
      </w:pPr>
      <w:r w:rsidRPr="001F4224">
        <w:rPr>
          <w:noProof/>
          <w:lang w:val="ru-RU" w:eastAsia="ru-RU"/>
        </w:rPr>
        <w:lastRenderedPageBreak/>
        <w:drawing>
          <wp:inline distT="0" distB="0" distL="0" distR="0" wp14:anchorId="6644EB7F" wp14:editId="7D0B5C65">
            <wp:extent cx="5943600" cy="2092960"/>
            <wp:effectExtent l="0" t="0" r="0" b="254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92960"/>
                    </a:xfrm>
                    <a:prstGeom prst="rect">
                      <a:avLst/>
                    </a:prstGeom>
                  </pic:spPr>
                </pic:pic>
              </a:graphicData>
            </a:graphic>
          </wp:inline>
        </w:drawing>
      </w:r>
    </w:p>
    <w:p w14:paraId="0683416C" w14:textId="77777777" w:rsidR="0062678A" w:rsidRDefault="0062678A" w:rsidP="0062678A">
      <w:pPr>
        <w:pStyle w:val="af1"/>
        <w:shd w:val="clear" w:color="auto" w:fill="DEEAF6" w:themeFill="accent1" w:themeFillTint="33"/>
        <w:rPr>
          <w:lang w:val="ru-RU"/>
        </w:rPr>
      </w:pPr>
      <w:r>
        <w:t xml:space="preserve">Рисунок </w:t>
      </w:r>
      <w:r w:rsidR="00AD5AD2">
        <w:fldChar w:fldCharType="begin"/>
      </w:r>
      <w:r w:rsidR="00AD5AD2">
        <w:instrText xml:space="preserve"> SEQ Рисунок \* ARABIC </w:instrText>
      </w:r>
      <w:r w:rsidR="00AD5AD2">
        <w:fldChar w:fldCharType="separate"/>
      </w:r>
      <w:r>
        <w:rPr>
          <w:noProof/>
        </w:rPr>
        <w:t>30</w:t>
      </w:r>
      <w:r w:rsidR="00AD5AD2">
        <w:rPr>
          <w:noProof/>
        </w:rPr>
        <w:fldChar w:fldCharType="end"/>
      </w:r>
      <w:r>
        <w:rPr>
          <w:lang w:val="ru-RU"/>
        </w:rPr>
        <w:t xml:space="preserve"> Вариант 1</w:t>
      </w:r>
    </w:p>
    <w:p w14:paraId="74718660" w14:textId="77777777" w:rsidR="0062678A" w:rsidRDefault="0062678A" w:rsidP="0062678A">
      <w:pPr>
        <w:shd w:val="clear" w:color="auto" w:fill="DEEAF6" w:themeFill="accent1" w:themeFillTint="33"/>
        <w:rPr>
          <w:lang w:val="ru-RU"/>
        </w:rPr>
      </w:pPr>
      <w:r>
        <w:rPr>
          <w:lang w:val="ru-RU"/>
        </w:rPr>
        <w:t>Вариант 2:</w:t>
      </w:r>
    </w:p>
    <w:p w14:paraId="423D0F47" w14:textId="77777777" w:rsidR="0062678A" w:rsidRDefault="0062678A" w:rsidP="0062678A">
      <w:pPr>
        <w:pStyle w:val="af1"/>
        <w:shd w:val="clear" w:color="auto" w:fill="DEEAF6" w:themeFill="accent1" w:themeFillTint="33"/>
        <w:rPr>
          <w:lang w:val="ru-RU"/>
        </w:rPr>
      </w:pPr>
      <w:r w:rsidRPr="0048505E">
        <w:rPr>
          <w:noProof/>
          <w:lang w:val="ru-RU" w:eastAsia="ru-RU"/>
        </w:rPr>
        <w:drawing>
          <wp:inline distT="0" distB="0" distL="0" distR="0" wp14:anchorId="37E49929" wp14:editId="57D48725">
            <wp:extent cx="5943600" cy="2321560"/>
            <wp:effectExtent l="0" t="0" r="0" b="254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21560"/>
                    </a:xfrm>
                    <a:prstGeom prst="rect">
                      <a:avLst/>
                    </a:prstGeom>
                  </pic:spPr>
                </pic:pic>
              </a:graphicData>
            </a:graphic>
          </wp:inline>
        </w:drawing>
      </w:r>
    </w:p>
    <w:p w14:paraId="3B80011E" w14:textId="77777777" w:rsidR="0062678A" w:rsidRDefault="0062678A" w:rsidP="0062678A">
      <w:pPr>
        <w:pStyle w:val="af1"/>
        <w:shd w:val="clear" w:color="auto" w:fill="DEEAF6" w:themeFill="accent1" w:themeFillTint="33"/>
        <w:rPr>
          <w:lang w:val="ru-RU"/>
        </w:rPr>
      </w:pPr>
      <w:r>
        <w:t xml:space="preserve">Рисунок </w:t>
      </w:r>
      <w:r w:rsidR="00AD5AD2">
        <w:fldChar w:fldCharType="begin"/>
      </w:r>
      <w:r w:rsidR="00AD5AD2">
        <w:instrText xml:space="preserve"> SEQ Рисунок \* ARABIC </w:instrText>
      </w:r>
      <w:r w:rsidR="00AD5AD2">
        <w:fldChar w:fldCharType="separate"/>
      </w:r>
      <w:r>
        <w:rPr>
          <w:noProof/>
        </w:rPr>
        <w:t>31</w:t>
      </w:r>
      <w:r w:rsidR="00AD5AD2">
        <w:rPr>
          <w:noProof/>
        </w:rPr>
        <w:fldChar w:fldCharType="end"/>
      </w:r>
      <w:r>
        <w:rPr>
          <w:lang w:val="ru-RU"/>
        </w:rPr>
        <w:t xml:space="preserve"> Вариант 2</w:t>
      </w:r>
    </w:p>
    <w:p w14:paraId="38B7AC13" w14:textId="77777777" w:rsidR="0062678A" w:rsidRDefault="0062678A" w:rsidP="0062678A">
      <w:pPr>
        <w:shd w:val="clear" w:color="auto" w:fill="DEEAF6" w:themeFill="accent1" w:themeFillTint="33"/>
        <w:rPr>
          <w:lang w:val="ru-RU"/>
        </w:rPr>
      </w:pPr>
      <w:commentRangeStart w:id="103"/>
      <w:r>
        <w:rPr>
          <w:lang w:val="ru-RU"/>
        </w:rPr>
        <w:t>Вариант 3:</w:t>
      </w:r>
      <w:commentRangeEnd w:id="103"/>
      <w:r>
        <w:rPr>
          <w:rStyle w:val="a9"/>
        </w:rPr>
        <w:commentReference w:id="103"/>
      </w:r>
    </w:p>
    <w:p w14:paraId="79511603" w14:textId="77777777" w:rsidR="0062678A" w:rsidRDefault="0062678A" w:rsidP="0062678A">
      <w:pPr>
        <w:pStyle w:val="af1"/>
        <w:shd w:val="clear" w:color="auto" w:fill="DEEAF6" w:themeFill="accent1" w:themeFillTint="33"/>
        <w:rPr>
          <w:lang w:val="ru-RU"/>
        </w:rPr>
      </w:pPr>
      <w:r w:rsidRPr="00E058EF">
        <w:rPr>
          <w:noProof/>
          <w:lang w:val="ru-RU" w:eastAsia="ru-RU"/>
        </w:rPr>
        <w:lastRenderedPageBreak/>
        <w:drawing>
          <wp:inline distT="0" distB="0" distL="0" distR="0" wp14:anchorId="0F517AB3" wp14:editId="43DCD9DA">
            <wp:extent cx="5943600" cy="1725295"/>
            <wp:effectExtent l="0" t="0" r="0" b="8255"/>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725295"/>
                    </a:xfrm>
                    <a:prstGeom prst="rect">
                      <a:avLst/>
                    </a:prstGeom>
                  </pic:spPr>
                </pic:pic>
              </a:graphicData>
            </a:graphic>
          </wp:inline>
        </w:drawing>
      </w:r>
    </w:p>
    <w:p w14:paraId="36C66B60" w14:textId="77777777" w:rsidR="0062678A" w:rsidRDefault="0062678A" w:rsidP="0062678A">
      <w:pPr>
        <w:pStyle w:val="af1"/>
        <w:shd w:val="clear" w:color="auto" w:fill="DEEAF6" w:themeFill="accent1" w:themeFillTint="33"/>
        <w:rPr>
          <w:lang w:val="ru-RU"/>
        </w:rPr>
      </w:pPr>
      <w:r>
        <w:t xml:space="preserve">Рисунок </w:t>
      </w:r>
      <w:r w:rsidR="00AD5AD2">
        <w:fldChar w:fldCharType="begin"/>
      </w:r>
      <w:r w:rsidR="00AD5AD2">
        <w:instrText xml:space="preserve"> SEQ Рисунок \* ARABIC </w:instrText>
      </w:r>
      <w:r w:rsidR="00AD5AD2">
        <w:fldChar w:fldCharType="separate"/>
      </w:r>
      <w:r>
        <w:rPr>
          <w:noProof/>
        </w:rPr>
        <w:t>32</w:t>
      </w:r>
      <w:r w:rsidR="00AD5AD2">
        <w:rPr>
          <w:noProof/>
        </w:rPr>
        <w:fldChar w:fldCharType="end"/>
      </w:r>
      <w:r>
        <w:rPr>
          <w:lang w:val="ru-RU"/>
        </w:rPr>
        <w:t xml:space="preserve"> Вариант 3</w:t>
      </w:r>
    </w:p>
    <w:p w14:paraId="75120622" w14:textId="77777777" w:rsidR="0062678A" w:rsidRDefault="0062678A" w:rsidP="0062678A">
      <w:pPr>
        <w:shd w:val="clear" w:color="auto" w:fill="DEEAF6" w:themeFill="accent1" w:themeFillTint="33"/>
        <w:rPr>
          <w:lang w:val="ru-RU"/>
        </w:rPr>
      </w:pPr>
      <w:r>
        <w:rPr>
          <w:lang w:val="ru-RU"/>
        </w:rPr>
        <w:t>Вариант 4:</w:t>
      </w:r>
    </w:p>
    <w:p w14:paraId="4F823266" w14:textId="77777777" w:rsidR="0062678A" w:rsidRDefault="0062678A" w:rsidP="0062678A">
      <w:pPr>
        <w:pStyle w:val="af1"/>
        <w:shd w:val="clear" w:color="auto" w:fill="DEEAF6" w:themeFill="accent1" w:themeFillTint="33"/>
        <w:rPr>
          <w:lang w:val="ru-RU"/>
        </w:rPr>
      </w:pPr>
      <w:r w:rsidRPr="009F19FE">
        <w:rPr>
          <w:noProof/>
          <w:lang w:val="ru-RU" w:eastAsia="ru-RU"/>
        </w:rPr>
        <w:drawing>
          <wp:inline distT="0" distB="0" distL="0" distR="0" wp14:anchorId="0A9E5C36" wp14:editId="78443930">
            <wp:extent cx="5943600" cy="1680845"/>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80845"/>
                    </a:xfrm>
                    <a:prstGeom prst="rect">
                      <a:avLst/>
                    </a:prstGeom>
                  </pic:spPr>
                </pic:pic>
              </a:graphicData>
            </a:graphic>
          </wp:inline>
        </w:drawing>
      </w:r>
    </w:p>
    <w:p w14:paraId="50D44A32" w14:textId="77777777" w:rsidR="0062678A" w:rsidRPr="00D20F9C" w:rsidRDefault="0062678A" w:rsidP="0062678A">
      <w:pPr>
        <w:pStyle w:val="af1"/>
        <w:shd w:val="clear" w:color="auto" w:fill="DEEAF6" w:themeFill="accent1" w:themeFillTint="33"/>
        <w:rPr>
          <w:lang w:val="ru-RU"/>
        </w:rPr>
      </w:pPr>
      <w:r>
        <w:t xml:space="preserve">Рисунок </w:t>
      </w:r>
      <w:r w:rsidR="00AD5AD2">
        <w:fldChar w:fldCharType="begin"/>
      </w:r>
      <w:r w:rsidR="00AD5AD2">
        <w:instrText xml:space="preserve"> SEQ Рисунок \* ARABIC </w:instrText>
      </w:r>
      <w:r w:rsidR="00AD5AD2">
        <w:fldChar w:fldCharType="separate"/>
      </w:r>
      <w:r>
        <w:rPr>
          <w:noProof/>
        </w:rPr>
        <w:t>33</w:t>
      </w:r>
      <w:r w:rsidR="00AD5AD2">
        <w:rPr>
          <w:noProof/>
        </w:rPr>
        <w:fldChar w:fldCharType="end"/>
      </w:r>
      <w:r>
        <w:rPr>
          <w:lang w:val="ru-RU"/>
        </w:rPr>
        <w:t xml:space="preserve"> Вариант 4</w:t>
      </w:r>
    </w:p>
    <w:p w14:paraId="7B2F4384" w14:textId="77777777" w:rsidR="0062678A" w:rsidRPr="00D11AC8" w:rsidRDefault="0062678A" w:rsidP="0062678A">
      <w:pPr>
        <w:shd w:val="clear" w:color="auto" w:fill="DEEAF6" w:themeFill="accent1" w:themeFillTint="33"/>
        <w:rPr>
          <w:lang w:val="ru-RU"/>
        </w:rPr>
      </w:pPr>
    </w:p>
    <w:p w14:paraId="5F3E199C" w14:textId="77777777" w:rsidR="0062678A" w:rsidRPr="00B90075" w:rsidRDefault="0062678A" w:rsidP="0062678A">
      <w:pPr>
        <w:pStyle w:val="3"/>
        <w:rPr>
          <w:lang w:val="ru-RU"/>
        </w:rPr>
      </w:pPr>
      <w:r w:rsidRPr="00B90075">
        <w:rPr>
          <w:lang w:val="ru-RU"/>
        </w:rPr>
        <w:t>Кнопка «Отозвать карточку»</w:t>
      </w:r>
    </w:p>
    <w:p w14:paraId="6C695CD9" w14:textId="77777777" w:rsidR="0062678A" w:rsidRPr="00B90075" w:rsidRDefault="0062678A" w:rsidP="0062678A">
      <w:pPr>
        <w:pStyle w:val="4"/>
        <w:rPr>
          <w:lang w:val="ru-RU"/>
        </w:rPr>
      </w:pPr>
      <w:r w:rsidRPr="00B90075">
        <w:rPr>
          <w:lang w:val="ru-RU"/>
        </w:rPr>
        <w:t>Настройка обязательности заполнения причины отзыва карточки</w:t>
      </w:r>
    </w:p>
    <w:p w14:paraId="211BCF3E" w14:textId="77777777" w:rsidR="0062678A" w:rsidRPr="00B90075" w:rsidRDefault="0062678A" w:rsidP="0062678A">
      <w:pPr>
        <w:rPr>
          <w:lang w:val="ru-RU"/>
        </w:rPr>
      </w:pPr>
      <w:r w:rsidRPr="00B90075">
        <w:rPr>
          <w:lang w:val="ru-RU"/>
        </w:rPr>
        <w:t>Необходимо, чтобы была настройка включения/отключения обязательности заполнения причины отзыва карточки.</w:t>
      </w:r>
    </w:p>
    <w:p w14:paraId="42EA5244" w14:textId="77777777" w:rsidR="0062678A" w:rsidRPr="004045DF" w:rsidRDefault="0062678A" w:rsidP="0062678A">
      <w:pPr>
        <w:rPr>
          <w:lang w:val="ru-RU"/>
        </w:rPr>
      </w:pPr>
      <w:r w:rsidRPr="00B90075">
        <w:rPr>
          <w:lang w:val="ru-RU"/>
        </w:rPr>
        <w:lastRenderedPageBreak/>
        <w:t xml:space="preserve">В «коробке» обязательность заполнения причины отзыва карточки должна быть </w:t>
      </w:r>
      <w:r w:rsidRPr="004045DF">
        <w:rPr>
          <w:lang w:val="ru-RU"/>
        </w:rPr>
        <w:t>включена.</w:t>
      </w:r>
    </w:p>
    <w:p w14:paraId="3262E541" w14:textId="77777777" w:rsidR="0062678A" w:rsidRDefault="0062678A" w:rsidP="0062678A">
      <w:pPr>
        <w:pStyle w:val="a4"/>
        <w:numPr>
          <w:ilvl w:val="0"/>
          <w:numId w:val="57"/>
        </w:numPr>
        <w:rPr>
          <w:lang w:val="ru-RU"/>
        </w:rPr>
      </w:pPr>
      <w:r w:rsidRPr="004045DF">
        <w:rPr>
          <w:lang w:val="ru-RU"/>
        </w:rPr>
        <w:t>Если настройка включена, то при нажатии на кнопку «Отозвать карточку», должно всплывать подтверждающее сообщение (как в ТГ3), см. рисунок ниже.</w:t>
      </w:r>
    </w:p>
    <w:p w14:paraId="1701AD55" w14:textId="77777777" w:rsidR="0062678A" w:rsidRDefault="0062678A" w:rsidP="0062678A">
      <w:pPr>
        <w:pStyle w:val="af1"/>
        <w:rPr>
          <w:lang w:val="ru-RU"/>
        </w:rPr>
      </w:pPr>
      <w:ins w:id="104" w:author="Люция Е. Айтуова" w:date="2017-07-12T16:33:00Z">
        <w:r>
          <w:rPr>
            <w:noProof/>
            <w:lang w:val="ru-RU" w:eastAsia="ru-RU"/>
          </w:rPr>
          <w:drawing>
            <wp:inline distT="0" distB="0" distL="0" distR="0" wp14:anchorId="6C52E1C4" wp14:editId="42AC1BCE">
              <wp:extent cx="4704762" cy="1590476"/>
              <wp:effectExtent l="0" t="0" r="635" b="0"/>
              <wp:docPr id="950" name="Рисунок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04762" cy="1590476"/>
                      </a:xfrm>
                      <a:prstGeom prst="rect">
                        <a:avLst/>
                      </a:prstGeom>
                    </pic:spPr>
                  </pic:pic>
                </a:graphicData>
              </a:graphic>
            </wp:inline>
          </w:drawing>
        </w:r>
      </w:ins>
    </w:p>
    <w:p w14:paraId="36634AA1" w14:textId="77777777" w:rsidR="0062678A" w:rsidRDefault="0062678A" w:rsidP="0062678A">
      <w:pPr>
        <w:pStyle w:val="af1"/>
        <w:rPr>
          <w:lang w:val="ru-RU"/>
        </w:rPr>
      </w:pPr>
      <w:bookmarkStart w:id="105" w:name="_Ref495669637"/>
      <w:r w:rsidRPr="004045DF">
        <w:rPr>
          <w:lang w:val="ru-RU"/>
        </w:rPr>
        <w:t xml:space="preserve">Рисунок </w:t>
      </w:r>
      <w:r>
        <w:fldChar w:fldCharType="begin"/>
      </w:r>
      <w:r w:rsidRPr="004045DF">
        <w:rPr>
          <w:lang w:val="ru-RU"/>
        </w:rPr>
        <w:instrText xml:space="preserve"> </w:instrText>
      </w:r>
      <w:r>
        <w:instrText>SEQ</w:instrText>
      </w:r>
      <w:r w:rsidRPr="004045DF">
        <w:rPr>
          <w:lang w:val="ru-RU"/>
        </w:rPr>
        <w:instrText xml:space="preserve"> Рисунок \* </w:instrText>
      </w:r>
      <w:r>
        <w:instrText>ARABIC</w:instrText>
      </w:r>
      <w:r w:rsidRPr="004045DF">
        <w:rPr>
          <w:lang w:val="ru-RU"/>
        </w:rPr>
        <w:instrText xml:space="preserve"> </w:instrText>
      </w:r>
      <w:r>
        <w:fldChar w:fldCharType="separate"/>
      </w:r>
      <w:r w:rsidRPr="00C75F55">
        <w:rPr>
          <w:noProof/>
          <w:lang w:val="ru-RU"/>
        </w:rPr>
        <w:t>34</w:t>
      </w:r>
      <w:r>
        <w:fldChar w:fldCharType="end"/>
      </w:r>
      <w:bookmarkEnd w:id="105"/>
      <w:r w:rsidRPr="004045DF">
        <w:rPr>
          <w:lang w:val="ru-RU"/>
        </w:rPr>
        <w:t xml:space="preserve"> Подтверждающее сообщение при отзыве карточки, когда включена настройка обязательности заполнения причины отзыва карточки</w:t>
      </w:r>
    </w:p>
    <w:p w14:paraId="1A32D789" w14:textId="77777777" w:rsidR="0062678A" w:rsidRDefault="0062678A" w:rsidP="0062678A">
      <w:pPr>
        <w:rPr>
          <w:lang w:val="ru-RU"/>
        </w:rPr>
      </w:pPr>
      <w:r w:rsidRPr="004045DF">
        <w:rPr>
          <w:lang w:val="ru-RU"/>
        </w:rPr>
        <w:t>Когда пользователь нажимает на «Да» в подтверждающем сообщении, должен всплывать диалог, как на рисунке ниже.</w:t>
      </w:r>
    </w:p>
    <w:p w14:paraId="2B835C77" w14:textId="77777777" w:rsidR="0062678A" w:rsidRDefault="0062678A" w:rsidP="0062678A">
      <w:pPr>
        <w:pStyle w:val="af1"/>
        <w:rPr>
          <w:lang w:val="ru-RU"/>
        </w:rPr>
      </w:pPr>
      <w:ins w:id="106" w:author="Люция Е. Айтуова" w:date="2017-07-12T16:20:00Z">
        <w:r>
          <w:rPr>
            <w:noProof/>
            <w:lang w:val="ru-RU" w:eastAsia="ru-RU"/>
          </w:rPr>
          <w:lastRenderedPageBreak/>
          <w:drawing>
            <wp:inline distT="0" distB="0" distL="0" distR="0" wp14:anchorId="5FB39490" wp14:editId="07573347">
              <wp:extent cx="5940425" cy="3481070"/>
              <wp:effectExtent l="0" t="0" r="3175" b="5080"/>
              <wp:docPr id="957" name="Рисунок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481070"/>
                      </a:xfrm>
                      <a:prstGeom prst="rect">
                        <a:avLst/>
                      </a:prstGeom>
                    </pic:spPr>
                  </pic:pic>
                </a:graphicData>
              </a:graphic>
            </wp:inline>
          </w:drawing>
        </w:r>
      </w:ins>
    </w:p>
    <w:p w14:paraId="697F15D3" w14:textId="77777777" w:rsidR="0062678A" w:rsidRDefault="0062678A" w:rsidP="0062678A">
      <w:pPr>
        <w:pStyle w:val="af1"/>
        <w:rPr>
          <w:lang w:val="ru-RU"/>
        </w:rPr>
      </w:pPr>
      <w:r w:rsidRPr="004045DF">
        <w:rPr>
          <w:lang w:val="ru-RU"/>
        </w:rPr>
        <w:t xml:space="preserve">Рисунок </w:t>
      </w:r>
      <w:r>
        <w:fldChar w:fldCharType="begin"/>
      </w:r>
      <w:r w:rsidRPr="004045DF">
        <w:rPr>
          <w:lang w:val="ru-RU"/>
        </w:rPr>
        <w:instrText xml:space="preserve"> </w:instrText>
      </w:r>
      <w:r>
        <w:instrText>SEQ</w:instrText>
      </w:r>
      <w:r w:rsidRPr="004045DF">
        <w:rPr>
          <w:lang w:val="ru-RU"/>
        </w:rPr>
        <w:instrText xml:space="preserve"> Рисунок \* </w:instrText>
      </w:r>
      <w:r>
        <w:instrText>ARABIC</w:instrText>
      </w:r>
      <w:r w:rsidRPr="004045DF">
        <w:rPr>
          <w:lang w:val="ru-RU"/>
        </w:rPr>
        <w:instrText xml:space="preserve"> </w:instrText>
      </w:r>
      <w:r>
        <w:fldChar w:fldCharType="separate"/>
      </w:r>
      <w:r w:rsidRPr="00C75F55">
        <w:rPr>
          <w:noProof/>
          <w:lang w:val="ru-RU"/>
        </w:rPr>
        <w:t>35</w:t>
      </w:r>
      <w:r>
        <w:fldChar w:fldCharType="end"/>
      </w:r>
      <w:r w:rsidRPr="004045DF">
        <w:rPr>
          <w:lang w:val="ru-RU"/>
        </w:rPr>
        <w:t xml:space="preserve"> Диалог заполнения причины отзыва карточки документа</w:t>
      </w:r>
    </w:p>
    <w:p w14:paraId="4B751C43" w14:textId="77777777" w:rsidR="0062678A" w:rsidRPr="004045DF" w:rsidRDefault="0062678A" w:rsidP="0062678A">
      <w:pPr>
        <w:rPr>
          <w:lang w:val="ru-RU"/>
        </w:rPr>
      </w:pPr>
      <w:r w:rsidRPr="004045DF">
        <w:rPr>
          <w:lang w:val="ru-RU"/>
        </w:rPr>
        <w:t xml:space="preserve">Также должно всплывать в самом диалоге сообщение, текст которого представлен </w:t>
      </w:r>
      <w:r w:rsidRPr="004045DF">
        <w:rPr>
          <w:highlight w:val="yellow"/>
          <w:lang w:val="ru-RU"/>
        </w:rPr>
        <w:t>в 8.3 Сообщения Системы.</w:t>
      </w:r>
      <w:r w:rsidRPr="004045DF">
        <w:rPr>
          <w:lang w:val="ru-RU"/>
        </w:rPr>
        <w:t xml:space="preserve"> </w:t>
      </w:r>
    </w:p>
    <w:p w14:paraId="66CA23A8" w14:textId="77777777" w:rsidR="0062678A" w:rsidRPr="004045DF" w:rsidRDefault="0062678A" w:rsidP="0062678A">
      <w:pPr>
        <w:rPr>
          <w:lang w:val="ru-RU"/>
        </w:rPr>
      </w:pPr>
      <w:r w:rsidRPr="004045DF">
        <w:rPr>
          <w:lang w:val="ru-RU"/>
        </w:rPr>
        <w:t>Кнопка «Отозвать» должна стать Enabled при заполнении поля Отчет.</w:t>
      </w:r>
    </w:p>
    <w:p w14:paraId="73C6E4C1" w14:textId="77777777" w:rsidR="0062678A" w:rsidRDefault="0062678A" w:rsidP="0062678A">
      <w:pPr>
        <w:rPr>
          <w:lang w:val="ru-RU"/>
        </w:rPr>
      </w:pPr>
      <w:r w:rsidRPr="004045DF">
        <w:rPr>
          <w:lang w:val="ru-RU"/>
        </w:rPr>
        <w:t>По умолчанию значение чек боксов «Оповестить участников текущей карточки» и «Оповестить участников карточек, порожденных в ходе процесса текущей карточки» должно быть «Нет». Если значение «Да», то при отзыве, все участники текущей карточки (включая заместителей) и/или все участники карточек, порожденных в ходе процесса текущей карточки (включая заместителей) должны получить соответствующие уведомления, текст которых представлен в п</w:t>
      </w:r>
      <w:r w:rsidRPr="004045DF">
        <w:rPr>
          <w:highlight w:val="yellow"/>
          <w:lang w:val="ru-RU"/>
        </w:rPr>
        <w:t>. 8 Уведомления.</w:t>
      </w:r>
    </w:p>
    <w:p w14:paraId="3042C291" w14:textId="77777777" w:rsidR="0062678A" w:rsidRPr="004045DF" w:rsidRDefault="0062678A" w:rsidP="0062678A">
      <w:pPr>
        <w:rPr>
          <w:lang w:val="ru-RU"/>
        </w:rPr>
      </w:pPr>
      <w:r w:rsidRPr="004045DF">
        <w:rPr>
          <w:lang w:val="ru-RU"/>
        </w:rPr>
        <w:lastRenderedPageBreak/>
        <w:t xml:space="preserve">Компонент  </w:t>
      </w:r>
      <w:ins w:id="107" w:author="Люция Е. Айтуова" w:date="2017-07-12T16:23:00Z">
        <w:r>
          <w:rPr>
            <w:noProof/>
            <w:lang w:val="ru-RU" w:eastAsia="ru-RU"/>
          </w:rPr>
          <w:drawing>
            <wp:inline distT="0" distB="0" distL="0" distR="0" wp14:anchorId="3756F1E7" wp14:editId="1D8AECDB">
              <wp:extent cx="2152650" cy="732790"/>
              <wp:effectExtent l="0" t="0" r="0" b="0"/>
              <wp:docPr id="958" name="Рисунок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32277"/>
                      <a:stretch/>
                    </pic:blipFill>
                    <pic:spPr bwMode="auto">
                      <a:xfrm>
                        <a:off x="0" y="0"/>
                        <a:ext cx="2154245" cy="733333"/>
                      </a:xfrm>
                      <a:prstGeom prst="rect">
                        <a:avLst/>
                      </a:prstGeom>
                      <a:ln>
                        <a:noFill/>
                      </a:ln>
                      <a:extLst>
                        <a:ext uri="{53640926-AAD7-44D8-BBD7-CCE9431645EC}">
                          <a14:shadowObscured xmlns:a14="http://schemas.microsoft.com/office/drawing/2010/main"/>
                        </a:ext>
                      </a:extLst>
                    </pic:spPr>
                  </pic:pic>
                </a:graphicData>
              </a:graphic>
            </wp:inline>
          </w:drawing>
        </w:r>
      </w:ins>
      <w:r w:rsidRPr="004045DF">
        <w:rPr>
          <w:lang w:val="ru-RU"/>
        </w:rPr>
        <w:t xml:space="preserve">  - это модернизированный компонент «Присоединенные файлы» вкладки «Документы» карточки. </w:t>
      </w:r>
      <w:r w:rsidRPr="004045DF">
        <w:rPr>
          <w:highlight w:val="yellow"/>
          <w:lang w:val="ru-RU"/>
        </w:rPr>
        <w:t>Требования к данному компоненту см. в п.</w:t>
      </w:r>
      <w:r w:rsidRPr="004045DF">
        <w:rPr>
          <w:lang w:val="ru-RU"/>
        </w:rPr>
        <w:t xml:space="preserve"> </w:t>
      </w:r>
    </w:p>
    <w:p w14:paraId="0C2EF14C" w14:textId="77777777" w:rsidR="0062678A" w:rsidRPr="004045DF" w:rsidRDefault="0062678A" w:rsidP="0062678A">
      <w:pPr>
        <w:rPr>
          <w:lang w:val="ru-RU"/>
        </w:rPr>
      </w:pPr>
      <w:r w:rsidRPr="004045DF">
        <w:rPr>
          <w:lang w:val="ru-RU"/>
        </w:rPr>
        <w:t>На данном диалоге он должен быть сконфигурирован следующим образом:</w:t>
      </w:r>
    </w:p>
    <w:p w14:paraId="7FEBA20F" w14:textId="77777777" w:rsidR="0062678A" w:rsidRPr="004045DF" w:rsidRDefault="0062678A" w:rsidP="0062678A">
      <w:pPr>
        <w:rPr>
          <w:lang w:val="ru-RU"/>
        </w:rPr>
      </w:pPr>
      <w:r w:rsidRPr="004045DF">
        <w:rPr>
          <w:lang w:val="ru-RU"/>
        </w:rPr>
        <w:t>1)</w:t>
      </w:r>
      <w:r w:rsidRPr="004045DF">
        <w:rPr>
          <w:lang w:val="ru-RU"/>
        </w:rPr>
        <w:tab/>
        <w:t>Наименование должно быть «Загрузить файлы».</w:t>
      </w:r>
    </w:p>
    <w:p w14:paraId="0DB51529" w14:textId="77777777" w:rsidR="0062678A" w:rsidRPr="004045DF" w:rsidRDefault="0062678A" w:rsidP="0062678A">
      <w:pPr>
        <w:rPr>
          <w:lang w:val="ru-RU"/>
        </w:rPr>
      </w:pPr>
      <w:r w:rsidRPr="004045DF">
        <w:rPr>
          <w:lang w:val="ru-RU"/>
        </w:rPr>
        <w:t>2)</w:t>
      </w:r>
      <w:r w:rsidRPr="004045DF">
        <w:rPr>
          <w:lang w:val="ru-RU"/>
        </w:rPr>
        <w:tab/>
        <w:t>Должны быть включены подсказки по ограничению размера файла и о возможности drag and drop загрузки файла.</w:t>
      </w:r>
    </w:p>
    <w:p w14:paraId="76F9752C" w14:textId="77777777" w:rsidR="0062678A" w:rsidRPr="004045DF" w:rsidRDefault="0062678A" w:rsidP="0062678A">
      <w:pPr>
        <w:rPr>
          <w:lang w:val="ru-RU"/>
        </w:rPr>
      </w:pPr>
      <w:r w:rsidRPr="004045DF">
        <w:rPr>
          <w:lang w:val="ru-RU"/>
        </w:rPr>
        <w:t>3)</w:t>
      </w:r>
      <w:r w:rsidRPr="004045DF">
        <w:rPr>
          <w:lang w:val="ru-RU"/>
        </w:rPr>
        <w:tab/>
        <w:t>В качестве отображаемой кнопки должна быть кнопка «Добавить файл», а в раскрывающемся меню кнопок должна быть только группа кнопок «Добавить», то есть группа кнопок «Создать» не должна отображаться.</w:t>
      </w:r>
    </w:p>
    <w:p w14:paraId="5B110A6D" w14:textId="77777777" w:rsidR="0062678A" w:rsidRDefault="0062678A" w:rsidP="0062678A">
      <w:pPr>
        <w:rPr>
          <w:lang w:val="ru-RU"/>
        </w:rPr>
      </w:pPr>
      <w:r w:rsidRPr="004045DF">
        <w:rPr>
          <w:lang w:val="ru-RU"/>
        </w:rPr>
        <w:t xml:space="preserve">При нажатии на «Отозвать», введенный отчет и загруженные файлы, а также дата и время и кем отозвана была карточка должны отображаться в соответствующем месте </w:t>
      </w:r>
      <w:r w:rsidRPr="004045DF">
        <w:rPr>
          <w:highlight w:val="yellow"/>
          <w:lang w:val="ru-RU"/>
        </w:rPr>
        <w:t>«Свойства карточки», см. п.</w:t>
      </w:r>
    </w:p>
    <w:p w14:paraId="37C9D1BD" w14:textId="77777777" w:rsidR="0062678A" w:rsidRDefault="0062678A" w:rsidP="0062678A">
      <w:pPr>
        <w:pStyle w:val="a4"/>
        <w:numPr>
          <w:ilvl w:val="0"/>
          <w:numId w:val="57"/>
        </w:numPr>
        <w:rPr>
          <w:lang w:val="ru-RU"/>
        </w:rPr>
      </w:pPr>
      <w:r w:rsidRPr="004045DF">
        <w:rPr>
          <w:lang w:val="ru-RU"/>
        </w:rPr>
        <w:t>Если настройка отключена, то при нажатии на кнопку «Отозвать карточку», должно всплывать подтверждающее сообщение (как в ТГ3), включающую кнопку «Да, указав причину отзыва», см. рисунок ниже.</w:t>
      </w:r>
    </w:p>
    <w:p w14:paraId="548006D7" w14:textId="77777777" w:rsidR="0062678A" w:rsidRDefault="0062678A" w:rsidP="0062678A">
      <w:pPr>
        <w:pStyle w:val="af1"/>
        <w:rPr>
          <w:lang w:val="ru-RU"/>
        </w:rPr>
      </w:pPr>
      <w:r>
        <w:rPr>
          <w:lang w:val="ru-RU"/>
        </w:rPr>
        <w:tab/>
      </w:r>
      <w:ins w:id="108" w:author="Люция Е. Айтуова" w:date="2017-07-12T16:38:00Z">
        <w:r>
          <w:rPr>
            <w:noProof/>
            <w:lang w:val="ru-RU" w:eastAsia="ru-RU"/>
          </w:rPr>
          <w:drawing>
            <wp:inline distT="0" distB="0" distL="0" distR="0" wp14:anchorId="75AD6167" wp14:editId="177E9013">
              <wp:extent cx="4704762" cy="1590476"/>
              <wp:effectExtent l="0" t="0" r="63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4762" cy="1590476"/>
                      </a:xfrm>
                      <a:prstGeom prst="rect">
                        <a:avLst/>
                      </a:prstGeom>
                    </pic:spPr>
                  </pic:pic>
                </a:graphicData>
              </a:graphic>
            </wp:inline>
          </w:drawing>
        </w:r>
      </w:ins>
    </w:p>
    <w:p w14:paraId="4E935560" w14:textId="77777777" w:rsidR="0062678A" w:rsidRDefault="0062678A" w:rsidP="0062678A">
      <w:pPr>
        <w:pStyle w:val="af1"/>
        <w:rPr>
          <w:lang w:val="ru-RU"/>
        </w:rPr>
      </w:pPr>
      <w:r w:rsidRPr="004045DF">
        <w:rPr>
          <w:lang w:val="ru-RU"/>
        </w:rPr>
        <w:t xml:space="preserve">Рисунок </w:t>
      </w:r>
      <w:r>
        <w:fldChar w:fldCharType="begin"/>
      </w:r>
      <w:r w:rsidRPr="004045DF">
        <w:rPr>
          <w:lang w:val="ru-RU"/>
        </w:rPr>
        <w:instrText xml:space="preserve"> </w:instrText>
      </w:r>
      <w:r>
        <w:instrText>SEQ</w:instrText>
      </w:r>
      <w:r w:rsidRPr="004045DF">
        <w:rPr>
          <w:lang w:val="ru-RU"/>
        </w:rPr>
        <w:instrText xml:space="preserve"> Рисунок \* </w:instrText>
      </w:r>
      <w:r>
        <w:instrText>ARABIC</w:instrText>
      </w:r>
      <w:r w:rsidRPr="004045DF">
        <w:rPr>
          <w:lang w:val="ru-RU"/>
        </w:rPr>
        <w:instrText xml:space="preserve"> </w:instrText>
      </w:r>
      <w:r>
        <w:fldChar w:fldCharType="separate"/>
      </w:r>
      <w:r w:rsidRPr="00C75F55">
        <w:rPr>
          <w:noProof/>
          <w:lang w:val="ru-RU"/>
        </w:rPr>
        <w:t>36</w:t>
      </w:r>
      <w:r>
        <w:fldChar w:fldCharType="end"/>
      </w:r>
      <w:r w:rsidRPr="004045DF">
        <w:rPr>
          <w:lang w:val="ru-RU"/>
        </w:rPr>
        <w:t xml:space="preserve"> Подтверждающее сообщение при отзыве карточки, когда отключена настройка обязательности заполнения причины отзыва карточки</w:t>
      </w:r>
    </w:p>
    <w:p w14:paraId="053F139A" w14:textId="77777777" w:rsidR="0062678A" w:rsidRDefault="0062678A" w:rsidP="0062678A">
      <w:pPr>
        <w:rPr>
          <w:lang w:val="ru-RU"/>
        </w:rPr>
      </w:pPr>
      <w:r w:rsidRPr="004045DF">
        <w:rPr>
          <w:lang w:val="ru-RU"/>
        </w:rPr>
        <w:lastRenderedPageBreak/>
        <w:t>При нажатии на кнопку «Да, указав причину отзыва» должен всп</w:t>
      </w:r>
      <w:r>
        <w:rPr>
          <w:lang w:val="ru-RU"/>
        </w:rPr>
        <w:t xml:space="preserve">лывать диалог, как на </w:t>
      </w:r>
      <w:r>
        <w:rPr>
          <w:lang w:val="ru-RU"/>
        </w:rPr>
        <w:fldChar w:fldCharType="begin"/>
      </w:r>
      <w:r>
        <w:rPr>
          <w:lang w:val="ru-RU"/>
        </w:rPr>
        <w:instrText xml:space="preserve"> REF _Ref495669637 \h </w:instrText>
      </w:r>
      <w:r>
        <w:rPr>
          <w:lang w:val="ru-RU"/>
        </w:rPr>
      </w:r>
      <w:r>
        <w:rPr>
          <w:lang w:val="ru-RU"/>
        </w:rPr>
        <w:fldChar w:fldCharType="separate"/>
      </w:r>
      <w:r w:rsidRPr="004045DF">
        <w:rPr>
          <w:lang w:val="ru-RU"/>
        </w:rPr>
        <w:t xml:space="preserve">Рисунок </w:t>
      </w:r>
      <w:r w:rsidRPr="004045DF">
        <w:rPr>
          <w:noProof/>
          <w:lang w:val="ru-RU"/>
        </w:rPr>
        <w:t>19</w:t>
      </w:r>
      <w:r>
        <w:rPr>
          <w:lang w:val="ru-RU"/>
        </w:rPr>
        <w:fldChar w:fldCharType="end"/>
      </w:r>
      <w:r w:rsidRPr="004045DF">
        <w:rPr>
          <w:lang w:val="ru-RU"/>
        </w:rPr>
        <w:t>, но текст сообщения должен отличаться и быть следующим: «Ввод причины отзыва, либо загрузка файла, является обязательным», и кнопка «Отозвать» должна стать Enabled при заполнении поля Отчет, либо загрузке файла (хотя бы одно из двух).</w:t>
      </w:r>
    </w:p>
    <w:p w14:paraId="5FDFB89C" w14:textId="77777777" w:rsidR="0062678A" w:rsidRPr="00083D00" w:rsidRDefault="0062678A" w:rsidP="0062678A">
      <w:pPr>
        <w:pStyle w:val="3"/>
        <w:rPr>
          <w:highlight w:val="yellow"/>
          <w:lang w:val="ru-RU"/>
        </w:rPr>
      </w:pPr>
      <w:r w:rsidRPr="00083D00">
        <w:rPr>
          <w:highlight w:val="yellow"/>
          <w:lang w:val="ru-RU"/>
        </w:rPr>
        <w:t>Кнопка «Свойства карточки»</w:t>
      </w:r>
    </w:p>
    <w:p w14:paraId="24BA2552" w14:textId="77777777" w:rsidR="0062678A" w:rsidRPr="004045DF" w:rsidRDefault="0062678A" w:rsidP="0062678A">
      <w:pPr>
        <w:rPr>
          <w:lang w:val="ru-RU"/>
        </w:rPr>
      </w:pPr>
      <w:r w:rsidRPr="00083D00">
        <w:rPr>
          <w:highlight w:val="yellow"/>
          <w:lang w:val="ru-RU"/>
        </w:rPr>
        <w:t>Предлагаю данный диалог сделать более широким и разделить на разделы, типа Операции по карточке, Операции по процессам и т.д.</w:t>
      </w:r>
    </w:p>
    <w:p w14:paraId="6CACB360" w14:textId="6FEFF0B5" w:rsidR="00D43E9F" w:rsidRDefault="00D43E9F" w:rsidP="00D43E9F">
      <w:pPr>
        <w:pStyle w:val="1"/>
        <w:rPr>
          <w:lang w:val="ru-RU"/>
        </w:rPr>
      </w:pPr>
      <w:r>
        <w:rPr>
          <w:lang w:val="ru-RU"/>
        </w:rPr>
        <w:t>Вкладка «Основная»</w:t>
      </w:r>
    </w:p>
    <w:p w14:paraId="7E0B76CC" w14:textId="331A9CAC" w:rsidR="00834105" w:rsidRPr="00834105" w:rsidRDefault="00834105" w:rsidP="00834105">
      <w:pPr>
        <w:pStyle w:val="2"/>
        <w:rPr>
          <w:rFonts w:eastAsiaTheme="minorHAnsi"/>
          <w:lang w:val="ru-RU"/>
        </w:rPr>
      </w:pPr>
      <w:bookmarkStart w:id="109" w:name="_Ref497302265"/>
      <w:r w:rsidRPr="00834105">
        <w:rPr>
          <w:rFonts w:eastAsiaTheme="minorHAnsi"/>
          <w:lang w:val="ru-RU"/>
        </w:rPr>
        <w:t>Общие требования ко вкладке «Основная»</w:t>
      </w:r>
      <w:bookmarkEnd w:id="109"/>
    </w:p>
    <w:p w14:paraId="18D9709D" w14:textId="77777777" w:rsidR="00834105" w:rsidRPr="00834105" w:rsidRDefault="00834105" w:rsidP="00834105">
      <w:pPr>
        <w:rPr>
          <w:lang w:val="ru-RU"/>
        </w:rPr>
      </w:pPr>
      <w:r w:rsidRPr="00834105">
        <w:rPr>
          <w:lang w:val="ru-RU"/>
        </w:rPr>
        <w:t>Требования по списку ниже:</w:t>
      </w:r>
    </w:p>
    <w:p w14:paraId="68C1FE4A" w14:textId="1EB1B069" w:rsidR="00834105" w:rsidRPr="009170C1" w:rsidRDefault="00834105" w:rsidP="00F31D60">
      <w:pPr>
        <w:pStyle w:val="a4"/>
        <w:numPr>
          <w:ilvl w:val="0"/>
          <w:numId w:val="11"/>
        </w:numPr>
        <w:ind w:left="0" w:firstLine="720"/>
        <w:rPr>
          <w:lang w:val="ru-RU"/>
        </w:rPr>
      </w:pPr>
      <w:r w:rsidRPr="009170C1">
        <w:rPr>
          <w:lang w:val="ru-RU"/>
        </w:rPr>
        <w:t xml:space="preserve">Должна быть возможность добавлять/исключать секцию на/из вкладку/(-и) для определенного типа карточки. </w:t>
      </w:r>
    </w:p>
    <w:p w14:paraId="7545531E" w14:textId="77777777" w:rsidR="00834105" w:rsidRPr="00834105" w:rsidRDefault="00834105" w:rsidP="00834105">
      <w:pPr>
        <w:rPr>
          <w:lang w:val="ru-RU"/>
        </w:rPr>
      </w:pPr>
      <w:r w:rsidRPr="00834105">
        <w:rPr>
          <w:lang w:val="ru-RU"/>
        </w:rPr>
        <w:t>По умолчанию для всех карточек СЭД типа «Входящий», дополнительного соглашения и приказов/распоряжений/протоколов должны быть секции: Регистрация, Содержание, Контроль исполнения и Хранение; для всех карточек типа «Исходящий»: Регистрация, Содержание, Получатели, Контроль исполнения, Хранение; для карточки договора: Регистрация, Содержание, Контрагенты, Контроль исполнения и Хранение; для карточки совещания: Регистрация, Повестка/Протокол, Участники, Контроль исполнения, Хранение.</w:t>
      </w:r>
    </w:p>
    <w:p w14:paraId="7F9297DC" w14:textId="19048B06" w:rsidR="00834105" w:rsidRPr="00834105" w:rsidRDefault="00834105" w:rsidP="00F31D60">
      <w:pPr>
        <w:pStyle w:val="a4"/>
        <w:numPr>
          <w:ilvl w:val="0"/>
          <w:numId w:val="11"/>
        </w:numPr>
        <w:ind w:left="0" w:firstLine="720"/>
        <w:rPr>
          <w:lang w:val="ru-RU"/>
        </w:rPr>
      </w:pPr>
      <w:r w:rsidRPr="00834105">
        <w:rPr>
          <w:lang w:val="ru-RU"/>
        </w:rPr>
        <w:t xml:space="preserve">Должна быть возможность настроить добавление функционала «свернуть/развернуть секцию» во вкладке «Основная», как для режима «чтение», так и отдельно для режима «создание» для определенного типа карточки. </w:t>
      </w:r>
    </w:p>
    <w:p w14:paraId="35D8DDC4" w14:textId="77777777" w:rsidR="00834105" w:rsidRPr="00834105" w:rsidRDefault="00834105" w:rsidP="00834105">
      <w:pPr>
        <w:rPr>
          <w:lang w:val="ru-RU"/>
        </w:rPr>
      </w:pPr>
      <w:r w:rsidRPr="00834105">
        <w:rPr>
          <w:lang w:val="ru-RU"/>
        </w:rPr>
        <w:t>По умолчанию для всех карточек СЭД функционал «свернуть/развернуть секцию» должен быть добавлен только для режима «чтение».</w:t>
      </w:r>
    </w:p>
    <w:p w14:paraId="5BC07202" w14:textId="727A0513" w:rsidR="00834105" w:rsidRPr="00834105" w:rsidRDefault="00834105" w:rsidP="00F31D60">
      <w:pPr>
        <w:pStyle w:val="a4"/>
        <w:numPr>
          <w:ilvl w:val="0"/>
          <w:numId w:val="11"/>
        </w:numPr>
        <w:ind w:left="0" w:firstLine="720"/>
        <w:rPr>
          <w:lang w:val="ru-RU"/>
        </w:rPr>
      </w:pPr>
      <w:r w:rsidRPr="00834105">
        <w:rPr>
          <w:lang w:val="ru-RU"/>
        </w:rPr>
        <w:lastRenderedPageBreak/>
        <w:t xml:space="preserve">Должна быть возможность настроить свернутое/развернутое состояние для определенной секции определенной карточки по умолчанию, как для режима «чтение», так и отдельно для режима «создание» (состояние карточки «Проект»). Например, чтобы по умолчанию секция «Регистрация» должна быть свернутой, а секция «Содержание» развернутой в карточке приказа, а в карточке входящего документа наоборот - в режиме «чтение»; в режиме «создание», чтобы в обоих карточках все секции были развернутыми.  </w:t>
      </w:r>
    </w:p>
    <w:p w14:paraId="00E28D59" w14:textId="77777777" w:rsidR="00834105" w:rsidRPr="00834105" w:rsidRDefault="00834105" w:rsidP="00834105">
      <w:pPr>
        <w:rPr>
          <w:lang w:val="ru-RU"/>
        </w:rPr>
      </w:pPr>
      <w:r w:rsidRPr="00834105">
        <w:rPr>
          <w:lang w:val="ru-RU"/>
        </w:rPr>
        <w:t>По умолчанию для всех карточек СЭД, кроме карточки «Совещание» в режиме «чтение» все секции должны быть развернуты, а в карточке «Совещание» секция «Программа(Повестка)/Протокол» должна быть свернута.</w:t>
      </w:r>
    </w:p>
    <w:p w14:paraId="0E5541E9" w14:textId="560CD173" w:rsidR="00834105" w:rsidRPr="00834105" w:rsidRDefault="00834105" w:rsidP="00F31D60">
      <w:pPr>
        <w:pStyle w:val="a4"/>
        <w:numPr>
          <w:ilvl w:val="0"/>
          <w:numId w:val="11"/>
        </w:numPr>
        <w:ind w:left="0" w:firstLine="720"/>
        <w:rPr>
          <w:lang w:val="ru-RU"/>
        </w:rPr>
      </w:pPr>
      <w:r w:rsidRPr="00834105">
        <w:rPr>
          <w:lang w:val="ru-RU"/>
        </w:rPr>
        <w:t xml:space="preserve">Должна быть возможность настройки режима отображения секции (свернута/развернута) в зависимости от состояния карточки. </w:t>
      </w:r>
    </w:p>
    <w:p w14:paraId="77CE526C" w14:textId="77777777" w:rsidR="00834105" w:rsidRPr="00834105" w:rsidRDefault="00834105" w:rsidP="00834105">
      <w:pPr>
        <w:rPr>
          <w:lang w:val="ru-RU"/>
        </w:rPr>
      </w:pPr>
      <w:r w:rsidRPr="00834105">
        <w:rPr>
          <w:lang w:val="ru-RU"/>
        </w:rPr>
        <w:t>Предложение Николая по реализации данного пункта: «Предлагаю это сделать через ролевую модель, а не через Реквизиты и разметка. Также предлагаю реализовать блокирование секции со всеми компонентами в зависимости от Роли и состояния карточки через ролевую модель (это нужно для ПИР).</w:t>
      </w:r>
    </w:p>
    <w:p w14:paraId="3DC9056E" w14:textId="552CF837" w:rsidR="00834105" w:rsidRDefault="00834105" w:rsidP="00F31D60">
      <w:pPr>
        <w:pStyle w:val="a4"/>
        <w:numPr>
          <w:ilvl w:val="0"/>
          <w:numId w:val="11"/>
        </w:numPr>
        <w:ind w:left="0" w:firstLine="720"/>
        <w:rPr>
          <w:lang w:val="ru-RU"/>
        </w:rPr>
      </w:pPr>
      <w:r w:rsidRPr="00834105">
        <w:rPr>
          <w:lang w:val="ru-RU"/>
        </w:rPr>
        <w:t>Функционал сворачивания/разворачивания секции должен быть расположен у наименования секции, см. рисунок ниже.</w:t>
      </w:r>
    </w:p>
    <w:p w14:paraId="11E9B356" w14:textId="0A2D51C3" w:rsidR="00834105" w:rsidRDefault="00832281" w:rsidP="00832281">
      <w:pPr>
        <w:ind w:firstLine="0"/>
        <w:jc w:val="center"/>
        <w:rPr>
          <w:lang w:val="ru-RU"/>
        </w:rPr>
      </w:pPr>
      <w:ins w:id="110" w:author="Люция Е. Айтуова" w:date="2017-05-04T10:46:00Z">
        <w:r>
          <w:rPr>
            <w:noProof/>
            <w:lang w:val="ru-RU" w:eastAsia="ru-RU"/>
          </w:rPr>
          <w:drawing>
            <wp:inline distT="0" distB="0" distL="0" distR="0" wp14:anchorId="272E202D" wp14:editId="2F95357E">
              <wp:extent cx="5731510" cy="886460"/>
              <wp:effectExtent l="0" t="0" r="2540" b="8890"/>
              <wp:docPr id="936" name="Рисунок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886460"/>
                      </a:xfrm>
                      <a:prstGeom prst="rect">
                        <a:avLst/>
                      </a:prstGeom>
                    </pic:spPr>
                  </pic:pic>
                </a:graphicData>
              </a:graphic>
            </wp:inline>
          </w:drawing>
        </w:r>
      </w:ins>
    </w:p>
    <w:p w14:paraId="07A66EAD" w14:textId="0C831C99" w:rsidR="00832281" w:rsidRDefault="00832281" w:rsidP="00832281">
      <w:pPr>
        <w:ind w:firstLine="0"/>
        <w:jc w:val="center"/>
        <w:rPr>
          <w:lang w:val="ru-RU"/>
        </w:rPr>
      </w:pPr>
      <w:ins w:id="111" w:author="Люция Е. Айтуова" w:date="2017-05-04T10:47:00Z">
        <w:r>
          <w:rPr>
            <w:noProof/>
            <w:lang w:val="ru-RU" w:eastAsia="ru-RU"/>
          </w:rPr>
          <w:drawing>
            <wp:inline distT="0" distB="0" distL="0" distR="0" wp14:anchorId="76DD08B5" wp14:editId="18A40629">
              <wp:extent cx="5731510" cy="156210"/>
              <wp:effectExtent l="0" t="0" r="2540" b="0"/>
              <wp:docPr id="941" name="Рисунок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56210"/>
                      </a:xfrm>
                      <a:prstGeom prst="rect">
                        <a:avLst/>
                      </a:prstGeom>
                    </pic:spPr>
                  </pic:pic>
                </a:graphicData>
              </a:graphic>
            </wp:inline>
          </w:drawing>
        </w:r>
      </w:ins>
    </w:p>
    <w:p w14:paraId="1CECC92A" w14:textId="5DBFA3CD" w:rsidR="00832281" w:rsidRDefault="00832281" w:rsidP="00832281">
      <w:pPr>
        <w:pStyle w:val="af1"/>
        <w:rPr>
          <w:lang w:val="ru-RU"/>
        </w:rPr>
      </w:pPr>
      <w:r w:rsidRPr="000F0DAE">
        <w:rPr>
          <w:lang w:val="ru-RU"/>
        </w:rPr>
        <w:t xml:space="preserve">Рисунок </w:t>
      </w:r>
      <w:r>
        <w:fldChar w:fldCharType="begin"/>
      </w:r>
      <w:r w:rsidRPr="000F0DAE">
        <w:rPr>
          <w:lang w:val="ru-RU"/>
        </w:rPr>
        <w:instrText xml:space="preserve"> </w:instrText>
      </w:r>
      <w:r>
        <w:instrText>SEQ</w:instrText>
      </w:r>
      <w:r w:rsidRPr="000F0DAE">
        <w:rPr>
          <w:lang w:val="ru-RU"/>
        </w:rPr>
        <w:instrText xml:space="preserve"> Рисунок \* </w:instrText>
      </w:r>
      <w:r>
        <w:instrText>ARABIC</w:instrText>
      </w:r>
      <w:r w:rsidRPr="000F0DAE">
        <w:rPr>
          <w:lang w:val="ru-RU"/>
        </w:rPr>
        <w:instrText xml:space="preserve"> </w:instrText>
      </w:r>
      <w:r>
        <w:fldChar w:fldCharType="separate"/>
      </w:r>
      <w:r w:rsidR="000B6F1B" w:rsidRPr="008D61ED">
        <w:rPr>
          <w:noProof/>
          <w:lang w:val="ru-RU"/>
        </w:rPr>
        <w:t>2</w:t>
      </w:r>
      <w:r>
        <w:fldChar w:fldCharType="end"/>
      </w:r>
      <w:r>
        <w:rPr>
          <w:lang w:val="ru-RU"/>
        </w:rPr>
        <w:t xml:space="preserve"> </w:t>
      </w:r>
      <w:r w:rsidRPr="00832281">
        <w:rPr>
          <w:lang w:val="ru-RU"/>
        </w:rPr>
        <w:t>Сворачивание/разворачивание секции</w:t>
      </w:r>
    </w:p>
    <w:p w14:paraId="3CE58617" w14:textId="5CD5B945" w:rsidR="00434D5A" w:rsidRPr="00434D5A" w:rsidRDefault="00434D5A" w:rsidP="00434D5A">
      <w:pPr>
        <w:rPr>
          <w:lang w:val="ru-RU"/>
        </w:rPr>
      </w:pPr>
      <w:r w:rsidRPr="00434D5A">
        <w:rPr>
          <w:lang w:val="ru-RU"/>
        </w:rPr>
        <w:t xml:space="preserve">При наведении на кнопку сворачивания должен выводиться тултип «Свернуть секцию», а при наведении на кнопку </w:t>
      </w:r>
      <w:r w:rsidR="00120249" w:rsidRPr="00434D5A">
        <w:rPr>
          <w:lang w:val="ru-RU"/>
        </w:rPr>
        <w:t>разворачивания должен</w:t>
      </w:r>
      <w:r w:rsidRPr="00434D5A">
        <w:rPr>
          <w:lang w:val="ru-RU"/>
        </w:rPr>
        <w:t xml:space="preserve"> выводится тултип «Развернуть секцию». Тултип должен выводиться без задержек. </w:t>
      </w:r>
    </w:p>
    <w:p w14:paraId="4C5602A9" w14:textId="4350DA7C" w:rsidR="00434D5A" w:rsidRPr="00434D5A" w:rsidRDefault="00434D5A" w:rsidP="00F31D60">
      <w:pPr>
        <w:pStyle w:val="a4"/>
        <w:numPr>
          <w:ilvl w:val="0"/>
          <w:numId w:val="11"/>
        </w:numPr>
        <w:ind w:left="0" w:firstLine="720"/>
        <w:rPr>
          <w:lang w:val="ru-RU"/>
        </w:rPr>
      </w:pPr>
      <w:r w:rsidRPr="00434D5A">
        <w:rPr>
          <w:lang w:val="ru-RU"/>
        </w:rPr>
        <w:lastRenderedPageBreak/>
        <w:t>Если пользователь свернул секцию, то это должно распространяться только на данную карточку и только на данного пользователя, при последующем обращении к данной карточке данным пользователем секция должна оставаться свернутой.</w:t>
      </w:r>
    </w:p>
    <w:p w14:paraId="1AB0F33A" w14:textId="73050819" w:rsidR="00434D5A" w:rsidRPr="00434D5A" w:rsidRDefault="00434D5A" w:rsidP="00F31D60">
      <w:pPr>
        <w:pStyle w:val="a4"/>
        <w:numPr>
          <w:ilvl w:val="0"/>
          <w:numId w:val="11"/>
        </w:numPr>
        <w:ind w:left="0" w:firstLine="720"/>
        <w:rPr>
          <w:lang w:val="ru-RU"/>
        </w:rPr>
      </w:pPr>
      <w:r w:rsidRPr="00434D5A">
        <w:rPr>
          <w:lang w:val="ru-RU"/>
        </w:rPr>
        <w:t>Необходимо визуально разделить секции карточки, как это представлено на рисунке ниже.</w:t>
      </w:r>
    </w:p>
    <w:p w14:paraId="116FA5C8" w14:textId="7F917EC4" w:rsidR="00434D5A" w:rsidRPr="00434D5A" w:rsidRDefault="00434D5A" w:rsidP="00F31D60">
      <w:pPr>
        <w:pStyle w:val="a4"/>
        <w:numPr>
          <w:ilvl w:val="0"/>
          <w:numId w:val="11"/>
        </w:numPr>
        <w:ind w:left="0" w:firstLine="720"/>
        <w:rPr>
          <w:lang w:val="ru-RU"/>
        </w:rPr>
      </w:pPr>
      <w:r w:rsidRPr="00434D5A">
        <w:rPr>
          <w:lang w:val="ru-RU"/>
        </w:rPr>
        <w:t>Если в карточке имеются поля, в которые добавляются ссылки на другие карточки, как например, поля «Ответ на входящий», «Ответ на обращение» в карточке внешней входящей корреспонденции СЭД, то добавленные карточки должны автоматически добавляться во вкладку «Ссылки», как связанные карточки.</w:t>
      </w:r>
    </w:p>
    <w:p w14:paraId="25259208" w14:textId="52A01B48" w:rsidR="00832281" w:rsidRDefault="00434D5A" w:rsidP="00434D5A">
      <w:pPr>
        <w:ind w:firstLine="0"/>
        <w:jc w:val="center"/>
        <w:rPr>
          <w:lang w:val="ru-RU"/>
        </w:rPr>
      </w:pPr>
      <w:ins w:id="112" w:author="Люция Е. Айтуова" w:date="2017-05-04T10:46:00Z">
        <w:r>
          <w:rPr>
            <w:noProof/>
            <w:lang w:val="ru-RU" w:eastAsia="ru-RU"/>
          </w:rPr>
          <w:lastRenderedPageBreak/>
          <w:drawing>
            <wp:inline distT="0" distB="0" distL="0" distR="0" wp14:anchorId="3F46820D" wp14:editId="27C08747">
              <wp:extent cx="5454503" cy="7860262"/>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58770" cy="7866412"/>
                      </a:xfrm>
                      <a:prstGeom prst="rect">
                        <a:avLst/>
                      </a:prstGeom>
                    </pic:spPr>
                  </pic:pic>
                </a:graphicData>
              </a:graphic>
            </wp:inline>
          </w:drawing>
        </w:r>
      </w:ins>
    </w:p>
    <w:p w14:paraId="63438D4B" w14:textId="2F8E1FB6" w:rsidR="00434D5A" w:rsidRDefault="00434D5A" w:rsidP="00434D5A">
      <w:pPr>
        <w:pStyle w:val="af1"/>
        <w:rPr>
          <w:lang w:val="ru-RU"/>
        </w:rPr>
      </w:pPr>
      <w:r w:rsidRPr="00434D5A">
        <w:rPr>
          <w:lang w:val="ru-RU"/>
        </w:rPr>
        <w:lastRenderedPageBreak/>
        <w:t xml:space="preserve">Рисунок </w:t>
      </w:r>
      <w:r>
        <w:fldChar w:fldCharType="begin"/>
      </w:r>
      <w:r w:rsidRPr="00434D5A">
        <w:rPr>
          <w:lang w:val="ru-RU"/>
        </w:rPr>
        <w:instrText xml:space="preserve"> </w:instrText>
      </w:r>
      <w:r>
        <w:instrText>SEQ</w:instrText>
      </w:r>
      <w:r w:rsidRPr="00434D5A">
        <w:rPr>
          <w:lang w:val="ru-RU"/>
        </w:rPr>
        <w:instrText xml:space="preserve"> Рисунок \* </w:instrText>
      </w:r>
      <w:r>
        <w:instrText>ARABIC</w:instrText>
      </w:r>
      <w:r w:rsidRPr="00434D5A">
        <w:rPr>
          <w:lang w:val="ru-RU"/>
        </w:rPr>
        <w:instrText xml:space="preserve"> </w:instrText>
      </w:r>
      <w:r>
        <w:fldChar w:fldCharType="separate"/>
      </w:r>
      <w:r w:rsidR="000B6F1B" w:rsidRPr="000B6F1B">
        <w:rPr>
          <w:noProof/>
          <w:lang w:val="ru-RU"/>
        </w:rPr>
        <w:t>3</w:t>
      </w:r>
      <w:r>
        <w:fldChar w:fldCharType="end"/>
      </w:r>
      <w:r>
        <w:rPr>
          <w:lang w:val="ru-RU"/>
        </w:rPr>
        <w:t xml:space="preserve"> </w:t>
      </w:r>
      <w:r w:rsidRPr="00434D5A">
        <w:rPr>
          <w:lang w:val="ru-RU"/>
        </w:rPr>
        <w:t>Карточка документа (новый вид)</w:t>
      </w:r>
    </w:p>
    <w:p w14:paraId="0D33C700" w14:textId="5A2FA494" w:rsidR="00D14056" w:rsidRPr="00D14056" w:rsidRDefault="00D14056" w:rsidP="00120249">
      <w:pPr>
        <w:pStyle w:val="2"/>
        <w:rPr>
          <w:lang w:val="ru-RU"/>
        </w:rPr>
      </w:pPr>
      <w:r w:rsidRPr="00D14056">
        <w:rPr>
          <w:lang w:val="ru-RU"/>
        </w:rPr>
        <w:t>Компонент для форматирования текста</w:t>
      </w:r>
    </w:p>
    <w:p w14:paraId="16660B37" w14:textId="77777777" w:rsidR="00D14056" w:rsidRPr="00D14056" w:rsidRDefault="00D14056" w:rsidP="00D14056">
      <w:pPr>
        <w:rPr>
          <w:lang w:val="ru-RU"/>
        </w:rPr>
      </w:pPr>
      <w:r w:rsidRPr="00D14056">
        <w:rPr>
          <w:lang w:val="ru-RU"/>
        </w:rPr>
        <w:t>Должен быть разработан собственный компонент, поддерживающий форматирование текста, который бы при потребности Заказчика можно было разместить на любую вкладку карточки. Компонент должен поддерживать максимально все свойства текста, абзаца, таблицы и др. элементов, которые поддерживают все существующие аналогичные компоненты на рынке на сегодняшний день. Система должна позволять производить маппинг содержимого компонента в файл карточки. Маппинг содержимого данного компонента в файл карточки должен производиться корректно, то есть содержимое компонента должно выглядеть в файле карточки также, как и в компоненте.</w:t>
      </w:r>
    </w:p>
    <w:p w14:paraId="63C90A01" w14:textId="77777777" w:rsidR="00D14056" w:rsidRPr="00D14056" w:rsidRDefault="00D14056" w:rsidP="00D14056">
      <w:pPr>
        <w:rPr>
          <w:lang w:val="ru-RU"/>
        </w:rPr>
      </w:pPr>
      <w:r w:rsidRPr="00D14056">
        <w:rPr>
          <w:lang w:val="ru-RU"/>
        </w:rPr>
        <w:t>По умолчанию в СЭД компонент, поддерживающий форматирование текста должен быть добавлен в секцию «Содержание» карточки внутреннего документа для случая одного списка и внутреннего исходящего документа для случая с двумя списками карточек внутренних документов.</w:t>
      </w:r>
    </w:p>
    <w:p w14:paraId="3291BE14" w14:textId="4E8564B4" w:rsidR="00D14056" w:rsidRPr="00D14056" w:rsidRDefault="00D14056" w:rsidP="00120249">
      <w:pPr>
        <w:pStyle w:val="2"/>
        <w:rPr>
          <w:lang w:val="ru-RU"/>
        </w:rPr>
      </w:pPr>
      <w:bookmarkStart w:id="113" w:name="_Ref497301256"/>
      <w:r w:rsidRPr="00D14056">
        <w:rPr>
          <w:lang w:val="ru-RU"/>
        </w:rPr>
        <w:t>Компонент карточки документа, связанный с процессом и находящийся в отдельной секции карточки документа</w:t>
      </w:r>
      <w:bookmarkEnd w:id="113"/>
    </w:p>
    <w:p w14:paraId="1C35C675" w14:textId="77777777" w:rsidR="00D14056" w:rsidRPr="00D14056" w:rsidRDefault="00D14056" w:rsidP="00D14056">
      <w:pPr>
        <w:rPr>
          <w:lang w:val="ru-RU"/>
        </w:rPr>
      </w:pPr>
      <w:r w:rsidRPr="00D14056">
        <w:rPr>
          <w:lang w:val="ru-RU"/>
        </w:rPr>
        <w:t xml:space="preserve">Должен быть реализован новый компонент карточки документа, включающий содержимое карточки определенного основного процесса за исключением того, что было указано исключить, который необходимо поместить в отдельную секцию карточки документа. То есть должна быть возможность указать какой тип процесса необходимо привязать к какому типу карточки в контексте данной секции, см. Рисунок 3.  </w:t>
      </w:r>
    </w:p>
    <w:p w14:paraId="560B2B07" w14:textId="77777777" w:rsidR="00D14056" w:rsidRPr="00D14056" w:rsidRDefault="00D14056" w:rsidP="00D14056">
      <w:pPr>
        <w:rPr>
          <w:lang w:val="ru-RU"/>
        </w:rPr>
      </w:pPr>
      <w:r w:rsidRPr="00D14056">
        <w:rPr>
          <w:lang w:val="ru-RU"/>
        </w:rPr>
        <w:t>Под «за исключением того, что было указано исключить» подразумевается то, что система должна позволять исключать компонент из отображения в рассматриваемой секции карточки документа. По умолчанию в СЭД компонент «Напоминание» процесса должен быть исключен из отображения в рассматриваемой секции карточки документа.</w:t>
      </w:r>
    </w:p>
    <w:p w14:paraId="057E920C" w14:textId="77777777" w:rsidR="00D14056" w:rsidRPr="00D14056" w:rsidRDefault="00D14056" w:rsidP="00D14056">
      <w:pPr>
        <w:rPr>
          <w:lang w:val="ru-RU"/>
        </w:rPr>
      </w:pPr>
      <w:r w:rsidRPr="00D14056">
        <w:rPr>
          <w:lang w:val="ru-RU"/>
        </w:rPr>
        <w:t>По умолчанию наименование секции должно принимать наименование привязанного процесса (при этом должна быть возможность переименовать секцию). Комментарий от Николая: «Через выражение подстановки, например: {Тип карточки} №{$Document.RegNumber} от {$Document.RegDate}».</w:t>
      </w:r>
    </w:p>
    <w:p w14:paraId="63B59C6A" w14:textId="77777777" w:rsidR="00D14056" w:rsidRPr="00D14056" w:rsidRDefault="00D14056" w:rsidP="00D14056">
      <w:pPr>
        <w:rPr>
          <w:lang w:val="ru-RU"/>
        </w:rPr>
      </w:pPr>
      <w:r w:rsidRPr="00D14056">
        <w:rPr>
          <w:lang w:val="ru-RU"/>
        </w:rPr>
        <w:lastRenderedPageBreak/>
        <w:t>По умолчанию расположение секции должно быть второй сверху.</w:t>
      </w:r>
    </w:p>
    <w:p w14:paraId="493E8857" w14:textId="77777777" w:rsidR="00D14056" w:rsidRPr="00D14056" w:rsidRDefault="00D14056" w:rsidP="00D14056">
      <w:pPr>
        <w:rPr>
          <w:lang w:val="ru-RU"/>
        </w:rPr>
      </w:pPr>
      <w:r w:rsidRPr="00D14056">
        <w:rPr>
          <w:lang w:val="ru-RU"/>
        </w:rPr>
        <w:t>При сохранении карточки документа во вкладке «Процессы» должен автоматически создаться черновик, связанного с соответствующей секцией карточки документа, процесса. Изменения, произведенные, как в секции карточки документа, так и в связанном с секцией процессе должны затрагивать одну и ту же карточку процесса.</w:t>
      </w:r>
    </w:p>
    <w:p w14:paraId="7F0158C7" w14:textId="77777777" w:rsidR="00D14056" w:rsidRPr="00D14056" w:rsidRDefault="00D14056" w:rsidP="00D14056">
      <w:pPr>
        <w:rPr>
          <w:lang w:val="ru-RU"/>
        </w:rPr>
      </w:pPr>
      <w:r w:rsidRPr="00D14056">
        <w:rPr>
          <w:lang w:val="ru-RU"/>
        </w:rPr>
        <w:t>То есть, своими словами, рассматриваемая секция карточки документа - эта та же карточка процесса, но без ленты кнопок процесса и компонентов, которые указаны как «исключить».</w:t>
      </w:r>
    </w:p>
    <w:p w14:paraId="71B7CF10" w14:textId="77777777" w:rsidR="00D14056" w:rsidRPr="00D14056" w:rsidRDefault="00D14056" w:rsidP="00D14056">
      <w:pPr>
        <w:rPr>
          <w:lang w:val="ru-RU"/>
        </w:rPr>
      </w:pPr>
      <w:r w:rsidRPr="00D14056">
        <w:rPr>
          <w:lang w:val="ru-RU"/>
        </w:rPr>
        <w:t xml:space="preserve">Если процесс, связанный с рассматриваемой секцией карточки документа, принял одно из состояний завершения, а это такие состояния как «Завершен», «Отозван», секция карточки документа должна принять исходное состояние (привязки нет), то есть содержать все то, что содержит при создании карточки документа, чтобы пользователь при необходимости заново смог запустить основной процесс. Но при этом заново запущенный основной процесс, - это отдельный процесс, не связанный с ранее завершенным. </w:t>
      </w:r>
    </w:p>
    <w:p w14:paraId="338F93EC" w14:textId="77777777" w:rsidR="00D14056" w:rsidRPr="00D14056" w:rsidRDefault="00D14056" w:rsidP="00D14056">
      <w:pPr>
        <w:rPr>
          <w:lang w:val="ru-RU"/>
        </w:rPr>
      </w:pPr>
      <w:r w:rsidRPr="00D14056">
        <w:rPr>
          <w:lang w:val="ru-RU"/>
        </w:rPr>
        <w:t>Если процесс, связанный с рассматриваемой секцией карточки документа принял состояние «Ошибка», то его привязка с секцией должна продолжаться, пока пользователь после не запустит новый процесс (рассматриваемой секции, либо любой другой доступный). В данном случае при нажатии на кнопку «Запустить» на ленте, должно всплывать подтверждающее сообщение с текстом: «Последний запущенный основной процесс перешел в состояние «Ошибка» из-за некорректно выполненной операции. Выход из данного состояния возможен в следствие вмешательства специалиста Службы технической поддержки. Данным действием вы подтверждаете отказ от возобновления процесса, в котором произошла ошибка и запуск нового процесса. Вы действительно желаете запустить новый процесс?» Если пользователь нажимает на «Да», то упавший процесс должен завершить попытки возобновления и завершиться с состоянием «Ошибка» и запустить новый процесс.</w:t>
      </w:r>
    </w:p>
    <w:p w14:paraId="262A88FF" w14:textId="77777777" w:rsidR="00D14056" w:rsidRPr="00D14056" w:rsidRDefault="00D14056" w:rsidP="00D14056">
      <w:pPr>
        <w:rPr>
          <w:lang w:val="ru-RU"/>
        </w:rPr>
      </w:pPr>
      <w:r w:rsidRPr="00D14056">
        <w:rPr>
          <w:lang w:val="ru-RU"/>
        </w:rPr>
        <w:t>В ТГ3 была принято за теорему следующее: «Одновременно не может быть запущено более одного процесса». Этого нужно придерживаться и в ТД4. В контексте нового компонента, необходимо, чтобы кнопка «Запустить» ленты карточки документа, которая связана с данным компонентом, была Disabled, если имеется запущенный основной процесс (то есть если текущий запущенный основной процесс во всех состояниях, кроме «Отозван», «Завершен» и «Ошибка»).</w:t>
      </w:r>
    </w:p>
    <w:p w14:paraId="48D66452" w14:textId="77777777" w:rsidR="00D14056" w:rsidRPr="00D14056" w:rsidRDefault="00D14056" w:rsidP="00D14056">
      <w:pPr>
        <w:rPr>
          <w:lang w:val="ru-RU"/>
        </w:rPr>
      </w:pPr>
      <w:r w:rsidRPr="00D14056">
        <w:rPr>
          <w:lang w:val="ru-RU"/>
        </w:rPr>
        <w:lastRenderedPageBreak/>
        <w:t>Тому, кто будет конфигурировать карточку документа, необходимо всегда помнить о том, что, если имеется в карточке документа компонент, связанный с процессом, необходимо кнопку «Запустить» на ленте карточки документа связать с тем же процессом, с каким связан данный компонент.</w:t>
      </w:r>
    </w:p>
    <w:p w14:paraId="63D374C7" w14:textId="77777777" w:rsidR="00D14056" w:rsidRPr="00D14056" w:rsidRDefault="00D14056" w:rsidP="00D14056">
      <w:pPr>
        <w:rPr>
          <w:lang w:val="ru-RU"/>
        </w:rPr>
      </w:pPr>
      <w:r w:rsidRPr="00D14056">
        <w:rPr>
          <w:lang w:val="ru-RU"/>
        </w:rPr>
        <w:t xml:space="preserve">В секции должна быть возможность открыть карточку привязанного процесса для возможности ввода недостающей информации, как заполнение исключенных компонентов, скрытых компонентов – кнопка в правом верхнем углу. При наведении на кнопку должна выдвигаться кнопка с наименованием: «Карточка процесса». </w:t>
      </w:r>
    </w:p>
    <w:p w14:paraId="4233F213" w14:textId="77777777" w:rsidR="00D14056" w:rsidRPr="00D14056" w:rsidRDefault="00D14056" w:rsidP="00D14056">
      <w:pPr>
        <w:rPr>
          <w:lang w:val="ru-RU"/>
        </w:rPr>
      </w:pPr>
      <w:r w:rsidRPr="00D14056">
        <w:rPr>
          <w:lang w:val="ru-RU"/>
        </w:rPr>
        <w:t xml:space="preserve">Под «скрытыми компонентами» подразумевается, что система должна позволять компонент в процессе скрыть, либо отображать, а также на ленту кнопок процесса позволять добавлять кнопку и привязывать к кнопке скрытый компонент/(-ы). При этом, если компонент должен обязательно быть заполнен, то система не должна позволить указать его как «скрытый». Подробнее см. в </w:t>
      </w:r>
      <w:r w:rsidRPr="00120249">
        <w:rPr>
          <w:highlight w:val="yellow"/>
          <w:lang w:val="ru-RU"/>
        </w:rPr>
        <w:t>п. 11 Процессы.</w:t>
      </w:r>
      <w:r w:rsidRPr="00D14056">
        <w:rPr>
          <w:lang w:val="ru-RU"/>
        </w:rPr>
        <w:t xml:space="preserve"> </w:t>
      </w:r>
    </w:p>
    <w:p w14:paraId="5DDA9F70" w14:textId="77777777" w:rsidR="00D14056" w:rsidRPr="00D14056" w:rsidRDefault="00D14056" w:rsidP="00D14056">
      <w:pPr>
        <w:rPr>
          <w:lang w:val="ru-RU"/>
        </w:rPr>
      </w:pPr>
      <w:r w:rsidRPr="00D14056">
        <w:rPr>
          <w:lang w:val="ru-RU"/>
        </w:rPr>
        <w:t>Если для связанного с секцией процесса настроена автоподстановка участников, автозаполнение компонентов, валидация, то она должна автоматически применяться и для соответствующей секции карточки документа.</w:t>
      </w:r>
    </w:p>
    <w:p w14:paraId="2723720B" w14:textId="77777777" w:rsidR="00D14056" w:rsidRPr="00D14056" w:rsidRDefault="00D14056" w:rsidP="00D14056">
      <w:pPr>
        <w:rPr>
          <w:lang w:val="ru-RU"/>
        </w:rPr>
      </w:pPr>
      <w:r w:rsidRPr="00D14056">
        <w:rPr>
          <w:lang w:val="ru-RU"/>
        </w:rPr>
        <w:t>Отображение секций процесса в рассматриваемой секции карточки документа должно отличаться от отображения секций карточки документа, см. Рисунок 3.</w:t>
      </w:r>
    </w:p>
    <w:p w14:paraId="15DAC81F" w14:textId="77777777" w:rsidR="00D14056" w:rsidRPr="00D14056" w:rsidRDefault="00D14056" w:rsidP="00D14056">
      <w:pPr>
        <w:rPr>
          <w:lang w:val="ru-RU"/>
        </w:rPr>
      </w:pPr>
      <w:r w:rsidRPr="00D14056">
        <w:rPr>
          <w:lang w:val="ru-RU"/>
        </w:rPr>
        <w:t xml:space="preserve">Как видно из рисунка выше, в секции «Исполнение внутреннего исходящего», над компонентом «Согласование» имеются две кнопки (Выбрать маршрут и Очистить маршрут), а также вместо «Подписант» используется «Подписывающий», требования см. в </w:t>
      </w:r>
      <w:r w:rsidRPr="00120249">
        <w:rPr>
          <w:highlight w:val="yellow"/>
          <w:lang w:val="ru-RU"/>
        </w:rPr>
        <w:t>п. 11 Процессы.</w:t>
      </w:r>
      <w:r w:rsidRPr="00D14056">
        <w:rPr>
          <w:lang w:val="ru-RU"/>
        </w:rPr>
        <w:t xml:space="preserve"> </w:t>
      </w:r>
    </w:p>
    <w:p w14:paraId="053C029D" w14:textId="77777777" w:rsidR="00D14056" w:rsidRPr="00D14056" w:rsidRDefault="00D14056" w:rsidP="00D14056">
      <w:pPr>
        <w:rPr>
          <w:lang w:val="ru-RU"/>
        </w:rPr>
      </w:pPr>
      <w:r w:rsidRPr="00D14056">
        <w:rPr>
          <w:lang w:val="ru-RU"/>
        </w:rPr>
        <w:t>Доступность компонентов процесса в рассматриваемой секции карточки документа должна регулироваться матрицей процесса.</w:t>
      </w:r>
    </w:p>
    <w:p w14:paraId="6A3D0119" w14:textId="77777777" w:rsidR="00D14056" w:rsidRPr="00D14056" w:rsidRDefault="00D14056" w:rsidP="00D14056">
      <w:pPr>
        <w:rPr>
          <w:lang w:val="ru-RU"/>
        </w:rPr>
      </w:pPr>
      <w:r w:rsidRPr="00D14056">
        <w:rPr>
          <w:lang w:val="ru-RU"/>
        </w:rPr>
        <w:t>Должна быть возможность разграничить права на изменение информации в секции. То есть должна быть возможность, чтобы к примеру, в карточке Уголовного дела, только секцию 1 имел возможность редактировать только пользователь, имеющий роль Автор, а только секцию 2 имел возможность редактировать только пользователь, имеющий роль Исполнитель.</w:t>
      </w:r>
    </w:p>
    <w:p w14:paraId="44EC7455" w14:textId="6E752D5F" w:rsidR="00434D5A" w:rsidRDefault="00D14056" w:rsidP="00D14056">
      <w:pPr>
        <w:rPr>
          <w:lang w:val="ru-RU"/>
        </w:rPr>
      </w:pPr>
      <w:r w:rsidRPr="00D14056">
        <w:rPr>
          <w:lang w:val="ru-RU"/>
        </w:rPr>
        <w:lastRenderedPageBreak/>
        <w:t>Информация по тому, какой процесс необходимо привязать к рассматриваемой секции карточки документа в СЭД представлена в таблице ниже.</w:t>
      </w:r>
    </w:p>
    <w:p w14:paraId="205A8981" w14:textId="60A6481B" w:rsidR="00D14056" w:rsidRDefault="00E74D11" w:rsidP="00A22D4B">
      <w:pPr>
        <w:pStyle w:val="a6"/>
        <w:spacing w:after="0"/>
        <w:rPr>
          <w:lang w:val="ru-RU"/>
        </w:rPr>
      </w:pPr>
      <w:r w:rsidRPr="00E74D11">
        <w:rPr>
          <w:lang w:val="ru-RU"/>
        </w:rPr>
        <w:t xml:space="preserve">Таблица </w:t>
      </w:r>
      <w:r>
        <w:fldChar w:fldCharType="begin"/>
      </w:r>
      <w:r w:rsidRPr="00E74D11">
        <w:rPr>
          <w:lang w:val="ru-RU"/>
        </w:rPr>
        <w:instrText xml:space="preserve"> </w:instrText>
      </w:r>
      <w:r>
        <w:instrText>SEQ</w:instrText>
      </w:r>
      <w:r w:rsidRPr="00E74D11">
        <w:rPr>
          <w:lang w:val="ru-RU"/>
        </w:rPr>
        <w:instrText xml:space="preserve"> Таблица \* </w:instrText>
      </w:r>
      <w:r>
        <w:instrText>ARABIC</w:instrText>
      </w:r>
      <w:r w:rsidRPr="00E74D11">
        <w:rPr>
          <w:lang w:val="ru-RU"/>
        </w:rPr>
        <w:instrText xml:space="preserve"> </w:instrText>
      </w:r>
      <w:r>
        <w:fldChar w:fldCharType="separate"/>
      </w:r>
      <w:r w:rsidR="006E2C4E" w:rsidRPr="006E2C4E">
        <w:rPr>
          <w:noProof/>
          <w:lang w:val="ru-RU"/>
        </w:rPr>
        <w:t>1</w:t>
      </w:r>
      <w:r>
        <w:fldChar w:fldCharType="end"/>
      </w:r>
      <w:r>
        <w:rPr>
          <w:lang w:val="ru-RU"/>
        </w:rPr>
        <w:t xml:space="preserve"> </w:t>
      </w:r>
      <w:r w:rsidRPr="00E74D11">
        <w:rPr>
          <w:lang w:val="ru-RU"/>
        </w:rPr>
        <w:t>Связка Процесс – соответствующая секция карточки документа</w:t>
      </w:r>
    </w:p>
    <w:tbl>
      <w:tblPr>
        <w:tblStyle w:val="a8"/>
        <w:tblW w:w="9355" w:type="dxa"/>
        <w:tblLook w:val="04A0" w:firstRow="1" w:lastRow="0" w:firstColumn="1" w:lastColumn="0" w:noHBand="0" w:noVBand="1"/>
      </w:tblPr>
      <w:tblGrid>
        <w:gridCol w:w="3325"/>
        <w:gridCol w:w="6030"/>
      </w:tblGrid>
      <w:tr w:rsidR="00A22D4B" w:rsidRPr="00A22D4B" w14:paraId="5503D0E5" w14:textId="77777777" w:rsidTr="00120249">
        <w:trPr>
          <w:tblHeader/>
        </w:trPr>
        <w:tc>
          <w:tcPr>
            <w:tcW w:w="3325" w:type="dxa"/>
          </w:tcPr>
          <w:p w14:paraId="1BD43235" w14:textId="77777777" w:rsidR="00A22D4B" w:rsidRPr="00A22D4B" w:rsidRDefault="00A22D4B" w:rsidP="00A22D4B">
            <w:pPr>
              <w:ind w:left="-27" w:firstLine="27"/>
              <w:rPr>
                <w:b/>
                <w:sz w:val="20"/>
                <w:szCs w:val="20"/>
              </w:rPr>
            </w:pPr>
            <w:r w:rsidRPr="00A22D4B">
              <w:rPr>
                <w:b/>
                <w:sz w:val="20"/>
                <w:szCs w:val="20"/>
              </w:rPr>
              <w:t>Тип карточки</w:t>
            </w:r>
          </w:p>
        </w:tc>
        <w:tc>
          <w:tcPr>
            <w:tcW w:w="6030" w:type="dxa"/>
          </w:tcPr>
          <w:p w14:paraId="3696DF5D" w14:textId="77777777" w:rsidR="00A22D4B" w:rsidRPr="00A22D4B" w:rsidRDefault="00A22D4B" w:rsidP="00A22D4B">
            <w:pPr>
              <w:ind w:left="-27" w:firstLine="27"/>
              <w:rPr>
                <w:b/>
                <w:sz w:val="20"/>
                <w:szCs w:val="20"/>
              </w:rPr>
            </w:pPr>
            <w:r w:rsidRPr="00A22D4B">
              <w:rPr>
                <w:b/>
                <w:sz w:val="20"/>
                <w:szCs w:val="20"/>
              </w:rPr>
              <w:t>Процесс</w:t>
            </w:r>
          </w:p>
        </w:tc>
      </w:tr>
      <w:tr w:rsidR="00A22D4B" w:rsidRPr="00A22D4B" w14:paraId="5AFB1648" w14:textId="77777777" w:rsidTr="00120249">
        <w:tc>
          <w:tcPr>
            <w:tcW w:w="3325" w:type="dxa"/>
          </w:tcPr>
          <w:p w14:paraId="0E71C06E" w14:textId="77777777" w:rsidR="00A22D4B" w:rsidRPr="00A22D4B" w:rsidRDefault="00A22D4B" w:rsidP="00A22D4B">
            <w:pPr>
              <w:ind w:left="-27" w:firstLine="27"/>
              <w:rPr>
                <w:sz w:val="20"/>
                <w:szCs w:val="20"/>
                <w:lang w:val="ru-RU"/>
              </w:rPr>
            </w:pPr>
            <w:r w:rsidRPr="00A22D4B">
              <w:rPr>
                <w:sz w:val="20"/>
                <w:szCs w:val="20"/>
                <w:lang w:val="ru-RU"/>
              </w:rPr>
              <w:t>Внешний входящий документ/входящее обращение/внутренний входящий документ</w:t>
            </w:r>
          </w:p>
        </w:tc>
        <w:tc>
          <w:tcPr>
            <w:tcW w:w="6030" w:type="dxa"/>
          </w:tcPr>
          <w:p w14:paraId="3CEFEA44" w14:textId="77777777" w:rsidR="00A22D4B" w:rsidRPr="00A22D4B" w:rsidRDefault="00A22D4B" w:rsidP="00A22D4B">
            <w:pPr>
              <w:ind w:left="-27" w:firstLine="27"/>
              <w:rPr>
                <w:sz w:val="20"/>
                <w:szCs w:val="20"/>
              </w:rPr>
            </w:pPr>
            <w:r w:rsidRPr="00A22D4B">
              <w:rPr>
                <w:sz w:val="20"/>
                <w:szCs w:val="20"/>
              </w:rPr>
              <w:t>-</w:t>
            </w:r>
          </w:p>
        </w:tc>
      </w:tr>
      <w:tr w:rsidR="00A22D4B" w:rsidRPr="00AD5AD2" w14:paraId="4632CCC0" w14:textId="77777777" w:rsidTr="00120249">
        <w:tc>
          <w:tcPr>
            <w:tcW w:w="3325" w:type="dxa"/>
          </w:tcPr>
          <w:p w14:paraId="6D92B15A" w14:textId="77777777" w:rsidR="00A22D4B" w:rsidRPr="00A22D4B" w:rsidRDefault="00A22D4B" w:rsidP="00A22D4B">
            <w:pPr>
              <w:ind w:left="-27" w:firstLine="27"/>
              <w:rPr>
                <w:sz w:val="20"/>
                <w:szCs w:val="20"/>
                <w:lang w:val="ru-RU"/>
              </w:rPr>
            </w:pPr>
            <w:r w:rsidRPr="00A22D4B">
              <w:rPr>
                <w:sz w:val="20"/>
                <w:szCs w:val="20"/>
                <w:lang w:val="ru-RU"/>
              </w:rPr>
              <w:t>Внешний исходящий документ/исходящее обращение</w:t>
            </w:r>
          </w:p>
        </w:tc>
        <w:tc>
          <w:tcPr>
            <w:tcW w:w="6030" w:type="dxa"/>
          </w:tcPr>
          <w:p w14:paraId="2FAACACC" w14:textId="77777777" w:rsidR="00A22D4B" w:rsidRPr="00A22D4B" w:rsidRDefault="00A22D4B" w:rsidP="00A22D4B">
            <w:pPr>
              <w:ind w:left="-27" w:firstLine="27"/>
              <w:rPr>
                <w:sz w:val="20"/>
                <w:szCs w:val="20"/>
                <w:lang w:val="ru-RU"/>
              </w:rPr>
            </w:pPr>
            <w:r w:rsidRPr="00A22D4B">
              <w:rPr>
                <w:sz w:val="20"/>
                <w:szCs w:val="20"/>
                <w:lang w:val="ru-RU"/>
              </w:rPr>
              <w:t>Исполнение исходящего документа/ Исполнение исходящего обращения</w:t>
            </w:r>
          </w:p>
        </w:tc>
      </w:tr>
      <w:tr w:rsidR="00A22D4B" w:rsidRPr="00A22D4B" w14:paraId="5495161A" w14:textId="77777777" w:rsidTr="00120249">
        <w:trPr>
          <w:trHeight w:val="70"/>
        </w:trPr>
        <w:tc>
          <w:tcPr>
            <w:tcW w:w="3325" w:type="dxa"/>
          </w:tcPr>
          <w:p w14:paraId="25E5B705" w14:textId="77777777" w:rsidR="00A22D4B" w:rsidRPr="00A22D4B" w:rsidRDefault="00A22D4B" w:rsidP="00A22D4B">
            <w:pPr>
              <w:ind w:left="-27" w:firstLine="27"/>
              <w:rPr>
                <w:sz w:val="20"/>
                <w:szCs w:val="20"/>
              </w:rPr>
            </w:pPr>
            <w:r w:rsidRPr="00A22D4B">
              <w:rPr>
                <w:sz w:val="20"/>
                <w:szCs w:val="20"/>
              </w:rPr>
              <w:t>Внутренний исходящий документ</w:t>
            </w:r>
          </w:p>
        </w:tc>
        <w:tc>
          <w:tcPr>
            <w:tcW w:w="6030" w:type="dxa"/>
          </w:tcPr>
          <w:p w14:paraId="78AB096A" w14:textId="77777777" w:rsidR="00A22D4B" w:rsidRPr="00A22D4B" w:rsidRDefault="00A22D4B" w:rsidP="00A22D4B">
            <w:pPr>
              <w:ind w:left="-27" w:firstLine="27"/>
              <w:rPr>
                <w:sz w:val="20"/>
                <w:szCs w:val="20"/>
              </w:rPr>
            </w:pPr>
            <w:r w:rsidRPr="00A22D4B">
              <w:rPr>
                <w:sz w:val="20"/>
                <w:szCs w:val="20"/>
              </w:rPr>
              <w:t>Исполнение внутреннего исходящего</w:t>
            </w:r>
          </w:p>
        </w:tc>
      </w:tr>
      <w:tr w:rsidR="00A22D4B" w:rsidRPr="00AD5AD2" w14:paraId="401192A8" w14:textId="544115F0" w:rsidTr="00120249">
        <w:trPr>
          <w:trHeight w:val="70"/>
        </w:trPr>
        <w:tc>
          <w:tcPr>
            <w:tcW w:w="3325" w:type="dxa"/>
          </w:tcPr>
          <w:p w14:paraId="767DC12D" w14:textId="77777777" w:rsidR="00A22D4B" w:rsidRPr="00A22D4B" w:rsidRDefault="00A22D4B" w:rsidP="00A22D4B">
            <w:pPr>
              <w:ind w:left="-27" w:firstLine="27"/>
              <w:rPr>
                <w:sz w:val="20"/>
                <w:szCs w:val="20"/>
              </w:rPr>
            </w:pPr>
            <w:r w:rsidRPr="00A22D4B">
              <w:rPr>
                <w:sz w:val="20"/>
                <w:szCs w:val="20"/>
              </w:rPr>
              <w:t>Договор/доп.соглашения</w:t>
            </w:r>
          </w:p>
        </w:tc>
        <w:tc>
          <w:tcPr>
            <w:tcW w:w="6030" w:type="dxa"/>
          </w:tcPr>
          <w:p w14:paraId="5168E477" w14:textId="77777777" w:rsidR="00A22D4B" w:rsidRPr="00A22D4B" w:rsidRDefault="00A22D4B" w:rsidP="00A22D4B">
            <w:pPr>
              <w:ind w:left="-27" w:firstLine="27"/>
              <w:rPr>
                <w:sz w:val="20"/>
                <w:szCs w:val="20"/>
                <w:lang w:val="ru-RU"/>
              </w:rPr>
            </w:pPr>
            <w:r w:rsidRPr="00A22D4B">
              <w:rPr>
                <w:sz w:val="20"/>
                <w:szCs w:val="20"/>
                <w:lang w:val="ru-RU"/>
              </w:rPr>
              <w:t>Исполнение договора/Исполнение доп. соглашения</w:t>
            </w:r>
          </w:p>
        </w:tc>
      </w:tr>
      <w:tr w:rsidR="00A22D4B" w:rsidRPr="00AD5AD2" w14:paraId="52C20534" w14:textId="77777777" w:rsidTr="00120249">
        <w:trPr>
          <w:trHeight w:val="70"/>
        </w:trPr>
        <w:tc>
          <w:tcPr>
            <w:tcW w:w="3325" w:type="dxa"/>
          </w:tcPr>
          <w:p w14:paraId="7D34004F" w14:textId="77777777" w:rsidR="00A22D4B" w:rsidRPr="00A22D4B" w:rsidRDefault="00A22D4B" w:rsidP="00A22D4B">
            <w:pPr>
              <w:ind w:left="-27" w:firstLine="27"/>
              <w:rPr>
                <w:sz w:val="20"/>
                <w:szCs w:val="20"/>
              </w:rPr>
            </w:pPr>
            <w:r w:rsidRPr="00A22D4B">
              <w:rPr>
                <w:sz w:val="20"/>
                <w:szCs w:val="20"/>
              </w:rPr>
              <w:t>Приказ/протокол/распоряжение</w:t>
            </w:r>
          </w:p>
        </w:tc>
        <w:tc>
          <w:tcPr>
            <w:tcW w:w="6030" w:type="dxa"/>
          </w:tcPr>
          <w:p w14:paraId="4EFCC944" w14:textId="2D343EA1" w:rsidR="00A22D4B" w:rsidRPr="00A22D4B" w:rsidRDefault="00A22D4B" w:rsidP="00A22D4B">
            <w:pPr>
              <w:ind w:left="-27" w:firstLine="27"/>
              <w:rPr>
                <w:sz w:val="20"/>
                <w:szCs w:val="20"/>
                <w:lang w:val="ru-RU"/>
              </w:rPr>
            </w:pPr>
            <w:r w:rsidRPr="00A22D4B">
              <w:rPr>
                <w:sz w:val="20"/>
                <w:szCs w:val="20"/>
                <w:lang w:val="ru-RU"/>
              </w:rPr>
              <w:t>Исполнение приказа/Исполнение протокола/Исполнение распоряжения либо На согласование и подписание приказа/ На согласование и подписание протокола/ На согласование и подписание распоряжения</w:t>
            </w:r>
          </w:p>
        </w:tc>
      </w:tr>
    </w:tbl>
    <w:p w14:paraId="22FE5779" w14:textId="2C99FEC4" w:rsidR="00E74D11" w:rsidRDefault="00E74D11" w:rsidP="00E74D11">
      <w:pPr>
        <w:rPr>
          <w:lang w:val="ru-RU"/>
        </w:rPr>
      </w:pPr>
    </w:p>
    <w:p w14:paraId="43517057" w14:textId="77777777" w:rsidR="00440A87" w:rsidRPr="00440A87" w:rsidRDefault="00440A87" w:rsidP="00440A87">
      <w:pPr>
        <w:rPr>
          <w:b/>
          <w:lang w:val="ru-RU"/>
        </w:rPr>
      </w:pPr>
      <w:r w:rsidRPr="00440A87">
        <w:rPr>
          <w:b/>
          <w:lang w:val="ru-RU"/>
        </w:rPr>
        <w:t xml:space="preserve">ПРИМЕЧАНИЯ! </w:t>
      </w:r>
    </w:p>
    <w:p w14:paraId="264F91F3" w14:textId="77777777" w:rsidR="00440A87" w:rsidRPr="00440A87" w:rsidRDefault="00440A87" w:rsidP="00440A87">
      <w:pPr>
        <w:rPr>
          <w:lang w:val="ru-RU"/>
        </w:rPr>
      </w:pPr>
      <w:r w:rsidRPr="00440A87">
        <w:rPr>
          <w:lang w:val="ru-RU"/>
        </w:rPr>
        <w:t>Все операции с процессом пользователю будут доступны в карточке процесса, либо из вкладки «Процессы», см</w:t>
      </w:r>
      <w:r w:rsidRPr="00120249">
        <w:rPr>
          <w:highlight w:val="yellow"/>
          <w:lang w:val="ru-RU"/>
        </w:rPr>
        <w:t>. п. 11Процессы и п. 4.4Вкладка «Бизнес-процессы».</w:t>
      </w:r>
    </w:p>
    <w:p w14:paraId="2ACF6352" w14:textId="46471F4B" w:rsidR="008C1AF4" w:rsidRDefault="00440A87" w:rsidP="00440A87">
      <w:pPr>
        <w:rPr>
          <w:lang w:val="ru-RU"/>
        </w:rPr>
      </w:pPr>
      <w:r w:rsidRPr="00440A87">
        <w:rPr>
          <w:lang w:val="ru-RU"/>
        </w:rPr>
        <w:t>Если пользователь захочет запустить другой процесс (то есть не тот, который привязан к секции карточки документа), то он должен выбрать в Ленте кнопок карточки нужный процесс и процесс должен открыться в диалоге, то есть привычным образом.</w:t>
      </w:r>
    </w:p>
    <w:p w14:paraId="54F169D1" w14:textId="77777777" w:rsidR="00E16C1B" w:rsidRPr="00E16C1B" w:rsidRDefault="00E16C1B" w:rsidP="00120249">
      <w:pPr>
        <w:pStyle w:val="2"/>
        <w:rPr>
          <w:lang w:val="ru-RU"/>
        </w:rPr>
      </w:pPr>
      <w:bookmarkStart w:id="114" w:name="_Ref497304257"/>
      <w:r w:rsidRPr="00E16C1B">
        <w:rPr>
          <w:lang w:val="ru-RU"/>
        </w:rPr>
        <w:t>Маршрут процесса</w:t>
      </w:r>
      <w:bookmarkEnd w:id="114"/>
    </w:p>
    <w:p w14:paraId="31886314" w14:textId="356027DC" w:rsidR="00440A87" w:rsidRDefault="00E16C1B" w:rsidP="00E16C1B">
      <w:pPr>
        <w:rPr>
          <w:lang w:val="ru-RU"/>
        </w:rPr>
      </w:pPr>
      <w:r w:rsidRPr="00E16C1B">
        <w:rPr>
          <w:lang w:val="ru-RU"/>
        </w:rPr>
        <w:t>В результате обсуждения было решено вывести маршрут процесса между лентой кнопок и вкладками карточки, см. рисунок ниже. В случае активного/(-ых) задания(-й) маршрут процесса должен располагаться между самым нижним заданием и вкладками карточки документа.</w:t>
      </w:r>
    </w:p>
    <w:p w14:paraId="44E5F32C" w14:textId="49674E05" w:rsidR="00796F1E" w:rsidRDefault="00796F1E" w:rsidP="00796F1E">
      <w:pPr>
        <w:ind w:firstLine="0"/>
        <w:rPr>
          <w:lang w:val="ru-RU"/>
        </w:rPr>
      </w:pPr>
      <w:ins w:id="115" w:author="Люция Е. Айтуова" w:date="2017-05-03T09:42:00Z">
        <w:r>
          <w:rPr>
            <w:noProof/>
            <w:lang w:val="ru-RU" w:eastAsia="ru-RU"/>
          </w:rPr>
          <w:lastRenderedPageBreak/>
          <w:drawing>
            <wp:inline distT="0" distB="0" distL="0" distR="0" wp14:anchorId="5A3E6FAA" wp14:editId="284EB582">
              <wp:extent cx="5731510" cy="5193030"/>
              <wp:effectExtent l="0" t="0" r="2540" b="7620"/>
              <wp:docPr id="910" name="Рисунок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193030"/>
                      </a:xfrm>
                      <a:prstGeom prst="rect">
                        <a:avLst/>
                      </a:prstGeom>
                    </pic:spPr>
                  </pic:pic>
                </a:graphicData>
              </a:graphic>
            </wp:inline>
          </w:drawing>
        </w:r>
      </w:ins>
    </w:p>
    <w:p w14:paraId="1B28F235" w14:textId="62BAF176" w:rsidR="00796F1E" w:rsidRPr="00F10CDA" w:rsidRDefault="00796F1E" w:rsidP="00796F1E">
      <w:pPr>
        <w:pStyle w:val="af1"/>
        <w:rPr>
          <w:lang w:val="ru-RU"/>
        </w:rPr>
      </w:pPr>
      <w:r w:rsidRPr="00F10CDA">
        <w:rPr>
          <w:lang w:val="ru-RU"/>
        </w:rPr>
        <w:t xml:space="preserve">Рисунок </w:t>
      </w:r>
      <w:r>
        <w:fldChar w:fldCharType="begin"/>
      </w:r>
      <w:r w:rsidRPr="00F10CDA">
        <w:rPr>
          <w:lang w:val="ru-RU"/>
        </w:rPr>
        <w:instrText xml:space="preserve"> </w:instrText>
      </w:r>
      <w:r>
        <w:instrText>SEQ</w:instrText>
      </w:r>
      <w:r w:rsidRPr="00F10CDA">
        <w:rPr>
          <w:lang w:val="ru-RU"/>
        </w:rPr>
        <w:instrText xml:space="preserve"> Рисунок \* </w:instrText>
      </w:r>
      <w:r>
        <w:instrText>ARABIC</w:instrText>
      </w:r>
      <w:r w:rsidRPr="00F10CDA">
        <w:rPr>
          <w:lang w:val="ru-RU"/>
        </w:rPr>
        <w:instrText xml:space="preserve"> </w:instrText>
      </w:r>
      <w:r>
        <w:fldChar w:fldCharType="separate"/>
      </w:r>
      <w:r w:rsidR="000B6F1B" w:rsidRPr="008D61ED">
        <w:rPr>
          <w:noProof/>
          <w:lang w:val="ru-RU"/>
        </w:rPr>
        <w:t>4</w:t>
      </w:r>
      <w:r>
        <w:fldChar w:fldCharType="end"/>
      </w:r>
      <w:r w:rsidRPr="00F10CDA">
        <w:rPr>
          <w:lang w:val="ru-RU"/>
        </w:rPr>
        <w:t xml:space="preserve"> Отображение маршрута процесса</w:t>
      </w:r>
    </w:p>
    <w:p w14:paraId="60D82F38" w14:textId="77777777" w:rsidR="007914D3" w:rsidRPr="007914D3" w:rsidRDefault="007914D3" w:rsidP="007914D3">
      <w:pPr>
        <w:rPr>
          <w:lang w:val="ru-RU"/>
        </w:rPr>
      </w:pPr>
      <w:r w:rsidRPr="007914D3">
        <w:rPr>
          <w:lang w:val="ru-RU"/>
        </w:rPr>
        <w:t>Функционал «Маршрут процесса» должен отвечать следующим требованиям по списку:</w:t>
      </w:r>
    </w:p>
    <w:p w14:paraId="60987453" w14:textId="6E0810DB" w:rsidR="007914D3" w:rsidRPr="00120249" w:rsidRDefault="007914D3" w:rsidP="00F31D60">
      <w:pPr>
        <w:pStyle w:val="a4"/>
        <w:numPr>
          <w:ilvl w:val="0"/>
          <w:numId w:val="12"/>
        </w:numPr>
        <w:rPr>
          <w:lang w:val="ru-RU"/>
        </w:rPr>
      </w:pPr>
      <w:r w:rsidRPr="00120249">
        <w:rPr>
          <w:lang w:val="ru-RU"/>
        </w:rPr>
        <w:t>Условия появления маршрута процесса:</w:t>
      </w:r>
    </w:p>
    <w:p w14:paraId="53B36D17" w14:textId="1D3C4D59" w:rsidR="007914D3" w:rsidRPr="00120249" w:rsidRDefault="007914D3" w:rsidP="00F31D60">
      <w:pPr>
        <w:pStyle w:val="a4"/>
        <w:numPr>
          <w:ilvl w:val="1"/>
          <w:numId w:val="12"/>
        </w:numPr>
        <w:tabs>
          <w:tab w:val="left" w:pos="1350"/>
        </w:tabs>
        <w:ind w:hanging="256"/>
        <w:rPr>
          <w:lang w:val="ru-RU"/>
        </w:rPr>
      </w:pPr>
      <w:r w:rsidRPr="00120249">
        <w:rPr>
          <w:lang w:val="ru-RU"/>
        </w:rPr>
        <w:lastRenderedPageBreak/>
        <w:tab/>
        <w:t>Процесс запущен;</w:t>
      </w:r>
    </w:p>
    <w:p w14:paraId="256CFC80" w14:textId="4FC96705" w:rsidR="007914D3" w:rsidRPr="007914D3" w:rsidRDefault="007914D3" w:rsidP="00F31D60">
      <w:pPr>
        <w:pStyle w:val="a4"/>
        <w:numPr>
          <w:ilvl w:val="1"/>
          <w:numId w:val="12"/>
        </w:numPr>
        <w:tabs>
          <w:tab w:val="left" w:pos="1350"/>
        </w:tabs>
        <w:ind w:hanging="256"/>
        <w:rPr>
          <w:lang w:val="ru-RU"/>
        </w:rPr>
      </w:pPr>
      <w:r w:rsidRPr="007914D3">
        <w:rPr>
          <w:lang w:val="ru-RU"/>
        </w:rPr>
        <w:tab/>
        <w:t>Должен отображаться маршрут последнего процесса (активного либо завершенного); при этом под завершенным процессом подразумевается процесс, статус которого «Завершен», либо «Отозван».</w:t>
      </w:r>
    </w:p>
    <w:p w14:paraId="611F789D" w14:textId="1C321D8A" w:rsidR="007914D3" w:rsidRPr="007914D3" w:rsidRDefault="007914D3" w:rsidP="00F31D60">
      <w:pPr>
        <w:pStyle w:val="a4"/>
        <w:numPr>
          <w:ilvl w:val="1"/>
          <w:numId w:val="12"/>
        </w:numPr>
        <w:tabs>
          <w:tab w:val="left" w:pos="1350"/>
        </w:tabs>
        <w:ind w:hanging="256"/>
        <w:rPr>
          <w:lang w:val="ru-RU"/>
        </w:rPr>
      </w:pPr>
      <w:r w:rsidRPr="007914D3">
        <w:rPr>
          <w:lang w:val="ru-RU"/>
        </w:rPr>
        <w:tab/>
        <w:t>Маршрут процесса не должен исчезать. То есть, пока не запущен ни один процесс, маршрута процесса не должно быть, но если был запущен, то маршрут процесса не должен исчезать. Он должен только меняться, если после запускается новый процесс.</w:t>
      </w:r>
    </w:p>
    <w:p w14:paraId="0B5F6C0F" w14:textId="4FE66615" w:rsidR="00700DB7" w:rsidRDefault="007914D3" w:rsidP="00F31D60">
      <w:pPr>
        <w:pStyle w:val="a4"/>
        <w:numPr>
          <w:ilvl w:val="0"/>
          <w:numId w:val="12"/>
        </w:numPr>
        <w:rPr>
          <w:lang w:val="ru-RU"/>
        </w:rPr>
      </w:pPr>
      <w:r w:rsidRPr="007914D3">
        <w:rPr>
          <w:lang w:val="ru-RU"/>
        </w:rPr>
        <w:t>Составляющие маршрута процесса:</w:t>
      </w:r>
    </w:p>
    <w:p w14:paraId="1898ED17" w14:textId="23597158" w:rsidR="00464E92" w:rsidRDefault="00464E92" w:rsidP="00464E92">
      <w:pPr>
        <w:ind w:firstLine="0"/>
        <w:rPr>
          <w:lang w:val="ru-RU"/>
        </w:rPr>
      </w:pPr>
      <w:ins w:id="116" w:author="Люция Е. Айтуова" w:date="2017-05-03T09:42:00Z">
        <w:r w:rsidRPr="00284FB2">
          <w:rPr>
            <w:noProof/>
            <w:lang w:val="ru-RU" w:eastAsia="ru-RU"/>
          </w:rPr>
          <w:drawing>
            <wp:inline distT="0" distB="0" distL="0" distR="0" wp14:anchorId="07C976F6" wp14:editId="56E5756F">
              <wp:extent cx="5731510" cy="826135"/>
              <wp:effectExtent l="0" t="0" r="2540" b="0"/>
              <wp:docPr id="911" name="Рисунок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826135"/>
                      </a:xfrm>
                      <a:prstGeom prst="rect">
                        <a:avLst/>
                      </a:prstGeom>
                    </pic:spPr>
                  </pic:pic>
                </a:graphicData>
              </a:graphic>
            </wp:inline>
          </w:drawing>
        </w:r>
      </w:ins>
    </w:p>
    <w:p w14:paraId="395E03A0" w14:textId="0D1ED2A5" w:rsidR="00464E92" w:rsidRDefault="00464E92" w:rsidP="00464E92">
      <w:pPr>
        <w:pStyle w:val="af1"/>
        <w:rPr>
          <w:lang w:val="ru-RU"/>
        </w:rPr>
      </w:pPr>
      <w:r>
        <w:t xml:space="preserve">Рисунок </w:t>
      </w:r>
      <w:r w:rsidR="00AD5AD2">
        <w:fldChar w:fldCharType="begin"/>
      </w:r>
      <w:r w:rsidR="00AD5AD2">
        <w:instrText xml:space="preserve"> SEQ Рисунок \* ARABIC </w:instrText>
      </w:r>
      <w:r w:rsidR="00AD5AD2">
        <w:fldChar w:fldCharType="separate"/>
      </w:r>
      <w:r w:rsidR="000B6F1B">
        <w:rPr>
          <w:noProof/>
        </w:rPr>
        <w:t>5</w:t>
      </w:r>
      <w:r w:rsidR="00AD5AD2">
        <w:rPr>
          <w:noProof/>
        </w:rPr>
        <w:fldChar w:fldCharType="end"/>
      </w:r>
      <w:r>
        <w:rPr>
          <w:lang w:val="ru-RU"/>
        </w:rPr>
        <w:t xml:space="preserve"> </w:t>
      </w:r>
      <w:r w:rsidRPr="00464E92">
        <w:rPr>
          <w:lang w:val="ru-RU"/>
        </w:rPr>
        <w:t>Составляющие маршрута процесса</w:t>
      </w:r>
    </w:p>
    <w:p w14:paraId="59224FA4" w14:textId="5D765FF8" w:rsidR="00464E92" w:rsidRPr="00EE6F0D" w:rsidRDefault="00464E92" w:rsidP="00F31D60">
      <w:pPr>
        <w:pStyle w:val="a4"/>
        <w:numPr>
          <w:ilvl w:val="0"/>
          <w:numId w:val="10"/>
        </w:numPr>
        <w:rPr>
          <w:lang w:val="ru-RU"/>
        </w:rPr>
      </w:pPr>
      <w:r w:rsidRPr="00EE6F0D">
        <w:rPr>
          <w:lang w:val="ru-RU"/>
        </w:rPr>
        <w:t xml:space="preserve"> Этап маршрута процесса;</w:t>
      </w:r>
    </w:p>
    <w:p w14:paraId="14563CAB" w14:textId="77777777" w:rsidR="00464E92" w:rsidRPr="00464E92" w:rsidRDefault="00464E92" w:rsidP="00464E92">
      <w:pPr>
        <w:rPr>
          <w:lang w:val="ru-RU"/>
        </w:rPr>
      </w:pPr>
      <w:r w:rsidRPr="00464E92">
        <w:rPr>
          <w:lang w:val="ru-RU"/>
        </w:rPr>
        <w:t>– Наименование этапа</w:t>
      </w:r>
    </w:p>
    <w:p w14:paraId="4B6229C9" w14:textId="77777777" w:rsidR="00464E92" w:rsidRPr="00464E92" w:rsidRDefault="00464E92" w:rsidP="00464E92">
      <w:pPr>
        <w:rPr>
          <w:lang w:val="ru-RU"/>
        </w:rPr>
      </w:pPr>
      <w:r w:rsidRPr="00464E92">
        <w:rPr>
          <w:lang w:val="ru-RU"/>
        </w:rPr>
        <w:t>- Направляющая стрелка;</w:t>
      </w:r>
    </w:p>
    <w:p w14:paraId="0FE9F0AB" w14:textId="77777777" w:rsidR="00464E92" w:rsidRPr="00464E92" w:rsidRDefault="00464E92" w:rsidP="00464E92">
      <w:pPr>
        <w:rPr>
          <w:lang w:val="ru-RU"/>
        </w:rPr>
      </w:pPr>
      <w:r w:rsidRPr="00464E92">
        <w:rPr>
          <w:lang w:val="ru-RU"/>
        </w:rPr>
        <w:t>– Состояние документа. То есть состояние документа, которое принимает документ при завершении процесса, - последнее состояние.</w:t>
      </w:r>
    </w:p>
    <w:p w14:paraId="1CC29223" w14:textId="01E175C2" w:rsidR="00464E92" w:rsidRPr="00464E92" w:rsidRDefault="00464E92" w:rsidP="00F31D60">
      <w:pPr>
        <w:pStyle w:val="a4"/>
        <w:numPr>
          <w:ilvl w:val="1"/>
          <w:numId w:val="12"/>
        </w:numPr>
        <w:tabs>
          <w:tab w:val="left" w:pos="1350"/>
        </w:tabs>
        <w:ind w:hanging="256"/>
        <w:rPr>
          <w:lang w:val="ru-RU"/>
        </w:rPr>
      </w:pPr>
      <w:r w:rsidRPr="00464E92">
        <w:rPr>
          <w:lang w:val="ru-RU"/>
        </w:rPr>
        <w:tab/>
        <w:t xml:space="preserve">Под этапами (1) процесса подразумеваются согласование, подписание, регистрация, исполнение, ознакомление и так далее, которые заложены в процесс. </w:t>
      </w:r>
    </w:p>
    <w:p w14:paraId="6F6CFD29" w14:textId="42098CF7" w:rsidR="00464E92" w:rsidRPr="00464E92" w:rsidRDefault="00464E92" w:rsidP="00F31D60">
      <w:pPr>
        <w:pStyle w:val="a4"/>
        <w:numPr>
          <w:ilvl w:val="1"/>
          <w:numId w:val="12"/>
        </w:numPr>
        <w:tabs>
          <w:tab w:val="left" w:pos="1350"/>
        </w:tabs>
        <w:ind w:hanging="256"/>
        <w:rPr>
          <w:lang w:val="ru-RU"/>
        </w:rPr>
      </w:pPr>
      <w:r w:rsidRPr="00464E92">
        <w:rPr>
          <w:lang w:val="ru-RU"/>
        </w:rPr>
        <w:tab/>
        <w:t>Активный этап должен выделяться цветом от пройденных и не пройденных этапов. Также пройденные этапы должны выделяться одним цветом, и не пройденные этапы должны выделяться другим цветом.</w:t>
      </w:r>
    </w:p>
    <w:p w14:paraId="7FB91CFF" w14:textId="440CE365" w:rsidR="00464E92" w:rsidRPr="004842CC" w:rsidRDefault="00464E92" w:rsidP="00F31D60">
      <w:pPr>
        <w:pStyle w:val="a4"/>
        <w:numPr>
          <w:ilvl w:val="1"/>
          <w:numId w:val="12"/>
        </w:numPr>
        <w:tabs>
          <w:tab w:val="left" w:pos="1350"/>
        </w:tabs>
        <w:ind w:hanging="256"/>
        <w:rPr>
          <w:lang w:val="ru-RU"/>
        </w:rPr>
      </w:pPr>
      <w:r w:rsidRPr="00464E92">
        <w:rPr>
          <w:lang w:val="ru-RU"/>
        </w:rPr>
        <w:tab/>
        <w:t>Этап маршрута процесса представляет собой номер этапа, наименование (2) и стрелку вправо (3</w:t>
      </w:r>
      <w:r w:rsidRPr="004842CC">
        <w:rPr>
          <w:lang w:val="ru-RU"/>
        </w:rPr>
        <w:t xml:space="preserve">), расположенную справа от этапа. Последний этап не должен иметь стрелку. </w:t>
      </w:r>
    </w:p>
    <w:p w14:paraId="7B9A630F" w14:textId="1C05D655" w:rsidR="00464E92" w:rsidRPr="00464E92" w:rsidRDefault="00464E92" w:rsidP="00F31D60">
      <w:pPr>
        <w:pStyle w:val="a4"/>
        <w:numPr>
          <w:ilvl w:val="1"/>
          <w:numId w:val="12"/>
        </w:numPr>
        <w:tabs>
          <w:tab w:val="left" w:pos="1350"/>
        </w:tabs>
        <w:ind w:hanging="256"/>
        <w:rPr>
          <w:lang w:val="ru-RU"/>
        </w:rPr>
      </w:pPr>
      <w:r w:rsidRPr="00464E92">
        <w:rPr>
          <w:lang w:val="ru-RU"/>
        </w:rPr>
        <w:t>Последнее состояние документа (4) должно появляться только при завершении текущего процесса.</w:t>
      </w:r>
    </w:p>
    <w:p w14:paraId="62F97A04" w14:textId="4287B067" w:rsidR="00464E92" w:rsidRDefault="00464E92" w:rsidP="00F31D60">
      <w:pPr>
        <w:pStyle w:val="a4"/>
        <w:numPr>
          <w:ilvl w:val="1"/>
          <w:numId w:val="12"/>
        </w:numPr>
        <w:tabs>
          <w:tab w:val="left" w:pos="1350"/>
        </w:tabs>
        <w:ind w:hanging="256"/>
        <w:rPr>
          <w:lang w:val="ru-RU"/>
        </w:rPr>
      </w:pPr>
      <w:r w:rsidRPr="00464E92">
        <w:rPr>
          <w:lang w:val="ru-RU"/>
        </w:rPr>
        <w:lastRenderedPageBreak/>
        <w:t>Если этапы распараллелены, например, часто в СЭД распараллеливают исполнение и ознакомление, то маршрут процесса должен выглядеть следующим образом:</w:t>
      </w:r>
    </w:p>
    <w:p w14:paraId="1C2E20CA" w14:textId="605C1C2F" w:rsidR="00464E92" w:rsidRDefault="00EE6F0D" w:rsidP="00464E92">
      <w:pPr>
        <w:rPr>
          <w:b/>
          <w:lang w:val="ru-RU"/>
        </w:rPr>
      </w:pPr>
      <w:ins w:id="117" w:author="Люция Е. Айтуова" w:date="2017-05-03T09:42:00Z">
        <w:r>
          <w:rPr>
            <w:noProof/>
            <w:lang w:val="ru-RU" w:eastAsia="ru-RU"/>
          </w:rPr>
          <w:drawing>
            <wp:inline distT="0" distB="0" distL="0" distR="0" wp14:anchorId="78942D47" wp14:editId="6799EA69">
              <wp:extent cx="4600000" cy="704762"/>
              <wp:effectExtent l="0" t="0" r="0" b="635"/>
              <wp:docPr id="913" name="Рисунок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00000" cy="704762"/>
                      </a:xfrm>
                      <a:prstGeom prst="rect">
                        <a:avLst/>
                      </a:prstGeom>
                    </pic:spPr>
                  </pic:pic>
                </a:graphicData>
              </a:graphic>
            </wp:inline>
          </w:drawing>
        </w:r>
      </w:ins>
    </w:p>
    <w:p w14:paraId="5AAC49E6" w14:textId="5D0A7EBC" w:rsidR="00EE6F0D" w:rsidRPr="00EE6F0D" w:rsidRDefault="00EE6F0D" w:rsidP="00F31D60">
      <w:pPr>
        <w:pStyle w:val="a4"/>
        <w:numPr>
          <w:ilvl w:val="0"/>
          <w:numId w:val="12"/>
        </w:numPr>
        <w:rPr>
          <w:lang w:val="ru-RU"/>
        </w:rPr>
      </w:pPr>
      <w:r w:rsidRPr="00EE6F0D">
        <w:rPr>
          <w:lang w:val="ru-RU"/>
        </w:rPr>
        <w:t>Условия отображения/не отображения этапов процесса:</w:t>
      </w:r>
    </w:p>
    <w:p w14:paraId="48B22093" w14:textId="5483BDC6" w:rsidR="00EE6F0D" w:rsidRDefault="00EE6F0D" w:rsidP="00F31D60">
      <w:pPr>
        <w:pStyle w:val="a4"/>
        <w:numPr>
          <w:ilvl w:val="1"/>
          <w:numId w:val="12"/>
        </w:numPr>
        <w:tabs>
          <w:tab w:val="left" w:pos="1350"/>
        </w:tabs>
        <w:ind w:hanging="256"/>
        <w:rPr>
          <w:lang w:val="ru-RU"/>
        </w:rPr>
      </w:pPr>
      <w:r w:rsidRPr="00EE6F0D">
        <w:rPr>
          <w:lang w:val="ru-RU"/>
        </w:rPr>
        <w:t>В маршруте процесса должны выводиться те этапы, которые реально должны при идеальном сценарии быть пройдены в ходе отработки процесса. То есть, если, к примеру, процесс состоит из этапов, как на рисунке выше, но ввод согласующих не является обязательным параметром, и инициатор БП не ввел ни одного согласующего, то в карточке документа должен отобразиться маршрут процесса без этапа согласования:</w:t>
      </w:r>
      <w:r w:rsidR="002B4C4D">
        <w:rPr>
          <w:lang w:val="ru-RU"/>
        </w:rPr>
        <w:t xml:space="preserve"> </w:t>
      </w:r>
      <w:ins w:id="118" w:author="Люция Е. Айтуова" w:date="2017-05-03T09:42:00Z">
        <w:r w:rsidR="002B4C4D">
          <w:rPr>
            <w:noProof/>
            <w:lang w:val="ru-RU" w:eastAsia="ru-RU"/>
          </w:rPr>
          <w:drawing>
            <wp:inline distT="0" distB="0" distL="0" distR="0" wp14:anchorId="10701F3F" wp14:editId="386B6B8F">
              <wp:extent cx="3580952" cy="657143"/>
              <wp:effectExtent l="0" t="0" r="635" b="0"/>
              <wp:docPr id="914" name="Рисунок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80952" cy="657143"/>
                      </a:xfrm>
                      <a:prstGeom prst="rect">
                        <a:avLst/>
                      </a:prstGeom>
                    </pic:spPr>
                  </pic:pic>
                </a:graphicData>
              </a:graphic>
            </wp:inline>
          </w:drawing>
        </w:r>
      </w:ins>
    </w:p>
    <w:p w14:paraId="5DD7C7C1" w14:textId="6959C473" w:rsidR="002B4C4D" w:rsidRDefault="002B4C4D" w:rsidP="00EE6F0D">
      <w:pPr>
        <w:rPr>
          <w:lang w:val="ru-RU"/>
        </w:rPr>
      </w:pPr>
      <w:r w:rsidRPr="002B4C4D">
        <w:rPr>
          <w:lang w:val="ru-RU"/>
        </w:rPr>
        <w:t>Аналогично и с регистрацией: если в процессе заложена автоматическая регистрация, но у автора имеется права на регистрацию в состоянии «Проект», и он зарегистрировал документ до запуска процесса, то, следовательно, этот факт должен быть сразу учтен и маршрут процесса в данном случае должен быть следующим:</w:t>
      </w:r>
      <w:r>
        <w:rPr>
          <w:lang w:val="ru-RU"/>
        </w:rPr>
        <w:t xml:space="preserve"> </w:t>
      </w:r>
      <w:ins w:id="119" w:author="Люция Е. Айтуова" w:date="2017-05-03T09:42:00Z">
        <w:r>
          <w:rPr>
            <w:noProof/>
            <w:lang w:val="ru-RU" w:eastAsia="ru-RU"/>
          </w:rPr>
          <w:drawing>
            <wp:inline distT="0" distB="0" distL="0" distR="0" wp14:anchorId="68E2AD67" wp14:editId="5B234133">
              <wp:extent cx="3219048" cy="590476"/>
              <wp:effectExtent l="0" t="0" r="635" b="635"/>
              <wp:docPr id="915" name="Рисунок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19048" cy="590476"/>
                      </a:xfrm>
                      <a:prstGeom prst="rect">
                        <a:avLst/>
                      </a:prstGeom>
                    </pic:spPr>
                  </pic:pic>
                </a:graphicData>
              </a:graphic>
            </wp:inline>
          </w:drawing>
        </w:r>
      </w:ins>
    </w:p>
    <w:p w14:paraId="76336451" w14:textId="77777777" w:rsidR="002B4C4D" w:rsidRPr="002B4C4D" w:rsidRDefault="002B4C4D" w:rsidP="002B4C4D">
      <w:pPr>
        <w:rPr>
          <w:lang w:val="ru-RU"/>
        </w:rPr>
      </w:pPr>
      <w:r w:rsidRPr="002B4C4D">
        <w:rPr>
          <w:lang w:val="ru-RU"/>
        </w:rPr>
        <w:t>Из выше описанного следует, что, в маршрут процесса должен строиться на основании уже имеющейся информации до запуска процесса.</w:t>
      </w:r>
    </w:p>
    <w:p w14:paraId="2C9C79CD" w14:textId="5DC97B27" w:rsidR="002B4C4D" w:rsidRPr="002B4C4D" w:rsidRDefault="002B4C4D" w:rsidP="00F31D60">
      <w:pPr>
        <w:pStyle w:val="a4"/>
        <w:numPr>
          <w:ilvl w:val="1"/>
          <w:numId w:val="12"/>
        </w:numPr>
        <w:tabs>
          <w:tab w:val="left" w:pos="1350"/>
        </w:tabs>
        <w:ind w:hanging="256"/>
        <w:rPr>
          <w:lang w:val="ru-RU"/>
        </w:rPr>
      </w:pPr>
      <w:r w:rsidRPr="002B4C4D">
        <w:rPr>
          <w:lang w:val="ru-RU"/>
        </w:rPr>
        <w:t>Добавление скан-копии, добавление номенклатуры, которые зачастую «под сомнением включения», должны также являться этапом.</w:t>
      </w:r>
    </w:p>
    <w:p w14:paraId="09F9896A" w14:textId="76FA94BF" w:rsidR="002B4C4D" w:rsidRPr="002B4C4D" w:rsidRDefault="002B4C4D" w:rsidP="00F31D60">
      <w:pPr>
        <w:pStyle w:val="a4"/>
        <w:numPr>
          <w:ilvl w:val="1"/>
          <w:numId w:val="12"/>
        </w:numPr>
        <w:tabs>
          <w:tab w:val="left" w:pos="1350"/>
        </w:tabs>
        <w:ind w:hanging="256"/>
        <w:rPr>
          <w:lang w:val="ru-RU"/>
        </w:rPr>
      </w:pPr>
      <w:r w:rsidRPr="002B4C4D">
        <w:rPr>
          <w:lang w:val="ru-RU"/>
        </w:rPr>
        <w:lastRenderedPageBreak/>
        <w:t>Устранение замечаний не должно в маршруте процесса выступать в качестве этапа. То есть, если, к примеру, один из согласующих отклоняет и создается задание «На устранение замечаний», то не должен появиться этап «Устранение замечаний», так как устранение замечаний проходит в рамках этапа Согласование. В данном случае, этап Согласование будет оставаться активным, не более.</w:t>
      </w:r>
    </w:p>
    <w:p w14:paraId="4519561D" w14:textId="0FDF4682" w:rsidR="002B4C4D" w:rsidRPr="002B4C4D" w:rsidRDefault="002B4C4D" w:rsidP="00F31D60">
      <w:pPr>
        <w:pStyle w:val="a4"/>
        <w:numPr>
          <w:ilvl w:val="0"/>
          <w:numId w:val="12"/>
        </w:numPr>
        <w:rPr>
          <w:lang w:val="ru-RU"/>
        </w:rPr>
      </w:pPr>
      <w:r w:rsidRPr="002B4C4D">
        <w:rPr>
          <w:lang w:val="ru-RU"/>
        </w:rPr>
        <w:t>Условия замены одного этапа на другой:</w:t>
      </w:r>
    </w:p>
    <w:p w14:paraId="33D26005" w14:textId="2CE55731" w:rsidR="002B4C4D" w:rsidRDefault="002B4C4D" w:rsidP="00F31D60">
      <w:pPr>
        <w:pStyle w:val="a4"/>
        <w:numPr>
          <w:ilvl w:val="1"/>
          <w:numId w:val="12"/>
        </w:numPr>
        <w:tabs>
          <w:tab w:val="left" w:pos="1350"/>
        </w:tabs>
        <w:ind w:hanging="256"/>
        <w:rPr>
          <w:lang w:val="ru-RU"/>
        </w:rPr>
      </w:pPr>
      <w:r w:rsidRPr="002B4C4D">
        <w:rPr>
          <w:lang w:val="ru-RU"/>
        </w:rPr>
        <w:t>Если запущенный процесс предполагает один маршрут, но в ходе процесса действием участника процесса конкретизируется маршрут, то в данном случае один этап может заменяться на другой. Для данного кейса приведу пример – СЭД: карточка входящего документа, процесс «На рассмотрение». При запуске данного процесса, в карточке документа должен появиться маршрут следующего вида:</w:t>
      </w:r>
    </w:p>
    <w:p w14:paraId="7140C2BC" w14:textId="50DC22B5" w:rsidR="002B4C4D" w:rsidRDefault="002B4C4D" w:rsidP="002B4C4D">
      <w:pPr>
        <w:rPr>
          <w:lang w:val="ru-RU"/>
        </w:rPr>
      </w:pPr>
      <w:ins w:id="120" w:author="Люция Е. Айтуова" w:date="2017-05-03T09:42:00Z">
        <w:r>
          <w:rPr>
            <w:noProof/>
            <w:lang w:val="ru-RU" w:eastAsia="ru-RU"/>
          </w:rPr>
          <w:drawing>
            <wp:inline distT="0" distB="0" distL="0" distR="0" wp14:anchorId="7DCF8953" wp14:editId="1DD42C37">
              <wp:extent cx="1847619" cy="590476"/>
              <wp:effectExtent l="0" t="0" r="635" b="635"/>
              <wp:docPr id="916" name="Рисунок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47619" cy="590476"/>
                      </a:xfrm>
                      <a:prstGeom prst="rect">
                        <a:avLst/>
                      </a:prstGeom>
                    </pic:spPr>
                  </pic:pic>
                </a:graphicData>
              </a:graphic>
            </wp:inline>
          </w:drawing>
        </w:r>
      </w:ins>
    </w:p>
    <w:p w14:paraId="5A2979C2" w14:textId="77777777" w:rsidR="002B4C4D" w:rsidRPr="002B4C4D" w:rsidRDefault="002B4C4D" w:rsidP="002B4C4D">
      <w:pPr>
        <w:rPr>
          <w:lang w:val="ru-RU"/>
        </w:rPr>
      </w:pPr>
      <w:r w:rsidRPr="002B4C4D">
        <w:rPr>
          <w:lang w:val="ru-RU"/>
        </w:rPr>
        <w:t>Если Рецензент выбирает только одну из 4-х доступных резолюций кроме «На исполнение», то этап 2 Исполнение (см. выше) должен заменяться этапом, аналогичным выбранной резолюции, то есть 2 Согласование, либо 2 Ознакомление, либо 2 Рассмотрение.</w:t>
      </w:r>
    </w:p>
    <w:p w14:paraId="282C4C2D" w14:textId="0CBB7619" w:rsidR="002B4C4D" w:rsidRDefault="002B4C4D" w:rsidP="002B4C4D">
      <w:pPr>
        <w:rPr>
          <w:lang w:val="ru-RU"/>
        </w:rPr>
      </w:pPr>
      <w:r w:rsidRPr="002B4C4D">
        <w:rPr>
          <w:lang w:val="ru-RU"/>
        </w:rPr>
        <w:t>Если же Рецензент выбирает более одной резолюции, например, Согласование и Исполнение, то маршрут должен измениться с учетом параллельных блоков – Исполнение, согласование.</w:t>
      </w:r>
    </w:p>
    <w:p w14:paraId="0EAE5475" w14:textId="39F28922" w:rsidR="002B4C4D" w:rsidRDefault="002B4C4D" w:rsidP="002B4C4D">
      <w:pPr>
        <w:rPr>
          <w:lang w:val="ru-RU"/>
        </w:rPr>
      </w:pPr>
      <w:r w:rsidRPr="002B4C4D">
        <w:rPr>
          <w:lang w:val="ru-RU"/>
        </w:rPr>
        <w:t>Для большей ясности приведу еще примеры: запущен процесс «На рассмотрение». В карточке документа должен отобразиться следующий маршрут процесса:</w:t>
      </w:r>
    </w:p>
    <w:p w14:paraId="2883AEBA" w14:textId="43D5F0BE" w:rsidR="002B4C4D" w:rsidRDefault="002B4C4D" w:rsidP="002B4C4D">
      <w:pPr>
        <w:rPr>
          <w:lang w:val="ru-RU"/>
        </w:rPr>
      </w:pPr>
      <w:ins w:id="121" w:author="Люция Е. Айтуова" w:date="2017-05-03T09:42:00Z">
        <w:r>
          <w:rPr>
            <w:noProof/>
            <w:lang w:val="ru-RU" w:eastAsia="ru-RU"/>
          </w:rPr>
          <w:drawing>
            <wp:inline distT="0" distB="0" distL="0" distR="0" wp14:anchorId="21DAFF1E" wp14:editId="6979E315">
              <wp:extent cx="1847619" cy="590476"/>
              <wp:effectExtent l="0" t="0" r="635" b="635"/>
              <wp:docPr id="917" name="Рисунок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47619" cy="590476"/>
                      </a:xfrm>
                      <a:prstGeom prst="rect">
                        <a:avLst/>
                      </a:prstGeom>
                    </pic:spPr>
                  </pic:pic>
                </a:graphicData>
              </a:graphic>
            </wp:inline>
          </w:drawing>
        </w:r>
      </w:ins>
    </w:p>
    <w:p w14:paraId="01818437" w14:textId="34F15A1B" w:rsidR="002B4C4D" w:rsidRDefault="002B4C4D" w:rsidP="002B4C4D">
      <w:pPr>
        <w:rPr>
          <w:lang w:val="ru-RU"/>
        </w:rPr>
      </w:pPr>
      <w:r w:rsidRPr="002B4C4D">
        <w:rPr>
          <w:lang w:val="ru-RU"/>
        </w:rPr>
        <w:t>Далее Рецензент выбрал резолюции «На исполнение» и «На рассмотрение» и нажал на «Отправить». Маршрут процесса должен быть таким:</w:t>
      </w:r>
    </w:p>
    <w:p w14:paraId="2A1A8884" w14:textId="7FB33AAB" w:rsidR="002B4C4D" w:rsidRDefault="002B4C4D" w:rsidP="002B4C4D">
      <w:pPr>
        <w:rPr>
          <w:lang w:val="ru-RU"/>
        </w:rPr>
      </w:pPr>
      <w:ins w:id="122" w:author="Люция Е. Айтуова" w:date="2017-05-03T09:42:00Z">
        <w:r>
          <w:rPr>
            <w:noProof/>
            <w:lang w:val="ru-RU" w:eastAsia="ru-RU"/>
          </w:rPr>
          <w:lastRenderedPageBreak/>
          <w:drawing>
            <wp:inline distT="0" distB="0" distL="0" distR="0" wp14:anchorId="318C65A2" wp14:editId="7223C087">
              <wp:extent cx="2057143" cy="742857"/>
              <wp:effectExtent l="0" t="0" r="635" b="635"/>
              <wp:docPr id="918" name="Рисунок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57143" cy="742857"/>
                      </a:xfrm>
                      <a:prstGeom prst="rect">
                        <a:avLst/>
                      </a:prstGeom>
                    </pic:spPr>
                  </pic:pic>
                </a:graphicData>
              </a:graphic>
            </wp:inline>
          </w:drawing>
        </w:r>
      </w:ins>
    </w:p>
    <w:p w14:paraId="50B2E677" w14:textId="77777777" w:rsidR="002B4C4D" w:rsidRPr="002B4C4D" w:rsidRDefault="002B4C4D" w:rsidP="002B4C4D">
      <w:pPr>
        <w:rPr>
          <w:lang w:val="ru-RU"/>
        </w:rPr>
      </w:pPr>
      <w:r w:rsidRPr="002B4C4D">
        <w:rPr>
          <w:lang w:val="ru-RU"/>
        </w:rPr>
        <w:t>Далее, независимо от действия Рецензента резолюции «На рассмотрение» и исполнителей резолюции «На исполнение», второй этап будет оставаться этапом 2 Исполнение, рассмотрение и будет активным пока все исполнители и рецензенты, либо исполнители данных рецензентов и исполнителей не завершать свои задания.</w:t>
      </w:r>
    </w:p>
    <w:p w14:paraId="19DEB745" w14:textId="3263EC29" w:rsidR="002B4C4D" w:rsidRDefault="002B4C4D" w:rsidP="002B4C4D">
      <w:pPr>
        <w:rPr>
          <w:lang w:val="ru-RU"/>
        </w:rPr>
      </w:pPr>
      <w:r w:rsidRPr="002B4C4D">
        <w:rPr>
          <w:lang w:val="ru-RU"/>
        </w:rPr>
        <w:t>Но если, к примеру, был запущен процесс «На рассмотрение», маршрут процесса такой:</w:t>
      </w:r>
    </w:p>
    <w:p w14:paraId="3E67AEF8" w14:textId="3FD90F4F" w:rsidR="002B4C4D" w:rsidRDefault="002B4C4D" w:rsidP="002B4C4D">
      <w:pPr>
        <w:rPr>
          <w:lang w:val="ru-RU"/>
        </w:rPr>
      </w:pPr>
      <w:ins w:id="123" w:author="Люция Е. Айтуова" w:date="2017-05-03T09:42:00Z">
        <w:r>
          <w:rPr>
            <w:noProof/>
            <w:lang w:val="ru-RU" w:eastAsia="ru-RU"/>
          </w:rPr>
          <w:drawing>
            <wp:inline distT="0" distB="0" distL="0" distR="0" wp14:anchorId="6C7575E6" wp14:editId="7138E666">
              <wp:extent cx="1847619" cy="590476"/>
              <wp:effectExtent l="0" t="0" r="635" b="635"/>
              <wp:docPr id="919" name="Рисунок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47619" cy="590476"/>
                      </a:xfrm>
                      <a:prstGeom prst="rect">
                        <a:avLst/>
                      </a:prstGeom>
                    </pic:spPr>
                  </pic:pic>
                </a:graphicData>
              </a:graphic>
            </wp:inline>
          </w:drawing>
        </w:r>
      </w:ins>
    </w:p>
    <w:p w14:paraId="052D28E6" w14:textId="254E883B" w:rsidR="002B4C4D" w:rsidRDefault="002B4C4D" w:rsidP="002B4C4D">
      <w:pPr>
        <w:rPr>
          <w:lang w:val="ru-RU"/>
        </w:rPr>
      </w:pPr>
      <w:r w:rsidRPr="002B4C4D">
        <w:rPr>
          <w:lang w:val="ru-RU"/>
        </w:rPr>
        <w:t>И Рецензент выбрал одну резолюцию «На рассмотрение», то маршрут процесса должен стать таким:</w:t>
      </w:r>
    </w:p>
    <w:p w14:paraId="50CCF502" w14:textId="2F76560B" w:rsidR="002B4C4D" w:rsidRDefault="002B4C4D" w:rsidP="002B4C4D">
      <w:pPr>
        <w:rPr>
          <w:lang w:val="ru-RU"/>
        </w:rPr>
      </w:pPr>
      <w:ins w:id="124" w:author="Люция Е. Айтуова" w:date="2017-05-03T09:42:00Z">
        <w:r>
          <w:rPr>
            <w:noProof/>
            <w:lang w:val="ru-RU" w:eastAsia="ru-RU"/>
          </w:rPr>
          <w:drawing>
            <wp:inline distT="0" distB="0" distL="0" distR="0" wp14:anchorId="34F2AB1C" wp14:editId="5C9B1714">
              <wp:extent cx="3152381" cy="590476"/>
              <wp:effectExtent l="0" t="0" r="0" b="635"/>
              <wp:docPr id="920" name="Рисунок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2381" cy="590476"/>
                      </a:xfrm>
                      <a:prstGeom prst="rect">
                        <a:avLst/>
                      </a:prstGeom>
                    </pic:spPr>
                  </pic:pic>
                </a:graphicData>
              </a:graphic>
            </wp:inline>
          </w:drawing>
        </w:r>
      </w:ins>
    </w:p>
    <w:p w14:paraId="69A9ABF5" w14:textId="412FB621" w:rsidR="002B4C4D" w:rsidRPr="002B4C4D" w:rsidRDefault="002B4C4D" w:rsidP="00F31D60">
      <w:pPr>
        <w:pStyle w:val="a4"/>
        <w:numPr>
          <w:ilvl w:val="0"/>
          <w:numId w:val="12"/>
        </w:numPr>
        <w:rPr>
          <w:lang w:val="ru-RU"/>
        </w:rPr>
      </w:pPr>
      <w:r w:rsidRPr="002B4C4D">
        <w:rPr>
          <w:lang w:val="ru-RU"/>
        </w:rPr>
        <w:t>Необходимо, чтобы при создании нового процесса, у пользователя была возможность добавить этап и присвоить ему наименование.</w:t>
      </w:r>
    </w:p>
    <w:p w14:paraId="69CFAFE5" w14:textId="42780DB1" w:rsidR="002B4C4D" w:rsidRDefault="002B4C4D" w:rsidP="00F31D60">
      <w:pPr>
        <w:pStyle w:val="a4"/>
        <w:numPr>
          <w:ilvl w:val="1"/>
          <w:numId w:val="12"/>
        </w:numPr>
        <w:tabs>
          <w:tab w:val="left" w:pos="1350"/>
        </w:tabs>
        <w:ind w:hanging="256"/>
        <w:rPr>
          <w:lang w:val="ru-RU"/>
        </w:rPr>
      </w:pPr>
      <w:r w:rsidRPr="002B4C4D">
        <w:rPr>
          <w:lang w:val="ru-RU"/>
        </w:rPr>
        <w:t>Для СЭД этапы коробочных процессов для коробочных типов карточек перечислены в таблице ниже.</w:t>
      </w:r>
    </w:p>
    <w:p w14:paraId="132E1DEE" w14:textId="1CD7221D" w:rsidR="002B4C4D" w:rsidRDefault="002B4C4D" w:rsidP="002B4C4D">
      <w:pPr>
        <w:pStyle w:val="a6"/>
        <w:spacing w:after="0"/>
        <w:rPr>
          <w:lang w:val="ru-RU"/>
        </w:rPr>
      </w:pPr>
      <w:r w:rsidRPr="002B4C4D">
        <w:rPr>
          <w:lang w:val="ru-RU"/>
        </w:rPr>
        <w:t xml:space="preserve">Таблица </w:t>
      </w:r>
      <w:r>
        <w:fldChar w:fldCharType="begin"/>
      </w:r>
      <w:r w:rsidRPr="002B4C4D">
        <w:rPr>
          <w:lang w:val="ru-RU"/>
        </w:rPr>
        <w:instrText xml:space="preserve"> </w:instrText>
      </w:r>
      <w:r>
        <w:instrText>SEQ</w:instrText>
      </w:r>
      <w:r w:rsidRPr="002B4C4D">
        <w:rPr>
          <w:lang w:val="ru-RU"/>
        </w:rPr>
        <w:instrText xml:space="preserve"> Таблица \* </w:instrText>
      </w:r>
      <w:r>
        <w:instrText>ARABIC</w:instrText>
      </w:r>
      <w:r w:rsidRPr="002B4C4D">
        <w:rPr>
          <w:lang w:val="ru-RU"/>
        </w:rPr>
        <w:instrText xml:space="preserve"> </w:instrText>
      </w:r>
      <w:r>
        <w:fldChar w:fldCharType="separate"/>
      </w:r>
      <w:r w:rsidR="006E2C4E" w:rsidRPr="006E2C4E">
        <w:rPr>
          <w:noProof/>
          <w:lang w:val="ru-RU"/>
        </w:rPr>
        <w:t>2</w:t>
      </w:r>
      <w:r>
        <w:fldChar w:fldCharType="end"/>
      </w:r>
      <w:r>
        <w:rPr>
          <w:lang w:val="ru-RU"/>
        </w:rPr>
        <w:t xml:space="preserve"> </w:t>
      </w:r>
      <w:r w:rsidRPr="002B4C4D">
        <w:rPr>
          <w:lang w:val="ru-RU"/>
        </w:rPr>
        <w:t>Этапы коробочных процессов для коробочных типов карточек СЭД</w:t>
      </w:r>
    </w:p>
    <w:tbl>
      <w:tblPr>
        <w:tblStyle w:val="a8"/>
        <w:tblW w:w="9355" w:type="dxa"/>
        <w:tblLook w:val="04A0" w:firstRow="1" w:lastRow="0" w:firstColumn="1" w:lastColumn="0" w:noHBand="0" w:noVBand="1"/>
      </w:tblPr>
      <w:tblGrid>
        <w:gridCol w:w="2131"/>
        <w:gridCol w:w="2574"/>
        <w:gridCol w:w="2315"/>
        <w:gridCol w:w="2335"/>
      </w:tblGrid>
      <w:tr w:rsidR="002B4C4D" w:rsidRPr="00AD5AD2" w14:paraId="7466251E" w14:textId="77777777" w:rsidTr="00876497">
        <w:trPr>
          <w:tblHeader/>
        </w:trPr>
        <w:tc>
          <w:tcPr>
            <w:tcW w:w="2155" w:type="dxa"/>
          </w:tcPr>
          <w:p w14:paraId="2B1F2B90" w14:textId="77777777" w:rsidR="002B4C4D" w:rsidRPr="002B4C4D" w:rsidRDefault="002B4C4D" w:rsidP="002B4C4D">
            <w:pPr>
              <w:ind w:left="-27" w:firstLine="27"/>
              <w:rPr>
                <w:b/>
              </w:rPr>
            </w:pPr>
            <w:r w:rsidRPr="002B4C4D">
              <w:rPr>
                <w:b/>
              </w:rPr>
              <w:t>Тип карточки</w:t>
            </w:r>
          </w:p>
        </w:tc>
        <w:tc>
          <w:tcPr>
            <w:tcW w:w="2470" w:type="dxa"/>
          </w:tcPr>
          <w:p w14:paraId="65D7013C" w14:textId="77777777" w:rsidR="002B4C4D" w:rsidRPr="002B4C4D" w:rsidRDefault="002B4C4D" w:rsidP="002B4C4D">
            <w:pPr>
              <w:ind w:left="-27" w:firstLine="27"/>
              <w:rPr>
                <w:b/>
              </w:rPr>
            </w:pPr>
            <w:r w:rsidRPr="002B4C4D">
              <w:rPr>
                <w:b/>
              </w:rPr>
              <w:t>Процесс</w:t>
            </w:r>
          </w:p>
        </w:tc>
        <w:tc>
          <w:tcPr>
            <w:tcW w:w="2371" w:type="dxa"/>
          </w:tcPr>
          <w:p w14:paraId="04575768" w14:textId="77777777" w:rsidR="002B4C4D" w:rsidRPr="002B4C4D" w:rsidRDefault="002B4C4D" w:rsidP="002B4C4D">
            <w:pPr>
              <w:ind w:left="-27" w:firstLine="27"/>
              <w:rPr>
                <w:b/>
              </w:rPr>
            </w:pPr>
            <w:r w:rsidRPr="002B4C4D">
              <w:rPr>
                <w:b/>
              </w:rPr>
              <w:t>Этапы процесса</w:t>
            </w:r>
          </w:p>
        </w:tc>
        <w:tc>
          <w:tcPr>
            <w:tcW w:w="2359" w:type="dxa"/>
          </w:tcPr>
          <w:p w14:paraId="25C0E6E2" w14:textId="77777777" w:rsidR="002B4C4D" w:rsidRPr="002B4C4D" w:rsidRDefault="002B4C4D" w:rsidP="002B4C4D">
            <w:pPr>
              <w:ind w:left="-27" w:firstLine="27"/>
              <w:rPr>
                <w:b/>
                <w:lang w:val="ru-RU"/>
              </w:rPr>
            </w:pPr>
            <w:r w:rsidRPr="002B4C4D">
              <w:rPr>
                <w:b/>
                <w:lang w:val="ru-RU"/>
              </w:rPr>
              <w:t>Состояние карточки документа при завершении процесса</w:t>
            </w:r>
          </w:p>
        </w:tc>
      </w:tr>
      <w:tr w:rsidR="002B4C4D" w:rsidRPr="00AD5AD2" w14:paraId="6160F54D" w14:textId="77777777" w:rsidTr="00876497">
        <w:tc>
          <w:tcPr>
            <w:tcW w:w="2155" w:type="dxa"/>
            <w:vMerge w:val="restart"/>
          </w:tcPr>
          <w:p w14:paraId="0DAAF8DF" w14:textId="77777777" w:rsidR="002B4C4D" w:rsidRPr="002B4C4D" w:rsidRDefault="002B4C4D" w:rsidP="002B4C4D">
            <w:pPr>
              <w:ind w:left="-27" w:firstLine="27"/>
              <w:rPr>
                <w:lang w:val="ru-RU"/>
              </w:rPr>
            </w:pPr>
            <w:r w:rsidRPr="002B4C4D">
              <w:rPr>
                <w:lang w:val="ru-RU"/>
              </w:rPr>
              <w:t>Внешний входящий документ;</w:t>
            </w:r>
          </w:p>
          <w:p w14:paraId="731A37FC" w14:textId="77777777" w:rsidR="002B4C4D" w:rsidRPr="002B4C4D" w:rsidRDefault="002B4C4D" w:rsidP="002B4C4D">
            <w:pPr>
              <w:ind w:left="-27" w:firstLine="27"/>
              <w:rPr>
                <w:lang w:val="ru-RU"/>
              </w:rPr>
            </w:pPr>
            <w:r w:rsidRPr="002B4C4D">
              <w:rPr>
                <w:lang w:val="ru-RU"/>
              </w:rPr>
              <w:t>Входящее обращение;</w:t>
            </w:r>
          </w:p>
          <w:p w14:paraId="4FE2A87F" w14:textId="77777777" w:rsidR="002B4C4D" w:rsidRPr="002B4C4D" w:rsidRDefault="002B4C4D" w:rsidP="002B4C4D">
            <w:pPr>
              <w:ind w:left="-27" w:firstLine="27"/>
            </w:pPr>
            <w:r w:rsidRPr="002B4C4D">
              <w:lastRenderedPageBreak/>
              <w:t>Внутренний входящий документ.</w:t>
            </w:r>
          </w:p>
          <w:p w14:paraId="4566E3FB" w14:textId="77777777" w:rsidR="002B4C4D" w:rsidRPr="002B4C4D" w:rsidRDefault="002B4C4D" w:rsidP="002B4C4D">
            <w:pPr>
              <w:ind w:left="-27" w:firstLine="27"/>
            </w:pPr>
          </w:p>
        </w:tc>
        <w:tc>
          <w:tcPr>
            <w:tcW w:w="2470" w:type="dxa"/>
          </w:tcPr>
          <w:p w14:paraId="1744F7D7" w14:textId="77777777" w:rsidR="002B4C4D" w:rsidRPr="002B4C4D" w:rsidRDefault="002B4C4D" w:rsidP="002B4C4D">
            <w:pPr>
              <w:ind w:left="-27" w:firstLine="27"/>
            </w:pPr>
            <w:r w:rsidRPr="002B4C4D">
              <w:lastRenderedPageBreak/>
              <w:t>На рассмотрение</w:t>
            </w:r>
          </w:p>
        </w:tc>
        <w:tc>
          <w:tcPr>
            <w:tcW w:w="2371" w:type="dxa"/>
          </w:tcPr>
          <w:p w14:paraId="4BE4BCE9" w14:textId="77777777" w:rsidR="002B4C4D" w:rsidRPr="002B4C4D" w:rsidRDefault="002B4C4D" w:rsidP="002B4C4D">
            <w:pPr>
              <w:ind w:left="-27" w:firstLine="27"/>
              <w:rPr>
                <w:lang w:val="ru-RU"/>
              </w:rPr>
            </w:pPr>
            <w:r w:rsidRPr="002B4C4D">
              <w:rPr>
                <w:lang w:val="ru-RU"/>
              </w:rPr>
              <w:t>1 Рассмотрение</w:t>
            </w:r>
          </w:p>
          <w:p w14:paraId="21300D44" w14:textId="54D07774" w:rsidR="002B4C4D" w:rsidRPr="00254852" w:rsidRDefault="002B4C4D" w:rsidP="002B4C4D">
            <w:pPr>
              <w:ind w:left="-27" w:firstLine="27"/>
              <w:rPr>
                <w:lang w:val="ru-RU"/>
              </w:rPr>
            </w:pPr>
            <w:r w:rsidRPr="002B4C4D">
              <w:rPr>
                <w:lang w:val="ru-RU"/>
              </w:rPr>
              <w:t xml:space="preserve">2 Исполнение (см. также п. </w:t>
            </w:r>
            <w:r w:rsidRPr="002B4C4D">
              <w:fldChar w:fldCharType="begin"/>
            </w:r>
            <w:r w:rsidRPr="002B4C4D">
              <w:rPr>
                <w:lang w:val="ru-RU"/>
              </w:rPr>
              <w:instrText xml:space="preserve"> </w:instrText>
            </w:r>
            <w:r w:rsidRPr="002B4C4D">
              <w:instrText>REF</w:instrText>
            </w:r>
            <w:r w:rsidRPr="002B4C4D">
              <w:rPr>
                <w:lang w:val="ru-RU"/>
              </w:rPr>
              <w:instrText xml:space="preserve"> _</w:instrText>
            </w:r>
            <w:r w:rsidRPr="002B4C4D">
              <w:instrText>Ref</w:instrText>
            </w:r>
            <w:r w:rsidRPr="002B4C4D">
              <w:rPr>
                <w:lang w:val="ru-RU"/>
              </w:rPr>
              <w:instrText>476059174 \</w:instrText>
            </w:r>
            <w:r w:rsidRPr="002B4C4D">
              <w:instrText>r</w:instrText>
            </w:r>
            <w:r w:rsidRPr="002B4C4D">
              <w:rPr>
                <w:lang w:val="ru-RU"/>
              </w:rPr>
              <w:instrText xml:space="preserve"> \</w:instrText>
            </w:r>
            <w:r w:rsidRPr="002B4C4D">
              <w:instrText>h</w:instrText>
            </w:r>
            <w:r w:rsidRPr="002B4C4D">
              <w:rPr>
                <w:lang w:val="ru-RU"/>
              </w:rPr>
              <w:instrText xml:space="preserve">  \* </w:instrText>
            </w:r>
            <w:r>
              <w:instrText>MERGEFORMAT</w:instrText>
            </w:r>
            <w:r w:rsidRPr="002B4C4D">
              <w:rPr>
                <w:lang w:val="ru-RU"/>
              </w:rPr>
              <w:instrText xml:space="preserve"> </w:instrText>
            </w:r>
            <w:r w:rsidRPr="002B4C4D">
              <w:fldChar w:fldCharType="separate"/>
            </w:r>
            <w:r w:rsidRPr="00254852">
              <w:rPr>
                <w:lang w:val="ru-RU"/>
              </w:rPr>
              <w:t>4</w:t>
            </w:r>
            <w:r w:rsidRPr="002B4C4D">
              <w:fldChar w:fldCharType="end"/>
            </w:r>
            <w:r w:rsidRPr="00254852">
              <w:rPr>
                <w:lang w:val="ru-RU"/>
              </w:rPr>
              <w:t xml:space="preserve"> выше)</w:t>
            </w:r>
          </w:p>
        </w:tc>
        <w:tc>
          <w:tcPr>
            <w:tcW w:w="2359" w:type="dxa"/>
            <w:vMerge w:val="restart"/>
          </w:tcPr>
          <w:p w14:paraId="4B799C48" w14:textId="77777777" w:rsidR="002B4C4D" w:rsidRPr="002B4C4D" w:rsidRDefault="002B4C4D" w:rsidP="002B4C4D">
            <w:pPr>
              <w:ind w:left="-27" w:firstLine="27"/>
              <w:rPr>
                <w:lang w:val="ru-RU"/>
              </w:rPr>
            </w:pPr>
            <w:r w:rsidRPr="002B4C4D">
              <w:rPr>
                <w:lang w:val="ru-RU"/>
              </w:rPr>
              <w:t>Рассмотрен/ Исполнен/ Согласован/ Ознакомлен/</w:t>
            </w:r>
          </w:p>
          <w:p w14:paraId="136D40F0" w14:textId="77777777" w:rsidR="002B4C4D" w:rsidRPr="002B4C4D" w:rsidRDefault="002B4C4D" w:rsidP="002B4C4D">
            <w:pPr>
              <w:ind w:left="-27" w:firstLine="27"/>
              <w:rPr>
                <w:lang w:val="ru-RU"/>
              </w:rPr>
            </w:pPr>
            <w:r w:rsidRPr="002B4C4D">
              <w:rPr>
                <w:lang w:val="ru-RU"/>
              </w:rPr>
              <w:t>Отозван</w:t>
            </w:r>
          </w:p>
        </w:tc>
      </w:tr>
      <w:tr w:rsidR="002B4C4D" w:rsidRPr="00A8614F" w14:paraId="02AF291B" w14:textId="77777777" w:rsidTr="00876497">
        <w:tc>
          <w:tcPr>
            <w:tcW w:w="2155" w:type="dxa"/>
            <w:vMerge/>
          </w:tcPr>
          <w:p w14:paraId="5FAF7B10" w14:textId="77777777" w:rsidR="002B4C4D" w:rsidRPr="002B4C4D" w:rsidRDefault="002B4C4D" w:rsidP="002B4C4D">
            <w:pPr>
              <w:ind w:left="-27" w:firstLine="27"/>
              <w:rPr>
                <w:lang w:val="ru-RU"/>
              </w:rPr>
            </w:pPr>
          </w:p>
        </w:tc>
        <w:tc>
          <w:tcPr>
            <w:tcW w:w="2470" w:type="dxa"/>
          </w:tcPr>
          <w:p w14:paraId="6A110AD3" w14:textId="77777777" w:rsidR="002B4C4D" w:rsidRPr="002B4C4D" w:rsidRDefault="002B4C4D" w:rsidP="002B4C4D">
            <w:pPr>
              <w:ind w:left="-27" w:firstLine="27"/>
            </w:pPr>
            <w:r w:rsidRPr="002B4C4D">
              <w:t>Добавить резолюцию</w:t>
            </w:r>
          </w:p>
        </w:tc>
        <w:tc>
          <w:tcPr>
            <w:tcW w:w="2371" w:type="dxa"/>
          </w:tcPr>
          <w:p w14:paraId="2AD91DB7" w14:textId="5C838776" w:rsidR="002B4C4D" w:rsidRPr="002B4C4D" w:rsidRDefault="002B4C4D" w:rsidP="002B4C4D">
            <w:pPr>
              <w:ind w:left="-27" w:firstLine="27"/>
              <w:rPr>
                <w:lang w:val="ru-RU"/>
              </w:rPr>
            </w:pPr>
            <w:r w:rsidRPr="002B4C4D">
              <w:rPr>
                <w:lang w:val="ru-RU"/>
              </w:rPr>
              <w:t xml:space="preserve">1 Исполнение (см. также п. </w:t>
            </w:r>
            <w:r w:rsidRPr="002B4C4D">
              <w:fldChar w:fldCharType="begin"/>
            </w:r>
            <w:r w:rsidRPr="002B4C4D">
              <w:rPr>
                <w:lang w:val="ru-RU"/>
              </w:rPr>
              <w:instrText xml:space="preserve"> </w:instrText>
            </w:r>
            <w:r w:rsidRPr="002B4C4D">
              <w:instrText>REF</w:instrText>
            </w:r>
            <w:r w:rsidRPr="002B4C4D">
              <w:rPr>
                <w:lang w:val="ru-RU"/>
              </w:rPr>
              <w:instrText xml:space="preserve"> _</w:instrText>
            </w:r>
            <w:r w:rsidRPr="002B4C4D">
              <w:instrText>Ref</w:instrText>
            </w:r>
            <w:r w:rsidRPr="002B4C4D">
              <w:rPr>
                <w:lang w:val="ru-RU"/>
              </w:rPr>
              <w:instrText>476059174 \</w:instrText>
            </w:r>
            <w:r w:rsidRPr="002B4C4D">
              <w:instrText>r</w:instrText>
            </w:r>
            <w:r w:rsidRPr="002B4C4D">
              <w:rPr>
                <w:lang w:val="ru-RU"/>
              </w:rPr>
              <w:instrText xml:space="preserve"> \</w:instrText>
            </w:r>
            <w:r w:rsidRPr="002B4C4D">
              <w:instrText>h</w:instrText>
            </w:r>
            <w:r w:rsidRPr="002B4C4D">
              <w:rPr>
                <w:lang w:val="ru-RU"/>
              </w:rPr>
              <w:instrText xml:space="preserve">  \* </w:instrText>
            </w:r>
            <w:r>
              <w:instrText>MERGEFORMAT</w:instrText>
            </w:r>
            <w:r w:rsidRPr="002B4C4D">
              <w:rPr>
                <w:lang w:val="ru-RU"/>
              </w:rPr>
              <w:instrText xml:space="preserve"> </w:instrText>
            </w:r>
            <w:r w:rsidRPr="002B4C4D">
              <w:fldChar w:fldCharType="separate"/>
            </w:r>
            <w:r w:rsidRPr="002B4C4D">
              <w:rPr>
                <w:lang w:val="ru-RU"/>
              </w:rPr>
              <w:t>4</w:t>
            </w:r>
            <w:r w:rsidRPr="002B4C4D">
              <w:fldChar w:fldCharType="end"/>
            </w:r>
            <w:r w:rsidRPr="002B4C4D">
              <w:rPr>
                <w:lang w:val="ru-RU"/>
              </w:rPr>
              <w:t xml:space="preserve"> выше)</w:t>
            </w:r>
          </w:p>
        </w:tc>
        <w:tc>
          <w:tcPr>
            <w:tcW w:w="2359" w:type="dxa"/>
            <w:vMerge/>
          </w:tcPr>
          <w:p w14:paraId="6655BFE2" w14:textId="77777777" w:rsidR="002B4C4D" w:rsidRPr="002B4C4D" w:rsidRDefault="002B4C4D" w:rsidP="002B4C4D">
            <w:pPr>
              <w:ind w:left="-27" w:firstLine="27"/>
              <w:rPr>
                <w:lang w:val="ru-RU"/>
              </w:rPr>
            </w:pPr>
          </w:p>
        </w:tc>
      </w:tr>
      <w:tr w:rsidR="002B4C4D" w:rsidRPr="002B4C4D" w14:paraId="38E6F20F" w14:textId="77777777" w:rsidTr="00876497">
        <w:tc>
          <w:tcPr>
            <w:tcW w:w="2155" w:type="dxa"/>
          </w:tcPr>
          <w:p w14:paraId="14C8A8C8" w14:textId="77777777" w:rsidR="002B4C4D" w:rsidRPr="002B4C4D" w:rsidRDefault="002B4C4D" w:rsidP="002B4C4D">
            <w:pPr>
              <w:ind w:left="-27" w:firstLine="27"/>
              <w:rPr>
                <w:lang w:val="ru-RU"/>
              </w:rPr>
            </w:pPr>
            <w:r w:rsidRPr="002B4C4D">
              <w:rPr>
                <w:lang w:val="ru-RU"/>
              </w:rPr>
              <w:lastRenderedPageBreak/>
              <w:t>Внешний исходящий документ;</w:t>
            </w:r>
          </w:p>
          <w:p w14:paraId="70FFCE6E" w14:textId="77777777" w:rsidR="002B4C4D" w:rsidRPr="002B4C4D" w:rsidRDefault="002B4C4D" w:rsidP="002B4C4D">
            <w:pPr>
              <w:ind w:left="-27" w:firstLine="27"/>
              <w:rPr>
                <w:lang w:val="ru-RU"/>
              </w:rPr>
            </w:pPr>
            <w:r w:rsidRPr="002B4C4D">
              <w:rPr>
                <w:lang w:val="ru-RU"/>
              </w:rPr>
              <w:t>Исходящее обращение</w:t>
            </w:r>
          </w:p>
        </w:tc>
        <w:tc>
          <w:tcPr>
            <w:tcW w:w="2470" w:type="dxa"/>
          </w:tcPr>
          <w:p w14:paraId="209F57A3" w14:textId="77777777" w:rsidR="002B4C4D" w:rsidRPr="002B4C4D" w:rsidRDefault="002B4C4D" w:rsidP="002B4C4D">
            <w:pPr>
              <w:ind w:left="-27" w:firstLine="27"/>
              <w:rPr>
                <w:lang w:val="ru-RU"/>
              </w:rPr>
            </w:pPr>
            <w:r w:rsidRPr="002B4C4D">
              <w:rPr>
                <w:lang w:val="ru-RU"/>
              </w:rPr>
              <w:t>Исполнение исходящего документа/Исполнение исходящего обращения</w:t>
            </w:r>
          </w:p>
        </w:tc>
        <w:tc>
          <w:tcPr>
            <w:tcW w:w="2371" w:type="dxa"/>
          </w:tcPr>
          <w:p w14:paraId="1BF1BD7E" w14:textId="77777777" w:rsidR="002B4C4D" w:rsidRPr="002B4C4D" w:rsidRDefault="002B4C4D" w:rsidP="002B4C4D">
            <w:pPr>
              <w:ind w:left="-27" w:firstLine="27"/>
            </w:pPr>
            <w:r w:rsidRPr="002B4C4D">
              <w:t>1 Согласование</w:t>
            </w:r>
          </w:p>
          <w:p w14:paraId="23FF43DF" w14:textId="77777777" w:rsidR="002B4C4D" w:rsidRPr="002B4C4D" w:rsidRDefault="002B4C4D" w:rsidP="002B4C4D">
            <w:pPr>
              <w:ind w:left="-27" w:firstLine="27"/>
            </w:pPr>
            <w:r w:rsidRPr="002B4C4D">
              <w:t>2 Подписание</w:t>
            </w:r>
          </w:p>
          <w:p w14:paraId="12DB853A" w14:textId="77777777" w:rsidR="002B4C4D" w:rsidRPr="002B4C4D" w:rsidRDefault="002B4C4D" w:rsidP="002B4C4D">
            <w:pPr>
              <w:ind w:left="-27" w:firstLine="27"/>
            </w:pPr>
            <w:r w:rsidRPr="002B4C4D">
              <w:t>3 Регистрация</w:t>
            </w:r>
          </w:p>
        </w:tc>
        <w:tc>
          <w:tcPr>
            <w:tcW w:w="2359" w:type="dxa"/>
          </w:tcPr>
          <w:p w14:paraId="0A92B2ED" w14:textId="77777777" w:rsidR="002B4C4D" w:rsidRPr="002B4C4D" w:rsidRDefault="002B4C4D" w:rsidP="002B4C4D">
            <w:pPr>
              <w:ind w:left="-27" w:firstLine="27"/>
            </w:pPr>
            <w:r w:rsidRPr="002B4C4D">
              <w:t>Зарегистрирован/ Отозван/ Отправлен</w:t>
            </w:r>
          </w:p>
        </w:tc>
      </w:tr>
      <w:tr w:rsidR="002B4C4D" w:rsidRPr="002B4C4D" w14:paraId="08BEF063" w14:textId="77777777" w:rsidTr="00876497">
        <w:tc>
          <w:tcPr>
            <w:tcW w:w="2155" w:type="dxa"/>
          </w:tcPr>
          <w:p w14:paraId="0EE0F9A0" w14:textId="77777777" w:rsidR="002B4C4D" w:rsidRPr="002B4C4D" w:rsidRDefault="002B4C4D" w:rsidP="002B4C4D">
            <w:pPr>
              <w:ind w:left="-27" w:firstLine="27"/>
            </w:pPr>
            <w:r w:rsidRPr="002B4C4D">
              <w:t>Внутренний исходящий документ</w:t>
            </w:r>
          </w:p>
        </w:tc>
        <w:tc>
          <w:tcPr>
            <w:tcW w:w="2470" w:type="dxa"/>
          </w:tcPr>
          <w:p w14:paraId="67D5303C" w14:textId="77777777" w:rsidR="002B4C4D" w:rsidRPr="002B4C4D" w:rsidRDefault="002B4C4D" w:rsidP="002B4C4D">
            <w:pPr>
              <w:ind w:left="-27" w:firstLine="27"/>
            </w:pPr>
            <w:r w:rsidRPr="002B4C4D">
              <w:t>Исполнение внутреннего исходящего</w:t>
            </w:r>
          </w:p>
        </w:tc>
        <w:tc>
          <w:tcPr>
            <w:tcW w:w="2371" w:type="dxa"/>
          </w:tcPr>
          <w:p w14:paraId="78A86814" w14:textId="77777777" w:rsidR="002B4C4D" w:rsidRPr="002B4C4D" w:rsidRDefault="002B4C4D" w:rsidP="002B4C4D">
            <w:pPr>
              <w:ind w:left="-27" w:firstLine="27"/>
            </w:pPr>
            <w:r w:rsidRPr="002B4C4D">
              <w:t>1 Согласование</w:t>
            </w:r>
          </w:p>
          <w:p w14:paraId="6FADB1E3" w14:textId="77777777" w:rsidR="002B4C4D" w:rsidRPr="002B4C4D" w:rsidRDefault="002B4C4D" w:rsidP="002B4C4D">
            <w:pPr>
              <w:ind w:left="-27" w:firstLine="27"/>
            </w:pPr>
            <w:r w:rsidRPr="002B4C4D">
              <w:t>2 Подписание</w:t>
            </w:r>
          </w:p>
          <w:p w14:paraId="758E3D95" w14:textId="77777777" w:rsidR="002B4C4D" w:rsidRPr="002B4C4D" w:rsidRDefault="002B4C4D" w:rsidP="002B4C4D">
            <w:pPr>
              <w:ind w:left="-27" w:firstLine="27"/>
            </w:pPr>
            <w:r w:rsidRPr="002B4C4D">
              <w:t>3 Автоматическая регистрация</w:t>
            </w:r>
          </w:p>
        </w:tc>
        <w:tc>
          <w:tcPr>
            <w:tcW w:w="2359" w:type="dxa"/>
          </w:tcPr>
          <w:p w14:paraId="6CDD8186" w14:textId="77777777" w:rsidR="002B4C4D" w:rsidRPr="002B4C4D" w:rsidRDefault="002B4C4D" w:rsidP="002B4C4D">
            <w:pPr>
              <w:ind w:left="-27" w:firstLine="27"/>
            </w:pPr>
            <w:r w:rsidRPr="002B4C4D">
              <w:t>Отправлен/ Отозван</w:t>
            </w:r>
          </w:p>
        </w:tc>
      </w:tr>
      <w:tr w:rsidR="002B4C4D" w:rsidRPr="002B4C4D" w14:paraId="06C5CF3A" w14:textId="77777777" w:rsidTr="00876497">
        <w:tc>
          <w:tcPr>
            <w:tcW w:w="2155" w:type="dxa"/>
          </w:tcPr>
          <w:p w14:paraId="2018BF70" w14:textId="77777777" w:rsidR="002B4C4D" w:rsidRPr="002B4C4D" w:rsidRDefault="002B4C4D" w:rsidP="002B4C4D">
            <w:pPr>
              <w:ind w:left="-27" w:firstLine="27"/>
            </w:pPr>
            <w:r w:rsidRPr="002B4C4D">
              <w:t>Приказ;</w:t>
            </w:r>
          </w:p>
          <w:p w14:paraId="7074EB60" w14:textId="77777777" w:rsidR="002B4C4D" w:rsidRPr="002B4C4D" w:rsidRDefault="002B4C4D" w:rsidP="002B4C4D">
            <w:pPr>
              <w:ind w:left="-27" w:firstLine="27"/>
            </w:pPr>
            <w:r w:rsidRPr="002B4C4D">
              <w:t>Распоряжение.</w:t>
            </w:r>
          </w:p>
        </w:tc>
        <w:tc>
          <w:tcPr>
            <w:tcW w:w="2470" w:type="dxa"/>
          </w:tcPr>
          <w:p w14:paraId="5076AAD9" w14:textId="77777777" w:rsidR="002B4C4D" w:rsidRPr="002B4C4D" w:rsidRDefault="002B4C4D" w:rsidP="002B4C4D">
            <w:pPr>
              <w:ind w:left="-27" w:firstLine="27"/>
              <w:rPr>
                <w:lang w:val="ru-RU"/>
              </w:rPr>
            </w:pPr>
            <w:r w:rsidRPr="002B4C4D">
              <w:rPr>
                <w:lang w:val="ru-RU"/>
              </w:rPr>
              <w:t>Согласование и подписание приказа/ Согласование и подписание распоряжения</w:t>
            </w:r>
          </w:p>
        </w:tc>
        <w:tc>
          <w:tcPr>
            <w:tcW w:w="2371" w:type="dxa"/>
          </w:tcPr>
          <w:p w14:paraId="7385331A" w14:textId="77777777" w:rsidR="002B4C4D" w:rsidRPr="002B4C4D" w:rsidRDefault="002B4C4D" w:rsidP="002B4C4D">
            <w:pPr>
              <w:ind w:left="-27" w:firstLine="27"/>
              <w:rPr>
                <w:lang w:val="ru-RU"/>
              </w:rPr>
            </w:pPr>
            <w:r w:rsidRPr="002B4C4D">
              <w:rPr>
                <w:lang w:val="ru-RU"/>
              </w:rPr>
              <w:t>1 Согласование</w:t>
            </w:r>
          </w:p>
          <w:p w14:paraId="58065857" w14:textId="77777777" w:rsidR="002B4C4D" w:rsidRPr="002B4C4D" w:rsidRDefault="002B4C4D" w:rsidP="002B4C4D">
            <w:pPr>
              <w:ind w:left="-27" w:firstLine="27"/>
              <w:rPr>
                <w:lang w:val="ru-RU"/>
              </w:rPr>
            </w:pPr>
            <w:r w:rsidRPr="002B4C4D">
              <w:rPr>
                <w:lang w:val="ru-RU"/>
              </w:rPr>
              <w:t>2 Подписание</w:t>
            </w:r>
          </w:p>
          <w:p w14:paraId="0677F107" w14:textId="77777777" w:rsidR="002B4C4D" w:rsidRPr="002B4C4D" w:rsidRDefault="002B4C4D" w:rsidP="002B4C4D">
            <w:pPr>
              <w:ind w:left="-27" w:firstLine="27"/>
              <w:rPr>
                <w:lang w:val="ru-RU"/>
              </w:rPr>
            </w:pPr>
            <w:r w:rsidRPr="002B4C4D">
              <w:rPr>
                <w:lang w:val="ru-RU"/>
              </w:rPr>
              <w:t>3 Автоматическая регистрация</w:t>
            </w:r>
          </w:p>
          <w:p w14:paraId="426650D7" w14:textId="77777777" w:rsidR="002B4C4D" w:rsidRPr="002B4C4D" w:rsidRDefault="002B4C4D" w:rsidP="002B4C4D">
            <w:pPr>
              <w:ind w:left="-27" w:firstLine="27"/>
              <w:rPr>
                <w:lang w:val="ru-RU"/>
              </w:rPr>
            </w:pPr>
            <w:r w:rsidRPr="002B4C4D">
              <w:rPr>
                <w:lang w:val="ru-RU"/>
              </w:rPr>
              <w:t>4 Исполнение и Ознакомление</w:t>
            </w:r>
          </w:p>
        </w:tc>
        <w:tc>
          <w:tcPr>
            <w:tcW w:w="2359" w:type="dxa"/>
          </w:tcPr>
          <w:p w14:paraId="6A3823E4" w14:textId="77777777" w:rsidR="002B4C4D" w:rsidRPr="002B4C4D" w:rsidRDefault="002B4C4D" w:rsidP="002B4C4D">
            <w:pPr>
              <w:ind w:left="-27" w:firstLine="27"/>
            </w:pPr>
            <w:r w:rsidRPr="002B4C4D">
              <w:t>Исполнен/Отозван</w:t>
            </w:r>
          </w:p>
        </w:tc>
      </w:tr>
      <w:tr w:rsidR="002B4C4D" w:rsidRPr="002B4C4D" w14:paraId="6A817D46" w14:textId="77777777" w:rsidTr="00876497">
        <w:tc>
          <w:tcPr>
            <w:tcW w:w="2155" w:type="dxa"/>
          </w:tcPr>
          <w:p w14:paraId="6DAB9F09" w14:textId="77777777" w:rsidR="002B4C4D" w:rsidRPr="002B4C4D" w:rsidRDefault="002B4C4D" w:rsidP="002B4C4D">
            <w:pPr>
              <w:ind w:left="-27" w:firstLine="27"/>
            </w:pPr>
            <w:r w:rsidRPr="002B4C4D">
              <w:t>Договор;</w:t>
            </w:r>
          </w:p>
          <w:p w14:paraId="6C011A99" w14:textId="77777777" w:rsidR="002B4C4D" w:rsidRPr="002B4C4D" w:rsidRDefault="002B4C4D" w:rsidP="002B4C4D">
            <w:pPr>
              <w:ind w:left="-27" w:firstLine="27"/>
            </w:pPr>
            <w:r w:rsidRPr="002B4C4D">
              <w:t>Дополнительное соглашение.</w:t>
            </w:r>
          </w:p>
        </w:tc>
        <w:tc>
          <w:tcPr>
            <w:tcW w:w="2470" w:type="dxa"/>
          </w:tcPr>
          <w:p w14:paraId="01664304" w14:textId="77777777" w:rsidR="002B4C4D" w:rsidRPr="002B4C4D" w:rsidRDefault="002B4C4D" w:rsidP="002B4C4D">
            <w:pPr>
              <w:ind w:left="-27" w:firstLine="27"/>
              <w:rPr>
                <w:lang w:val="ru-RU"/>
              </w:rPr>
            </w:pPr>
            <w:r w:rsidRPr="002B4C4D">
              <w:rPr>
                <w:lang w:val="ru-RU"/>
              </w:rPr>
              <w:t>Исполнение договора/Исполнение доп. соглашения</w:t>
            </w:r>
          </w:p>
        </w:tc>
        <w:tc>
          <w:tcPr>
            <w:tcW w:w="2371" w:type="dxa"/>
          </w:tcPr>
          <w:p w14:paraId="4B25A56D" w14:textId="77777777" w:rsidR="002B4C4D" w:rsidRPr="002B4C4D" w:rsidRDefault="002B4C4D" w:rsidP="002B4C4D">
            <w:pPr>
              <w:ind w:left="-27" w:firstLine="27"/>
              <w:rPr>
                <w:lang w:val="ru-RU"/>
              </w:rPr>
            </w:pPr>
            <w:r w:rsidRPr="002B4C4D">
              <w:rPr>
                <w:lang w:val="ru-RU"/>
              </w:rPr>
              <w:t>1 Согласование</w:t>
            </w:r>
          </w:p>
          <w:p w14:paraId="7E48308B" w14:textId="77777777" w:rsidR="002B4C4D" w:rsidRPr="002B4C4D" w:rsidRDefault="002B4C4D" w:rsidP="002B4C4D">
            <w:pPr>
              <w:ind w:left="-27" w:firstLine="27"/>
              <w:rPr>
                <w:lang w:val="ru-RU"/>
              </w:rPr>
            </w:pPr>
            <w:r w:rsidRPr="002B4C4D">
              <w:rPr>
                <w:lang w:val="ru-RU"/>
              </w:rPr>
              <w:t>2 Подписание</w:t>
            </w:r>
          </w:p>
          <w:p w14:paraId="327B4A05" w14:textId="77777777" w:rsidR="002B4C4D" w:rsidRPr="002B4C4D" w:rsidRDefault="002B4C4D" w:rsidP="002B4C4D">
            <w:pPr>
              <w:ind w:left="-27" w:firstLine="27"/>
              <w:rPr>
                <w:lang w:val="ru-RU"/>
              </w:rPr>
            </w:pPr>
            <w:r w:rsidRPr="002B4C4D">
              <w:rPr>
                <w:lang w:val="ru-RU"/>
              </w:rPr>
              <w:t>3 Регистрация</w:t>
            </w:r>
          </w:p>
          <w:p w14:paraId="3ED36FAB" w14:textId="77777777" w:rsidR="002B4C4D" w:rsidRPr="002B4C4D" w:rsidRDefault="002B4C4D" w:rsidP="002B4C4D">
            <w:pPr>
              <w:ind w:left="-27" w:firstLine="27"/>
              <w:rPr>
                <w:lang w:val="ru-RU"/>
              </w:rPr>
            </w:pPr>
            <w:r w:rsidRPr="002B4C4D">
              <w:rPr>
                <w:lang w:val="ru-RU"/>
              </w:rPr>
              <w:t>4 Исполнение и Ознакомление</w:t>
            </w:r>
          </w:p>
        </w:tc>
        <w:tc>
          <w:tcPr>
            <w:tcW w:w="2359" w:type="dxa"/>
          </w:tcPr>
          <w:p w14:paraId="506FC265" w14:textId="77777777" w:rsidR="002B4C4D" w:rsidRPr="002B4C4D" w:rsidRDefault="002B4C4D" w:rsidP="002B4C4D">
            <w:pPr>
              <w:ind w:left="-27" w:firstLine="27"/>
            </w:pPr>
            <w:r w:rsidRPr="002B4C4D">
              <w:t>Исполнен/Отозван</w:t>
            </w:r>
          </w:p>
        </w:tc>
      </w:tr>
      <w:tr w:rsidR="002B4C4D" w:rsidRPr="002B4C4D" w14:paraId="6ED997AF" w14:textId="77777777" w:rsidTr="00876497">
        <w:tc>
          <w:tcPr>
            <w:tcW w:w="2155" w:type="dxa"/>
          </w:tcPr>
          <w:p w14:paraId="04AFC571" w14:textId="77777777" w:rsidR="002B4C4D" w:rsidRPr="002B4C4D" w:rsidRDefault="002B4C4D" w:rsidP="002B4C4D">
            <w:pPr>
              <w:ind w:left="-27" w:firstLine="27"/>
            </w:pPr>
            <w:r w:rsidRPr="002B4C4D">
              <w:t>Служебная записка на командирование</w:t>
            </w:r>
          </w:p>
        </w:tc>
        <w:tc>
          <w:tcPr>
            <w:tcW w:w="2470" w:type="dxa"/>
          </w:tcPr>
          <w:p w14:paraId="66363FD0" w14:textId="77777777" w:rsidR="002B4C4D" w:rsidRPr="002B4C4D" w:rsidRDefault="002B4C4D" w:rsidP="002B4C4D">
            <w:pPr>
              <w:ind w:left="-27" w:firstLine="27"/>
            </w:pPr>
            <w:r w:rsidRPr="002B4C4D">
              <w:t>Исполнение СЗ на командирование</w:t>
            </w:r>
          </w:p>
        </w:tc>
        <w:tc>
          <w:tcPr>
            <w:tcW w:w="2371" w:type="dxa"/>
          </w:tcPr>
          <w:p w14:paraId="4A3AFE81" w14:textId="77777777" w:rsidR="002B4C4D" w:rsidRPr="002B4C4D" w:rsidRDefault="002B4C4D" w:rsidP="002B4C4D">
            <w:pPr>
              <w:ind w:left="-27" w:firstLine="27"/>
              <w:rPr>
                <w:lang w:val="ru-RU"/>
              </w:rPr>
            </w:pPr>
            <w:r w:rsidRPr="002B4C4D">
              <w:rPr>
                <w:lang w:val="ru-RU"/>
              </w:rPr>
              <w:t>1 Подписание</w:t>
            </w:r>
          </w:p>
          <w:p w14:paraId="544282F0" w14:textId="77777777" w:rsidR="002B4C4D" w:rsidRPr="002B4C4D" w:rsidRDefault="002B4C4D" w:rsidP="002B4C4D">
            <w:pPr>
              <w:ind w:left="-27" w:firstLine="27"/>
              <w:rPr>
                <w:lang w:val="ru-RU"/>
              </w:rPr>
            </w:pPr>
            <w:r w:rsidRPr="002B4C4D">
              <w:rPr>
                <w:lang w:val="ru-RU"/>
              </w:rPr>
              <w:t>2 Согласование</w:t>
            </w:r>
          </w:p>
          <w:p w14:paraId="16A6167E" w14:textId="77777777" w:rsidR="002B4C4D" w:rsidRPr="002B4C4D" w:rsidRDefault="002B4C4D" w:rsidP="002B4C4D">
            <w:pPr>
              <w:ind w:left="-27" w:firstLine="27"/>
              <w:rPr>
                <w:lang w:val="ru-RU"/>
              </w:rPr>
            </w:pPr>
            <w:r w:rsidRPr="002B4C4D">
              <w:rPr>
                <w:lang w:val="ru-RU"/>
              </w:rPr>
              <w:t>3 Подписание</w:t>
            </w:r>
          </w:p>
          <w:p w14:paraId="7CB9A96D" w14:textId="77777777" w:rsidR="002B4C4D" w:rsidRPr="002B4C4D" w:rsidRDefault="002B4C4D" w:rsidP="002B4C4D">
            <w:pPr>
              <w:ind w:left="-27" w:firstLine="27"/>
              <w:rPr>
                <w:lang w:val="ru-RU"/>
              </w:rPr>
            </w:pPr>
            <w:r w:rsidRPr="002B4C4D">
              <w:rPr>
                <w:lang w:val="ru-RU"/>
              </w:rPr>
              <w:t>4 Автоматическая регистрация</w:t>
            </w:r>
          </w:p>
          <w:p w14:paraId="79A5A9A3" w14:textId="77777777" w:rsidR="002B4C4D" w:rsidRPr="002B4C4D" w:rsidRDefault="002B4C4D" w:rsidP="002B4C4D">
            <w:pPr>
              <w:ind w:left="-27" w:firstLine="27"/>
              <w:rPr>
                <w:lang w:val="ru-RU"/>
              </w:rPr>
            </w:pPr>
            <w:r w:rsidRPr="002B4C4D">
              <w:rPr>
                <w:lang w:val="ru-RU"/>
              </w:rPr>
              <w:t>5 Исполнение</w:t>
            </w:r>
          </w:p>
        </w:tc>
        <w:tc>
          <w:tcPr>
            <w:tcW w:w="2359" w:type="dxa"/>
          </w:tcPr>
          <w:p w14:paraId="6369D9E8" w14:textId="77777777" w:rsidR="002B4C4D" w:rsidRPr="002B4C4D" w:rsidRDefault="002B4C4D" w:rsidP="002B4C4D">
            <w:pPr>
              <w:ind w:left="-27" w:firstLine="27"/>
            </w:pPr>
            <w:r w:rsidRPr="002B4C4D">
              <w:t>Исполнен/Отозван</w:t>
            </w:r>
          </w:p>
        </w:tc>
      </w:tr>
    </w:tbl>
    <w:p w14:paraId="2B425736" w14:textId="77777777" w:rsidR="002B4C4D" w:rsidRPr="002B4C4D" w:rsidRDefault="002B4C4D" w:rsidP="002B4C4D">
      <w:pPr>
        <w:rPr>
          <w:lang w:val="ru-RU"/>
        </w:rPr>
      </w:pPr>
    </w:p>
    <w:p w14:paraId="7F55A156" w14:textId="0457CA92" w:rsidR="004939E8" w:rsidRPr="004939E8" w:rsidRDefault="004939E8" w:rsidP="00F31D60">
      <w:pPr>
        <w:pStyle w:val="a4"/>
        <w:numPr>
          <w:ilvl w:val="1"/>
          <w:numId w:val="12"/>
        </w:numPr>
        <w:tabs>
          <w:tab w:val="left" w:pos="1350"/>
        </w:tabs>
        <w:ind w:hanging="256"/>
        <w:rPr>
          <w:lang w:val="ru-RU"/>
        </w:rPr>
      </w:pPr>
      <w:r w:rsidRPr="004939E8">
        <w:rPr>
          <w:lang w:val="ru-RU"/>
        </w:rPr>
        <w:t>Для типовых процессов СЭД, таких как «На исполнение», «На согласование», «На перевод», «На ознакомление» маршрут процесса должен состоять из одного этапа.</w:t>
      </w:r>
    </w:p>
    <w:p w14:paraId="131B6F35" w14:textId="61FE4C3F" w:rsidR="004939E8" w:rsidRPr="004939E8" w:rsidRDefault="004939E8" w:rsidP="00F31D60">
      <w:pPr>
        <w:pStyle w:val="a4"/>
        <w:numPr>
          <w:ilvl w:val="0"/>
          <w:numId w:val="12"/>
        </w:numPr>
        <w:rPr>
          <w:lang w:val="ru-RU"/>
        </w:rPr>
      </w:pPr>
      <w:r w:rsidRPr="004939E8">
        <w:rPr>
          <w:lang w:val="ru-RU"/>
        </w:rPr>
        <w:lastRenderedPageBreak/>
        <w:t>Под активным этапом подразумевается этап, на котором сейчас находится процесс, либо на котором был завершен процесс. Активный этап, как ранее уже говорилось, должен выделяться цветом. Из этого следует, что в маршруте процесса всегда должен быть активный этап и активный он может быть в следующих случаях:</w:t>
      </w:r>
    </w:p>
    <w:p w14:paraId="52B4A3EF" w14:textId="6C4B8E9D" w:rsidR="00EE6F0D" w:rsidRDefault="004939E8" w:rsidP="00F31D60">
      <w:pPr>
        <w:pStyle w:val="a4"/>
        <w:numPr>
          <w:ilvl w:val="1"/>
          <w:numId w:val="12"/>
        </w:numPr>
        <w:tabs>
          <w:tab w:val="left" w:pos="1350"/>
        </w:tabs>
        <w:ind w:hanging="256"/>
        <w:rPr>
          <w:lang w:val="ru-RU"/>
        </w:rPr>
      </w:pPr>
      <w:r w:rsidRPr="004939E8">
        <w:rPr>
          <w:lang w:val="ru-RU"/>
        </w:rPr>
        <w:t>Процесс находится на данном этапе, например, запущен процесс, и этап Согласование является активным:</w:t>
      </w:r>
    </w:p>
    <w:p w14:paraId="0DC5DA15" w14:textId="5C66B4A2" w:rsidR="00EE6F0D" w:rsidRDefault="004939E8" w:rsidP="00464E92">
      <w:pPr>
        <w:rPr>
          <w:b/>
          <w:lang w:val="ru-RU"/>
        </w:rPr>
      </w:pPr>
      <w:ins w:id="125" w:author="Люция Е. Айтуова" w:date="2017-05-03T09:42:00Z">
        <w:r>
          <w:rPr>
            <w:noProof/>
            <w:lang w:val="ru-RU" w:eastAsia="ru-RU"/>
          </w:rPr>
          <w:drawing>
            <wp:inline distT="0" distB="0" distL="0" distR="0" wp14:anchorId="12B070C9" wp14:editId="15E39861">
              <wp:extent cx="3219048" cy="590476"/>
              <wp:effectExtent l="0" t="0" r="635" b="635"/>
              <wp:docPr id="921" name="Рисунок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19048" cy="590476"/>
                      </a:xfrm>
                      <a:prstGeom prst="rect">
                        <a:avLst/>
                      </a:prstGeom>
                    </pic:spPr>
                  </pic:pic>
                </a:graphicData>
              </a:graphic>
            </wp:inline>
          </w:drawing>
        </w:r>
      </w:ins>
    </w:p>
    <w:p w14:paraId="6B2C8DFB" w14:textId="26861570" w:rsidR="004939E8" w:rsidRDefault="004939E8" w:rsidP="00F31D60">
      <w:pPr>
        <w:pStyle w:val="a4"/>
        <w:numPr>
          <w:ilvl w:val="1"/>
          <w:numId w:val="12"/>
        </w:numPr>
        <w:tabs>
          <w:tab w:val="left" w:pos="1350"/>
        </w:tabs>
        <w:ind w:hanging="256"/>
        <w:rPr>
          <w:lang w:val="ru-RU"/>
        </w:rPr>
      </w:pPr>
      <w:r w:rsidRPr="004939E8">
        <w:rPr>
          <w:lang w:val="ru-RU"/>
        </w:rPr>
        <w:t>Процесс завершен, имеет статус «Завершен», активным является этап, на котором завершен был процесс:</w:t>
      </w:r>
    </w:p>
    <w:p w14:paraId="2D0618BB" w14:textId="4FE9812F" w:rsidR="004939E8" w:rsidRDefault="004939E8" w:rsidP="004939E8">
      <w:pPr>
        <w:rPr>
          <w:lang w:val="ru-RU"/>
        </w:rPr>
      </w:pPr>
      <w:ins w:id="126" w:author="Люция Е. Айтуова" w:date="2017-05-03T09:42:00Z">
        <w:r>
          <w:rPr>
            <w:noProof/>
            <w:lang w:val="ru-RU" w:eastAsia="ru-RU"/>
          </w:rPr>
          <w:drawing>
            <wp:inline distT="0" distB="0" distL="0" distR="0" wp14:anchorId="776A3BB7" wp14:editId="4181CEF2">
              <wp:extent cx="4152381" cy="590476"/>
              <wp:effectExtent l="0" t="0" r="635" b="635"/>
              <wp:docPr id="922" name="Рисунок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52381" cy="590476"/>
                      </a:xfrm>
                      <a:prstGeom prst="rect">
                        <a:avLst/>
                      </a:prstGeom>
                    </pic:spPr>
                  </pic:pic>
                </a:graphicData>
              </a:graphic>
            </wp:inline>
          </w:drawing>
        </w:r>
      </w:ins>
    </w:p>
    <w:p w14:paraId="4C0DD638" w14:textId="6CCAEC8A" w:rsidR="004939E8" w:rsidRDefault="004939E8" w:rsidP="00F31D60">
      <w:pPr>
        <w:pStyle w:val="a4"/>
        <w:numPr>
          <w:ilvl w:val="1"/>
          <w:numId w:val="12"/>
        </w:numPr>
        <w:tabs>
          <w:tab w:val="left" w:pos="1350"/>
        </w:tabs>
        <w:ind w:hanging="256"/>
        <w:rPr>
          <w:lang w:val="ru-RU"/>
        </w:rPr>
      </w:pPr>
      <w:r w:rsidRPr="004939E8">
        <w:rPr>
          <w:lang w:val="ru-RU"/>
        </w:rPr>
        <w:t>Процесс отозван, имеет статус «Отозван», активным должен быть этап, на котором был отозван процесс. К примеру, если на этапе Подписание был инициатором процесса отозван процесс, то маршрут процесса должен быть следующим:</w:t>
      </w:r>
    </w:p>
    <w:p w14:paraId="262FBE4F" w14:textId="2D1A4723" w:rsidR="004939E8" w:rsidRDefault="004939E8" w:rsidP="004939E8">
      <w:pPr>
        <w:rPr>
          <w:lang w:val="ru-RU"/>
        </w:rPr>
      </w:pPr>
      <w:ins w:id="127" w:author="Люция Е. Айтуова" w:date="2017-05-03T09:42:00Z">
        <w:r>
          <w:rPr>
            <w:noProof/>
            <w:lang w:val="ru-RU" w:eastAsia="ru-RU"/>
          </w:rPr>
          <w:drawing>
            <wp:inline distT="0" distB="0" distL="0" distR="0" wp14:anchorId="3C67F138" wp14:editId="7A9DCDF4">
              <wp:extent cx="4152381" cy="590476"/>
              <wp:effectExtent l="0" t="0" r="635" b="635"/>
              <wp:docPr id="923" name="Рисунок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52381" cy="590476"/>
                      </a:xfrm>
                      <a:prstGeom prst="rect">
                        <a:avLst/>
                      </a:prstGeom>
                    </pic:spPr>
                  </pic:pic>
                </a:graphicData>
              </a:graphic>
            </wp:inline>
          </w:drawing>
        </w:r>
      </w:ins>
    </w:p>
    <w:p w14:paraId="6427C9B4" w14:textId="7E7439E2" w:rsidR="004939E8" w:rsidRDefault="004939E8" w:rsidP="00F31D60">
      <w:pPr>
        <w:pStyle w:val="a4"/>
        <w:numPr>
          <w:ilvl w:val="1"/>
          <w:numId w:val="12"/>
        </w:numPr>
        <w:tabs>
          <w:tab w:val="left" w:pos="1350"/>
        </w:tabs>
        <w:ind w:hanging="256"/>
        <w:rPr>
          <w:lang w:val="ru-RU"/>
        </w:rPr>
      </w:pPr>
      <w:r w:rsidRPr="004939E8">
        <w:rPr>
          <w:lang w:val="ru-RU"/>
        </w:rPr>
        <w:t>Процесс был перезапущен, и согласно информации перезапуска исполнителей нет, и подписание является последним этапом, и на данном этапе был завершен процесс, следовательно, маршрут процесса должен видоизмениться, исключить этап «Исполнение»:</w:t>
      </w:r>
    </w:p>
    <w:p w14:paraId="13EDE720" w14:textId="44B4AEC0" w:rsidR="004939E8" w:rsidRDefault="004939E8" w:rsidP="004939E8">
      <w:pPr>
        <w:rPr>
          <w:lang w:val="ru-RU"/>
        </w:rPr>
      </w:pPr>
      <w:ins w:id="128" w:author="Люция Е. Айтуова" w:date="2017-05-03T09:42:00Z">
        <w:r>
          <w:rPr>
            <w:noProof/>
            <w:lang w:val="ru-RU" w:eastAsia="ru-RU"/>
          </w:rPr>
          <w:drawing>
            <wp:inline distT="0" distB="0" distL="0" distR="0" wp14:anchorId="476DED68" wp14:editId="5F398E50">
              <wp:extent cx="2961905" cy="600000"/>
              <wp:effectExtent l="0" t="0" r="0" b="0"/>
              <wp:docPr id="924" name="Рисунок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61905" cy="600000"/>
                      </a:xfrm>
                      <a:prstGeom prst="rect">
                        <a:avLst/>
                      </a:prstGeom>
                    </pic:spPr>
                  </pic:pic>
                </a:graphicData>
              </a:graphic>
            </wp:inline>
          </w:drawing>
        </w:r>
      </w:ins>
    </w:p>
    <w:p w14:paraId="384C4BF0" w14:textId="77777777" w:rsidR="004939E8" w:rsidRPr="004939E8" w:rsidRDefault="004939E8" w:rsidP="004939E8">
      <w:pPr>
        <w:rPr>
          <w:lang w:val="ru-RU"/>
        </w:rPr>
      </w:pPr>
      <w:r w:rsidRPr="004939E8">
        <w:rPr>
          <w:lang w:val="ru-RU"/>
        </w:rPr>
        <w:lastRenderedPageBreak/>
        <w:t xml:space="preserve">Согласно данному требованию, изменения перезапуска не должны применяться в маршруте процесса, то есть маршрут процесса должен исключать этапы, которые были исключены в рамках перезапуска. </w:t>
      </w:r>
    </w:p>
    <w:p w14:paraId="620A0DAF" w14:textId="77777777" w:rsidR="004939E8" w:rsidRPr="004939E8" w:rsidRDefault="004939E8" w:rsidP="004939E8">
      <w:pPr>
        <w:rPr>
          <w:lang w:val="ru-RU"/>
        </w:rPr>
      </w:pPr>
      <w:r w:rsidRPr="004939E8">
        <w:rPr>
          <w:lang w:val="ru-RU"/>
        </w:rPr>
        <w:t>Если в рамках перезапуска были исключены этапы до текущего активного этапа, то после перезапуска они должны также быть исключены.</w:t>
      </w:r>
    </w:p>
    <w:p w14:paraId="36BBDA47" w14:textId="3FFB1E23" w:rsidR="004939E8" w:rsidRPr="004939E8" w:rsidRDefault="004939E8" w:rsidP="00F31D60">
      <w:pPr>
        <w:pStyle w:val="a4"/>
        <w:numPr>
          <w:ilvl w:val="1"/>
          <w:numId w:val="12"/>
        </w:numPr>
        <w:tabs>
          <w:tab w:val="left" w:pos="1350"/>
        </w:tabs>
        <w:ind w:hanging="256"/>
        <w:rPr>
          <w:lang w:val="ru-RU"/>
        </w:rPr>
      </w:pPr>
      <w:r w:rsidRPr="004939E8">
        <w:rPr>
          <w:lang w:val="ru-RU"/>
        </w:rPr>
        <w:t>Если процесс упал, а, следовательно, его состояние перешло в «Ошибка», то в данном случае, в маршруте процесса должен быть активным тот этап, в ходе которого процесс упал.</w:t>
      </w:r>
    </w:p>
    <w:p w14:paraId="5FB19841" w14:textId="5FE83050" w:rsidR="004939E8" w:rsidRPr="004939E8" w:rsidRDefault="004939E8" w:rsidP="00F31D60">
      <w:pPr>
        <w:pStyle w:val="a4"/>
        <w:numPr>
          <w:ilvl w:val="0"/>
          <w:numId w:val="12"/>
        </w:numPr>
        <w:rPr>
          <w:lang w:val="ru-RU"/>
        </w:rPr>
      </w:pPr>
      <w:r w:rsidRPr="004939E8">
        <w:rPr>
          <w:lang w:val="ru-RU"/>
        </w:rPr>
        <w:t>Необходимо пользователю предоставить возможность отключить отображение маршрута процесса, а, следовательно, в «Мои параметры» необходимо добавить настройку по умолчанию в которой должно быть выбрано «Показать», см. рисунок ниже.</w:t>
      </w:r>
    </w:p>
    <w:p w14:paraId="62A0C5B4" w14:textId="282A9092" w:rsidR="004939E8" w:rsidRDefault="004939E8" w:rsidP="004939E8">
      <w:pPr>
        <w:rPr>
          <w:lang w:val="ru-RU"/>
        </w:rPr>
      </w:pPr>
      <w:ins w:id="129" w:author="Люция Е. Айтуова" w:date="2017-05-03T09:42:00Z">
        <w:r>
          <w:rPr>
            <w:noProof/>
            <w:lang w:val="ru-RU" w:eastAsia="ru-RU"/>
          </w:rPr>
          <w:lastRenderedPageBreak/>
          <w:drawing>
            <wp:inline distT="0" distB="0" distL="0" distR="0" wp14:anchorId="68DC633E" wp14:editId="69D84060">
              <wp:extent cx="5067300" cy="6234474"/>
              <wp:effectExtent l="0" t="0" r="0" b="0"/>
              <wp:docPr id="925" name="Рисунок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8113" cy="6235474"/>
                      </a:xfrm>
                      <a:prstGeom prst="rect">
                        <a:avLst/>
                      </a:prstGeom>
                    </pic:spPr>
                  </pic:pic>
                </a:graphicData>
              </a:graphic>
            </wp:inline>
          </w:drawing>
        </w:r>
      </w:ins>
    </w:p>
    <w:p w14:paraId="03F907E3" w14:textId="43600265" w:rsidR="004939E8" w:rsidRDefault="004939E8" w:rsidP="004939E8">
      <w:pPr>
        <w:pStyle w:val="af1"/>
        <w:rPr>
          <w:lang w:val="ru-RU"/>
        </w:rPr>
      </w:pPr>
      <w:r>
        <w:lastRenderedPageBreak/>
        <w:t xml:space="preserve">Рисунок </w:t>
      </w:r>
      <w:r w:rsidR="00AD5AD2">
        <w:fldChar w:fldCharType="begin"/>
      </w:r>
      <w:r w:rsidR="00AD5AD2">
        <w:instrText xml:space="preserve"> SEQ Рисунок \* ARABIC </w:instrText>
      </w:r>
      <w:r w:rsidR="00AD5AD2">
        <w:fldChar w:fldCharType="separate"/>
      </w:r>
      <w:r w:rsidR="000B6F1B">
        <w:rPr>
          <w:noProof/>
        </w:rPr>
        <w:t>6</w:t>
      </w:r>
      <w:r w:rsidR="00AD5AD2">
        <w:rPr>
          <w:noProof/>
        </w:rPr>
        <w:fldChar w:fldCharType="end"/>
      </w:r>
      <w:r>
        <w:rPr>
          <w:lang w:val="ru-RU"/>
        </w:rPr>
        <w:t xml:space="preserve"> </w:t>
      </w:r>
      <w:r w:rsidRPr="004939E8">
        <w:rPr>
          <w:lang w:val="ru-RU"/>
        </w:rPr>
        <w:t>Мои параметры</w:t>
      </w:r>
    </w:p>
    <w:p w14:paraId="67B9531A" w14:textId="3901FFB1" w:rsidR="004939E8" w:rsidRPr="004939E8" w:rsidRDefault="004939E8" w:rsidP="00F31D60">
      <w:pPr>
        <w:pStyle w:val="a4"/>
        <w:numPr>
          <w:ilvl w:val="0"/>
          <w:numId w:val="12"/>
        </w:numPr>
        <w:rPr>
          <w:lang w:val="ru-RU"/>
        </w:rPr>
      </w:pPr>
      <w:r w:rsidRPr="004939E8">
        <w:rPr>
          <w:lang w:val="ru-RU"/>
        </w:rPr>
        <w:t>Также необходимо продублирвоать функционал предыдущего пункта в самой карточке, добавив кнопку Показать/скрыть для отображения/скрытия соответственно области маршрут процесса, см. Рисунок 2. При этом данная настройка должна распространяться на все карточки, а не только на текущую.</w:t>
      </w:r>
    </w:p>
    <w:p w14:paraId="504E7C6B" w14:textId="4176DFBE" w:rsidR="004939E8" w:rsidRDefault="004939E8" w:rsidP="004939E8">
      <w:pPr>
        <w:rPr>
          <w:lang w:val="ru-RU"/>
        </w:rPr>
      </w:pPr>
      <w:r w:rsidRPr="004939E8">
        <w:rPr>
          <w:lang w:val="ru-RU"/>
        </w:rPr>
        <w:t>Макет при скрытии области маршрута процесса см. ниже.</w:t>
      </w:r>
    </w:p>
    <w:p w14:paraId="004FB9D4" w14:textId="77777777" w:rsidR="004939E8" w:rsidRDefault="004939E8" w:rsidP="004939E8">
      <w:pPr>
        <w:keepNext/>
        <w:ind w:firstLine="0"/>
      </w:pPr>
      <w:ins w:id="130" w:author="Люция Е. Айтуова" w:date="2017-05-03T09:42:00Z">
        <w:r w:rsidRPr="00575412">
          <w:rPr>
            <w:noProof/>
            <w:lang w:val="ru-RU" w:eastAsia="ru-RU"/>
          </w:rPr>
          <w:lastRenderedPageBreak/>
          <w:drawing>
            <wp:inline distT="0" distB="0" distL="0" distR="0" wp14:anchorId="1BDF6ABB" wp14:editId="650E3809">
              <wp:extent cx="5731510" cy="4788535"/>
              <wp:effectExtent l="0" t="0" r="2540" b="0"/>
              <wp:docPr id="926" name="Рисунок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788535"/>
                      </a:xfrm>
                      <a:prstGeom prst="rect">
                        <a:avLst/>
                      </a:prstGeom>
                    </pic:spPr>
                  </pic:pic>
                </a:graphicData>
              </a:graphic>
            </wp:inline>
          </w:drawing>
        </w:r>
      </w:ins>
    </w:p>
    <w:p w14:paraId="08725438" w14:textId="7AC70FF6" w:rsidR="004939E8" w:rsidRDefault="004939E8" w:rsidP="004939E8">
      <w:pPr>
        <w:pStyle w:val="af1"/>
        <w:rPr>
          <w:lang w:val="ru-RU"/>
        </w:rPr>
      </w:pPr>
      <w:r>
        <w:t xml:space="preserve">Рисунок </w:t>
      </w:r>
      <w:r w:rsidR="00AD5AD2">
        <w:fldChar w:fldCharType="begin"/>
      </w:r>
      <w:r w:rsidR="00AD5AD2">
        <w:instrText xml:space="preserve"> SEQ Рисунок \* ARABIC </w:instrText>
      </w:r>
      <w:r w:rsidR="00AD5AD2">
        <w:fldChar w:fldCharType="separate"/>
      </w:r>
      <w:r w:rsidR="000B6F1B">
        <w:rPr>
          <w:noProof/>
        </w:rPr>
        <w:t>7</w:t>
      </w:r>
      <w:r w:rsidR="00AD5AD2">
        <w:rPr>
          <w:noProof/>
        </w:rPr>
        <w:fldChar w:fldCharType="end"/>
      </w:r>
      <w:r>
        <w:rPr>
          <w:lang w:val="ru-RU"/>
        </w:rPr>
        <w:t xml:space="preserve"> </w:t>
      </w:r>
      <w:r w:rsidRPr="004939E8">
        <w:rPr>
          <w:lang w:val="ru-RU"/>
        </w:rPr>
        <w:t>Скрытие маршрута процесса</w:t>
      </w:r>
    </w:p>
    <w:p w14:paraId="77204896" w14:textId="5CF629A8" w:rsidR="000953F7" w:rsidRPr="000953F7" w:rsidRDefault="000953F7" w:rsidP="00F31D60">
      <w:pPr>
        <w:pStyle w:val="a4"/>
        <w:numPr>
          <w:ilvl w:val="0"/>
          <w:numId w:val="12"/>
        </w:numPr>
        <w:rPr>
          <w:lang w:val="ru-RU"/>
        </w:rPr>
      </w:pPr>
      <w:r w:rsidRPr="000953F7">
        <w:rPr>
          <w:lang w:val="ru-RU"/>
        </w:rPr>
        <w:t xml:space="preserve">При наведении на кнопки  </w:t>
      </w:r>
      <w:ins w:id="131" w:author="Люция Е. Айтуова" w:date="2017-05-03T09:42:00Z">
        <w:r w:rsidRPr="00575412">
          <w:rPr>
            <w:noProof/>
            <w:lang w:val="ru-RU" w:eastAsia="ru-RU"/>
          </w:rPr>
          <w:drawing>
            <wp:inline distT="0" distB="0" distL="0" distR="0" wp14:anchorId="666F0478" wp14:editId="4C0B68D4">
              <wp:extent cx="295316" cy="114316"/>
              <wp:effectExtent l="0" t="0" r="9525" b="0"/>
              <wp:docPr id="927" name="Рисунок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5316" cy="114316"/>
                      </a:xfrm>
                      <a:prstGeom prst="rect">
                        <a:avLst/>
                      </a:prstGeom>
                    </pic:spPr>
                  </pic:pic>
                </a:graphicData>
              </a:graphic>
            </wp:inline>
          </w:drawing>
        </w:r>
      </w:ins>
      <w:r w:rsidRPr="000953F7">
        <w:rPr>
          <w:lang w:val="ru-RU"/>
        </w:rPr>
        <w:t xml:space="preserve"> и  </w:t>
      </w:r>
      <w:ins w:id="132" w:author="Люция Е. Айтуова" w:date="2017-05-03T09:42:00Z">
        <w:r w:rsidRPr="00575412">
          <w:rPr>
            <w:noProof/>
            <w:lang w:val="ru-RU" w:eastAsia="ru-RU"/>
          </w:rPr>
          <w:drawing>
            <wp:inline distT="0" distB="0" distL="0" distR="0" wp14:anchorId="670F7751" wp14:editId="57614227">
              <wp:extent cx="295316" cy="114316"/>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5316" cy="114316"/>
                      </a:xfrm>
                      <a:prstGeom prst="rect">
                        <a:avLst/>
                      </a:prstGeom>
                    </pic:spPr>
                  </pic:pic>
                </a:graphicData>
              </a:graphic>
            </wp:inline>
          </w:drawing>
        </w:r>
      </w:ins>
      <w:r w:rsidRPr="000953F7">
        <w:rPr>
          <w:lang w:val="ru-RU"/>
        </w:rPr>
        <w:t xml:space="preserve"> области маршрута процесса должны отображаться тултипы с тексами «Скрыть маршрут процесса» и «Показать маршрут процесса» соответственно.</w:t>
      </w:r>
    </w:p>
    <w:p w14:paraId="2C8D9E80" w14:textId="0F18F791" w:rsidR="000953F7" w:rsidRPr="000953F7" w:rsidRDefault="000953F7" w:rsidP="00F31D60">
      <w:pPr>
        <w:pStyle w:val="a4"/>
        <w:numPr>
          <w:ilvl w:val="0"/>
          <w:numId w:val="12"/>
        </w:numPr>
        <w:rPr>
          <w:lang w:val="ru-RU"/>
        </w:rPr>
      </w:pPr>
      <w:r w:rsidRPr="000953F7">
        <w:rPr>
          <w:lang w:val="ru-RU"/>
        </w:rPr>
        <w:t>Иконки составляющей № 4 (Состояние документа) маршрута процесса – необходимо, чтобы были только две иконки:</w:t>
      </w:r>
    </w:p>
    <w:p w14:paraId="50065FA7" w14:textId="46C05FEE" w:rsidR="000953F7" w:rsidRPr="000953F7" w:rsidRDefault="000953F7" w:rsidP="00F31D60">
      <w:pPr>
        <w:pStyle w:val="a4"/>
        <w:numPr>
          <w:ilvl w:val="1"/>
          <w:numId w:val="12"/>
        </w:numPr>
        <w:tabs>
          <w:tab w:val="left" w:pos="1350"/>
        </w:tabs>
        <w:ind w:hanging="256"/>
        <w:rPr>
          <w:lang w:val="ru-RU"/>
        </w:rPr>
      </w:pPr>
      <w:r w:rsidRPr="000953F7">
        <w:rPr>
          <w:lang w:val="ru-RU"/>
        </w:rPr>
        <w:lastRenderedPageBreak/>
        <w:tab/>
        <w:t>В виде «галочки», см. Рисунок 3 (не обязательно, как на рисунке) для положительного состояния. Положительные состояния, это такие, как – исполнен, согласован, рассмотрен, ознакомлен, подписан, зарегистрирован, отправлен и т.д.</w:t>
      </w:r>
    </w:p>
    <w:p w14:paraId="1F906AA1" w14:textId="6D13E2F7" w:rsidR="000953F7" w:rsidRPr="000953F7" w:rsidRDefault="001B6FCD" w:rsidP="00F31D60">
      <w:pPr>
        <w:pStyle w:val="a4"/>
        <w:numPr>
          <w:ilvl w:val="1"/>
          <w:numId w:val="12"/>
        </w:numPr>
        <w:tabs>
          <w:tab w:val="left" w:pos="1350"/>
        </w:tabs>
        <w:ind w:hanging="256"/>
        <w:rPr>
          <w:lang w:val="ru-RU"/>
        </w:rPr>
      </w:pPr>
      <w:r>
        <w:rPr>
          <w:lang w:val="ru-RU"/>
        </w:rPr>
        <w:t xml:space="preserve"> </w:t>
      </w:r>
      <w:r w:rsidR="000953F7" w:rsidRPr="000953F7">
        <w:rPr>
          <w:lang w:val="ru-RU"/>
        </w:rPr>
        <w:t>Для отрицательного состояния, то есть для состояний «Отклонен» и «Отозван».</w:t>
      </w:r>
    </w:p>
    <w:p w14:paraId="4B171290" w14:textId="350DF1A9" w:rsidR="004939E8" w:rsidRDefault="000953F7" w:rsidP="00F31D60">
      <w:pPr>
        <w:pStyle w:val="a4"/>
        <w:numPr>
          <w:ilvl w:val="0"/>
          <w:numId w:val="12"/>
        </w:numPr>
        <w:rPr>
          <w:lang w:val="ru-RU"/>
        </w:rPr>
      </w:pPr>
      <w:r w:rsidRPr="000953F7">
        <w:rPr>
          <w:lang w:val="ru-RU"/>
        </w:rPr>
        <w:t>Требования к тултипу этапа: при наведении мышкой на этап должен выводиться тултип с участниками этапа и наименованием основного/(-ых) компонента/(-ов) этапа, см. рисунок ниже. Тултип должен появляться сразу без задержек (анимация не исключается).</w:t>
      </w:r>
    </w:p>
    <w:p w14:paraId="098353EA" w14:textId="63854FA3" w:rsidR="009F3AA9" w:rsidRDefault="009F3AA9" w:rsidP="000953F7">
      <w:pPr>
        <w:rPr>
          <w:lang w:val="ru-RU"/>
        </w:rPr>
      </w:pPr>
      <w:ins w:id="133" w:author="Люция Е. Айтуова" w:date="2017-05-03T09:42:00Z">
        <w:r w:rsidRPr="001238C1">
          <w:rPr>
            <w:noProof/>
            <w:lang w:val="ru-RU" w:eastAsia="ru-RU"/>
          </w:rPr>
          <w:drawing>
            <wp:inline distT="0" distB="0" distL="0" distR="0" wp14:anchorId="1B18DE77" wp14:editId="241B30CE">
              <wp:extent cx="5731510" cy="1505585"/>
              <wp:effectExtent l="0" t="0" r="2540" b="0"/>
              <wp:docPr id="935" name="Рисунок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505585"/>
                      </a:xfrm>
                      <a:prstGeom prst="rect">
                        <a:avLst/>
                      </a:prstGeom>
                    </pic:spPr>
                  </pic:pic>
                </a:graphicData>
              </a:graphic>
            </wp:inline>
          </w:drawing>
        </w:r>
      </w:ins>
    </w:p>
    <w:p w14:paraId="0C4D1209" w14:textId="6494A2FD" w:rsidR="009F3AA9" w:rsidRDefault="009F3AA9" w:rsidP="009F3AA9">
      <w:pPr>
        <w:pStyle w:val="af1"/>
        <w:rPr>
          <w:lang w:val="ru-RU"/>
        </w:rPr>
      </w:pPr>
      <w:r w:rsidRPr="009F3AA9">
        <w:rPr>
          <w:lang w:val="ru-RU"/>
        </w:rPr>
        <w:t xml:space="preserve">Рисунок </w:t>
      </w:r>
      <w:r>
        <w:fldChar w:fldCharType="begin"/>
      </w:r>
      <w:r w:rsidRPr="009F3AA9">
        <w:rPr>
          <w:lang w:val="ru-RU"/>
        </w:rPr>
        <w:instrText xml:space="preserve"> </w:instrText>
      </w:r>
      <w:r>
        <w:instrText>SEQ</w:instrText>
      </w:r>
      <w:r w:rsidRPr="009F3AA9">
        <w:rPr>
          <w:lang w:val="ru-RU"/>
        </w:rPr>
        <w:instrText xml:space="preserve"> Рисунок \* </w:instrText>
      </w:r>
      <w:r>
        <w:instrText>ARABIC</w:instrText>
      </w:r>
      <w:r w:rsidRPr="009F3AA9">
        <w:rPr>
          <w:lang w:val="ru-RU"/>
        </w:rPr>
        <w:instrText xml:space="preserve"> </w:instrText>
      </w:r>
      <w:r>
        <w:fldChar w:fldCharType="separate"/>
      </w:r>
      <w:r w:rsidR="000B6F1B">
        <w:rPr>
          <w:noProof/>
        </w:rPr>
        <w:t>8</w:t>
      </w:r>
      <w:r>
        <w:fldChar w:fldCharType="end"/>
      </w:r>
      <w:r>
        <w:rPr>
          <w:lang w:val="ru-RU"/>
        </w:rPr>
        <w:t xml:space="preserve"> </w:t>
      </w:r>
      <w:r w:rsidRPr="009F3AA9">
        <w:rPr>
          <w:lang w:val="ru-RU"/>
        </w:rPr>
        <w:t>Тултип этапа</w:t>
      </w:r>
    </w:p>
    <w:p w14:paraId="432956DD" w14:textId="51098576" w:rsidR="009F3AA9" w:rsidRPr="009F3AA9" w:rsidRDefault="009F3AA9" w:rsidP="00F31D60">
      <w:pPr>
        <w:pStyle w:val="a4"/>
        <w:numPr>
          <w:ilvl w:val="1"/>
          <w:numId w:val="12"/>
        </w:numPr>
        <w:tabs>
          <w:tab w:val="left" w:pos="1350"/>
        </w:tabs>
        <w:ind w:hanging="256"/>
        <w:rPr>
          <w:lang w:val="ru-RU"/>
        </w:rPr>
      </w:pPr>
      <w:r w:rsidRPr="009F3AA9">
        <w:rPr>
          <w:lang w:val="ru-RU"/>
        </w:rPr>
        <w:t>Порядок участников в тултипе должен быть такой же, как и в соответствующем компоненте этапа процесса.</w:t>
      </w:r>
    </w:p>
    <w:p w14:paraId="23F645B6" w14:textId="559CC923" w:rsidR="009F3AA9" w:rsidRPr="009F3AA9" w:rsidRDefault="009F3AA9" w:rsidP="00F31D60">
      <w:pPr>
        <w:pStyle w:val="a4"/>
        <w:numPr>
          <w:ilvl w:val="1"/>
          <w:numId w:val="12"/>
        </w:numPr>
        <w:tabs>
          <w:tab w:val="left" w:pos="1350"/>
        </w:tabs>
        <w:ind w:hanging="256"/>
        <w:rPr>
          <w:lang w:val="ru-RU"/>
        </w:rPr>
      </w:pPr>
      <w:r w:rsidRPr="009F3AA9">
        <w:rPr>
          <w:lang w:val="ru-RU"/>
        </w:rPr>
        <w:t>Для таких этапов, для которых ответственным пользователем является Системная учетная запись, например, этап Автоматическая регистрация, см. рисунок выше, не нужно выводить тултип.</w:t>
      </w:r>
    </w:p>
    <w:p w14:paraId="4C789C6F" w14:textId="246AA690" w:rsidR="009F3AA9" w:rsidRPr="004939E8" w:rsidRDefault="009F3AA9" w:rsidP="00F31D60">
      <w:pPr>
        <w:pStyle w:val="a4"/>
        <w:numPr>
          <w:ilvl w:val="0"/>
          <w:numId w:val="12"/>
        </w:numPr>
        <w:rPr>
          <w:lang w:val="ru-RU"/>
        </w:rPr>
      </w:pPr>
      <w:r w:rsidRPr="009F3AA9">
        <w:rPr>
          <w:lang w:val="ru-RU"/>
        </w:rPr>
        <w:t>Должен выводиться также тултип и у составляющей №4 маршрута процесса – состояния карточки. В тултипе должна выводится дата и время завершения процесса, см. рисунок ниже.</w:t>
      </w:r>
    </w:p>
    <w:p w14:paraId="2DD41A3D" w14:textId="6D6928BF" w:rsidR="004939E8" w:rsidRDefault="009F3AA9" w:rsidP="009F3AA9">
      <w:pPr>
        <w:ind w:firstLine="0"/>
        <w:rPr>
          <w:lang w:val="ru-RU"/>
        </w:rPr>
      </w:pPr>
      <w:ins w:id="134" w:author="Люция Е. Айтуова" w:date="2017-05-03T09:42:00Z">
        <w:r>
          <w:rPr>
            <w:noProof/>
            <w:lang w:val="ru-RU" w:eastAsia="ru-RU"/>
          </w:rPr>
          <w:drawing>
            <wp:inline distT="0" distB="0" distL="0" distR="0" wp14:anchorId="181485F4" wp14:editId="6663B290">
              <wp:extent cx="5731510" cy="1059180"/>
              <wp:effectExtent l="0" t="0" r="2540" b="762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059180"/>
                      </a:xfrm>
                      <a:prstGeom prst="rect">
                        <a:avLst/>
                      </a:prstGeom>
                    </pic:spPr>
                  </pic:pic>
                </a:graphicData>
              </a:graphic>
            </wp:inline>
          </w:drawing>
        </w:r>
      </w:ins>
    </w:p>
    <w:p w14:paraId="764D2304" w14:textId="188506D1" w:rsidR="009F3AA9" w:rsidRPr="00EE6F0D" w:rsidRDefault="009F3AA9" w:rsidP="009F3AA9">
      <w:pPr>
        <w:pStyle w:val="af1"/>
        <w:rPr>
          <w:lang w:val="ru-RU"/>
        </w:rPr>
      </w:pPr>
      <w:bookmarkStart w:id="135" w:name="_Ref499117834"/>
      <w:r>
        <w:lastRenderedPageBreak/>
        <w:t xml:space="preserve">Рисунок </w:t>
      </w:r>
      <w:r w:rsidR="00AD5AD2">
        <w:fldChar w:fldCharType="begin"/>
      </w:r>
      <w:r w:rsidR="00AD5AD2">
        <w:instrText xml:space="preserve"> SEQ Рисунок \* ARABIC </w:instrText>
      </w:r>
      <w:r w:rsidR="00AD5AD2">
        <w:fldChar w:fldCharType="separate"/>
      </w:r>
      <w:r w:rsidR="007F11FA">
        <w:rPr>
          <w:noProof/>
        </w:rPr>
        <w:t>22</w:t>
      </w:r>
      <w:r w:rsidR="00AD5AD2">
        <w:rPr>
          <w:noProof/>
        </w:rPr>
        <w:fldChar w:fldCharType="end"/>
      </w:r>
      <w:bookmarkEnd w:id="135"/>
      <w:r>
        <w:rPr>
          <w:lang w:val="ru-RU"/>
        </w:rPr>
        <w:t xml:space="preserve"> </w:t>
      </w:r>
      <w:r w:rsidRPr="009F3AA9">
        <w:rPr>
          <w:lang w:val="ru-RU"/>
        </w:rPr>
        <w:t>Тултип состояния карточки</w:t>
      </w:r>
    </w:p>
    <w:p w14:paraId="61B17556" w14:textId="77777777" w:rsidR="00D43E9F" w:rsidRDefault="00D43E9F" w:rsidP="00CF3112">
      <w:pPr>
        <w:pStyle w:val="2"/>
        <w:shd w:val="clear" w:color="auto" w:fill="FF0000"/>
        <w:rPr>
          <w:lang w:val="ru-RU"/>
        </w:rPr>
      </w:pPr>
      <w:bookmarkStart w:id="136" w:name="_Ref497214760"/>
      <w:r>
        <w:rPr>
          <w:lang w:val="ru-RU"/>
        </w:rPr>
        <w:t>Требования к полям карточки</w:t>
      </w:r>
      <w:bookmarkEnd w:id="136"/>
    </w:p>
    <w:p w14:paraId="6FEF615F" w14:textId="77777777" w:rsidR="00D43E9F" w:rsidRPr="00B40CBF" w:rsidRDefault="00D43E9F" w:rsidP="00CF3112">
      <w:pPr>
        <w:shd w:val="clear" w:color="auto" w:fill="FF0000"/>
        <w:ind w:firstLine="360"/>
        <w:rPr>
          <w:lang w:val="ru-RU"/>
        </w:rPr>
      </w:pPr>
      <w:r w:rsidRPr="00B40CBF">
        <w:rPr>
          <w:lang w:val="ru-RU"/>
        </w:rPr>
        <w:t xml:space="preserve">Для начала разделим поля по следующим категориям: </w:t>
      </w:r>
    </w:p>
    <w:p w14:paraId="4D776063" w14:textId="77777777" w:rsidR="00D43E9F" w:rsidRPr="00B40CBF" w:rsidRDefault="00D43E9F" w:rsidP="00CF3112">
      <w:pPr>
        <w:shd w:val="clear" w:color="auto" w:fill="FF0000"/>
        <w:rPr>
          <w:b/>
          <w:lang w:val="ru-RU"/>
        </w:rPr>
      </w:pPr>
      <w:r w:rsidRPr="00B40CBF">
        <w:rPr>
          <w:b/>
          <w:lang w:val="ru-RU"/>
        </w:rPr>
        <w:t>1-катрегория: «Системные» поля</w:t>
      </w:r>
    </w:p>
    <w:p w14:paraId="77B99EF0" w14:textId="77777777" w:rsidR="00D43E9F" w:rsidRPr="00B40CBF" w:rsidRDefault="00D43E9F" w:rsidP="00CF3112">
      <w:pPr>
        <w:shd w:val="clear" w:color="auto" w:fill="FF0000"/>
        <w:rPr>
          <w:lang w:val="ru-RU"/>
        </w:rPr>
      </w:pPr>
      <w:r w:rsidRPr="00B40CBF">
        <w:rPr>
          <w:lang w:val="ru-RU"/>
        </w:rPr>
        <w:t xml:space="preserve"> Поля, которые автоматически заполняются Системой при выполнении определенных действий пользователем, либо Системой. Например, после регистрации заполняются поля «Дата регистрации», «Регистратор»; при исполнении заданий меняется поле «Состояние». </w:t>
      </w:r>
    </w:p>
    <w:p w14:paraId="27134963" w14:textId="77777777" w:rsidR="00D43E9F" w:rsidRPr="00B40CBF" w:rsidRDefault="00D43E9F" w:rsidP="00CF3112">
      <w:pPr>
        <w:shd w:val="clear" w:color="auto" w:fill="FF0000"/>
        <w:rPr>
          <w:lang w:val="ru-RU"/>
        </w:rPr>
      </w:pPr>
      <w:r w:rsidRPr="00B40CBF">
        <w:rPr>
          <w:b/>
          <w:lang w:val="ru-RU"/>
        </w:rPr>
        <w:t>2-катрегория: Обязательные поля</w:t>
      </w:r>
    </w:p>
    <w:p w14:paraId="29F31988" w14:textId="77777777" w:rsidR="00D43E9F" w:rsidRPr="00B40CBF" w:rsidRDefault="00D43E9F" w:rsidP="00CF3112">
      <w:pPr>
        <w:shd w:val="clear" w:color="auto" w:fill="FF0000"/>
        <w:rPr>
          <w:lang w:val="ru-RU"/>
        </w:rPr>
      </w:pPr>
      <w:r w:rsidRPr="00B40CBF">
        <w:rPr>
          <w:lang w:val="ru-RU"/>
        </w:rPr>
        <w:t xml:space="preserve">Поля, которые пользователь должен заполнить в обязательном порядке. Например, поля «Вид документа», «Подписант», «Исполнитель», «Язык документа», «Краткое содержание», «Получатель». Например, для запуска бизнес-процесса, необходимо заполнить перечисленные поля. </w:t>
      </w:r>
    </w:p>
    <w:p w14:paraId="6E274394" w14:textId="77777777" w:rsidR="00D43E9F" w:rsidRPr="00B40CBF" w:rsidRDefault="00D43E9F" w:rsidP="00CF3112">
      <w:pPr>
        <w:shd w:val="clear" w:color="auto" w:fill="FF0000"/>
        <w:rPr>
          <w:lang w:val="ru-RU"/>
        </w:rPr>
      </w:pPr>
      <w:r w:rsidRPr="00B40CBF">
        <w:rPr>
          <w:b/>
          <w:lang w:val="ru-RU"/>
        </w:rPr>
        <w:t>3-катрегория:</w:t>
      </w:r>
      <w:r w:rsidRPr="00B40CBF">
        <w:rPr>
          <w:lang w:val="ru-RU"/>
        </w:rPr>
        <w:t xml:space="preserve"> </w:t>
      </w:r>
      <w:r w:rsidRPr="00B40CBF">
        <w:rPr>
          <w:b/>
          <w:lang w:val="ru-RU"/>
        </w:rPr>
        <w:t>Обязательные поля при существовании определенных условий</w:t>
      </w:r>
    </w:p>
    <w:p w14:paraId="73588869" w14:textId="77777777" w:rsidR="00D43E9F" w:rsidRPr="00B40CBF" w:rsidRDefault="00D43E9F" w:rsidP="00CF3112">
      <w:pPr>
        <w:shd w:val="clear" w:color="auto" w:fill="FF0000"/>
        <w:rPr>
          <w:lang w:val="ru-RU"/>
        </w:rPr>
      </w:pPr>
      <w:r w:rsidRPr="00B40CBF">
        <w:rPr>
          <w:lang w:val="ru-RU"/>
        </w:rPr>
        <w:t xml:space="preserve">Поля, которые для пользователя становятся обязательные для заполнения при определенных указанных условиях. Например, поля «Срок поставки», «Место поставки», «Условия оплаты» обязательны для заполнения, если поле «Вид документа» равно «Служебная записка на закуп». </w:t>
      </w:r>
    </w:p>
    <w:p w14:paraId="267629E5" w14:textId="77777777" w:rsidR="00D43E9F" w:rsidRPr="00B40CBF" w:rsidRDefault="00D43E9F" w:rsidP="00CF3112">
      <w:pPr>
        <w:shd w:val="clear" w:color="auto" w:fill="FF0000"/>
        <w:rPr>
          <w:b/>
          <w:lang w:val="ru-RU"/>
        </w:rPr>
      </w:pPr>
      <w:r w:rsidRPr="00B40CBF">
        <w:rPr>
          <w:b/>
          <w:lang w:val="ru-RU"/>
        </w:rPr>
        <w:t>4-категория: Необязательные поля</w:t>
      </w:r>
    </w:p>
    <w:p w14:paraId="1E31F283" w14:textId="77777777" w:rsidR="00D43E9F" w:rsidRPr="00B40CBF" w:rsidRDefault="00D43E9F" w:rsidP="00CF3112">
      <w:pPr>
        <w:shd w:val="clear" w:color="auto" w:fill="FF0000"/>
        <w:rPr>
          <w:lang w:val="ru-RU"/>
        </w:rPr>
      </w:pPr>
      <w:r w:rsidRPr="00B40CBF">
        <w:rPr>
          <w:lang w:val="ru-RU"/>
        </w:rPr>
        <w:t xml:space="preserve">Поля, которые пользователь может заполнить, и может не заполнять. </w:t>
      </w:r>
    </w:p>
    <w:p w14:paraId="7D314787" w14:textId="77777777" w:rsidR="00D43E9F" w:rsidRPr="00804729" w:rsidRDefault="00D43E9F" w:rsidP="00CF3112">
      <w:pPr>
        <w:shd w:val="clear" w:color="auto" w:fill="FF0000"/>
        <w:rPr>
          <w:b/>
        </w:rPr>
      </w:pPr>
      <w:r w:rsidRPr="00B40CBF">
        <w:t>Необходимо реализовать следующие требования</w:t>
      </w:r>
      <w:r w:rsidRPr="00804729">
        <w:rPr>
          <w:b/>
        </w:rPr>
        <w:t xml:space="preserve">: </w:t>
      </w:r>
    </w:p>
    <w:p w14:paraId="6692123B" w14:textId="7F042949" w:rsidR="00D43E9F" w:rsidRPr="00B40CBF" w:rsidRDefault="00D43E9F" w:rsidP="00CF3112">
      <w:pPr>
        <w:pStyle w:val="a4"/>
        <w:numPr>
          <w:ilvl w:val="0"/>
          <w:numId w:val="9"/>
        </w:numPr>
        <w:shd w:val="clear" w:color="auto" w:fill="FF0000"/>
        <w:rPr>
          <w:lang w:val="ru-RU"/>
        </w:rPr>
      </w:pPr>
      <w:r w:rsidRPr="00B40CBF">
        <w:rPr>
          <w:lang w:val="ru-RU"/>
        </w:rPr>
        <w:t>Если поле относится к категории 1</w:t>
      </w:r>
      <w:r w:rsidR="00B5521F">
        <w:rPr>
          <w:lang w:val="ru-RU"/>
        </w:rPr>
        <w:t xml:space="preserve">: </w:t>
      </w:r>
      <w:r w:rsidRPr="00B40CBF">
        <w:rPr>
          <w:lang w:val="ru-RU"/>
        </w:rPr>
        <w:t>если поле еще не имеет значение</w:t>
      </w:r>
      <w:r w:rsidR="00B5521F">
        <w:rPr>
          <w:lang w:val="ru-RU"/>
        </w:rPr>
        <w:t xml:space="preserve"> и у пользователя нет доступа для ввода значения в данное поле</w:t>
      </w:r>
      <w:r w:rsidRPr="00B40CBF">
        <w:rPr>
          <w:lang w:val="ru-RU"/>
        </w:rPr>
        <w:t>, то Система не должна отображать</w:t>
      </w:r>
      <w:r w:rsidR="00B5521F">
        <w:rPr>
          <w:lang w:val="ru-RU"/>
        </w:rPr>
        <w:t xml:space="preserve"> его вовсе, иначе</w:t>
      </w:r>
      <w:r w:rsidRPr="00B40CBF">
        <w:rPr>
          <w:lang w:val="ru-RU"/>
        </w:rPr>
        <w:t xml:space="preserve"> должна отображать.   </w:t>
      </w:r>
    </w:p>
    <w:p w14:paraId="0CD25BF2" w14:textId="3A124747" w:rsidR="00D43E9F" w:rsidRPr="00B40CBF" w:rsidRDefault="00D43E9F" w:rsidP="00CF3112">
      <w:pPr>
        <w:pStyle w:val="a4"/>
        <w:numPr>
          <w:ilvl w:val="0"/>
          <w:numId w:val="9"/>
        </w:numPr>
        <w:shd w:val="clear" w:color="auto" w:fill="FF0000"/>
        <w:rPr>
          <w:lang w:val="ru-RU"/>
        </w:rPr>
      </w:pPr>
      <w:r w:rsidRPr="00B40CBF">
        <w:rPr>
          <w:lang w:val="ru-RU"/>
        </w:rPr>
        <w:t xml:space="preserve">Системные поля должны отображаться не </w:t>
      </w:r>
      <w:r w:rsidR="00B5521F">
        <w:rPr>
          <w:lang w:val="ru-RU"/>
        </w:rPr>
        <w:t>в виде текст боксов</w:t>
      </w:r>
      <w:r w:rsidRPr="00B40CBF">
        <w:rPr>
          <w:lang w:val="ru-RU"/>
        </w:rPr>
        <w:t xml:space="preserve">, а простым текстом, как показано ниже на рисунках. </w:t>
      </w:r>
    </w:p>
    <w:p w14:paraId="7D1E05B6" w14:textId="77777777" w:rsidR="00D43E9F" w:rsidRPr="00B40CBF" w:rsidRDefault="00D43E9F" w:rsidP="00CF3112">
      <w:pPr>
        <w:pStyle w:val="a4"/>
        <w:numPr>
          <w:ilvl w:val="0"/>
          <w:numId w:val="9"/>
        </w:numPr>
        <w:shd w:val="clear" w:color="auto" w:fill="FF0000"/>
        <w:rPr>
          <w:lang w:val="ru-RU"/>
        </w:rPr>
      </w:pPr>
      <w:r w:rsidRPr="00B40CBF">
        <w:rPr>
          <w:lang w:val="ru-RU"/>
        </w:rPr>
        <w:lastRenderedPageBreak/>
        <w:t xml:space="preserve">Если поле относится к категории 2, то после поля должна быть снежинка, что обозначает обязательность заполнения. </w:t>
      </w:r>
    </w:p>
    <w:p w14:paraId="03CE1D2B" w14:textId="77777777" w:rsidR="00D43E9F" w:rsidRPr="00B40CBF" w:rsidRDefault="00D43E9F" w:rsidP="00CF3112">
      <w:pPr>
        <w:pStyle w:val="a4"/>
        <w:numPr>
          <w:ilvl w:val="0"/>
          <w:numId w:val="9"/>
        </w:numPr>
        <w:shd w:val="clear" w:color="auto" w:fill="FF0000"/>
        <w:rPr>
          <w:lang w:val="ru-RU"/>
        </w:rPr>
      </w:pPr>
      <w:r w:rsidRPr="00B40CBF">
        <w:rPr>
          <w:lang w:val="ru-RU"/>
        </w:rPr>
        <w:t xml:space="preserve">Если документ относится к категории 3, то при определенных условиях, снежинка должна появляться. </w:t>
      </w:r>
    </w:p>
    <w:p w14:paraId="1541AC74" w14:textId="77777777" w:rsidR="00D43E9F" w:rsidRPr="00B40CBF" w:rsidRDefault="00D43E9F" w:rsidP="00CF3112">
      <w:pPr>
        <w:pStyle w:val="a4"/>
        <w:numPr>
          <w:ilvl w:val="0"/>
          <w:numId w:val="9"/>
        </w:numPr>
        <w:shd w:val="clear" w:color="auto" w:fill="FF0000"/>
        <w:rPr>
          <w:lang w:val="ru-RU"/>
        </w:rPr>
      </w:pPr>
      <w:r w:rsidRPr="00B40CBF">
        <w:rPr>
          <w:lang w:val="ru-RU"/>
        </w:rPr>
        <w:t xml:space="preserve">Если при сохранении или при запуске процесса поле не имеет значение, то Система должна изменить контур поля на красный цвет, как уже работает в нашей Системе.  </w:t>
      </w:r>
    </w:p>
    <w:p w14:paraId="1381899A" w14:textId="77777777" w:rsidR="00D43E9F" w:rsidRPr="00B40CBF" w:rsidRDefault="00D43E9F" w:rsidP="00CF3112">
      <w:pPr>
        <w:shd w:val="clear" w:color="auto" w:fill="FF0000"/>
        <w:ind w:left="706" w:firstLine="0"/>
        <w:rPr>
          <w:lang w:val="ru-RU"/>
        </w:rPr>
      </w:pPr>
      <w:r w:rsidRPr="00B40CBF">
        <w:rPr>
          <w:lang w:val="ru-RU"/>
        </w:rPr>
        <w:t xml:space="preserve">Вышеописанные требования приведены ниже на рисунках: </w:t>
      </w:r>
    </w:p>
    <w:p w14:paraId="6B8899E8" w14:textId="77777777" w:rsidR="00D43E9F" w:rsidRDefault="00D43E9F" w:rsidP="00CF3112">
      <w:pPr>
        <w:shd w:val="clear" w:color="auto" w:fill="FF0000"/>
        <w:ind w:firstLine="0"/>
        <w:jc w:val="center"/>
      </w:pPr>
      <w:r>
        <w:rPr>
          <w:noProof/>
          <w:lang w:val="ru-RU" w:eastAsia="ru-RU"/>
        </w:rPr>
        <w:drawing>
          <wp:inline distT="0" distB="0" distL="0" distR="0" wp14:anchorId="14942841" wp14:editId="12D8F68B">
            <wp:extent cx="5940425" cy="29730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4DFD4.tmp"/>
                    <pic:cNvPicPr/>
                  </pic:nvPicPr>
                  <pic:blipFill>
                    <a:blip r:embed="rId80">
                      <a:extLst>
                        <a:ext uri="{28A0092B-C50C-407E-A947-70E740481C1C}">
                          <a14:useLocalDpi xmlns:a14="http://schemas.microsoft.com/office/drawing/2010/main" val="0"/>
                        </a:ext>
                      </a:extLst>
                    </a:blip>
                    <a:stretch>
                      <a:fillRect/>
                    </a:stretch>
                  </pic:blipFill>
                  <pic:spPr>
                    <a:xfrm>
                      <a:off x="0" y="0"/>
                      <a:ext cx="5940425" cy="2973070"/>
                    </a:xfrm>
                    <a:prstGeom prst="rect">
                      <a:avLst/>
                    </a:prstGeom>
                  </pic:spPr>
                </pic:pic>
              </a:graphicData>
            </a:graphic>
          </wp:inline>
        </w:drawing>
      </w:r>
    </w:p>
    <w:p w14:paraId="728545A0" w14:textId="6ADA0D32" w:rsidR="00D43E9F" w:rsidRPr="00B40CBF" w:rsidRDefault="00D43E9F" w:rsidP="00CF3112">
      <w:pPr>
        <w:shd w:val="clear" w:color="auto" w:fill="FF0000"/>
        <w:ind w:firstLine="0"/>
        <w:jc w:val="center"/>
        <w:rPr>
          <w:lang w:val="ru-RU"/>
        </w:rPr>
      </w:pPr>
      <w:r w:rsidRPr="00B40CBF">
        <w:rPr>
          <w:sz w:val="20"/>
          <w:szCs w:val="20"/>
          <w:lang w:val="ru-RU"/>
        </w:rPr>
        <w:t xml:space="preserve">Рисунок </w:t>
      </w:r>
      <w:r w:rsidRPr="009842DA">
        <w:rPr>
          <w:sz w:val="20"/>
          <w:szCs w:val="20"/>
        </w:rPr>
        <w:fldChar w:fldCharType="begin"/>
      </w:r>
      <w:r w:rsidRPr="00B40CBF">
        <w:rPr>
          <w:sz w:val="20"/>
          <w:szCs w:val="20"/>
          <w:lang w:val="ru-RU"/>
        </w:rPr>
        <w:instrText xml:space="preserve"> </w:instrText>
      </w:r>
      <w:r w:rsidRPr="009842DA">
        <w:rPr>
          <w:sz w:val="20"/>
          <w:szCs w:val="20"/>
        </w:rPr>
        <w:instrText>SEQ</w:instrText>
      </w:r>
      <w:r w:rsidRPr="00B40CBF">
        <w:rPr>
          <w:sz w:val="20"/>
          <w:szCs w:val="20"/>
          <w:lang w:val="ru-RU"/>
        </w:rPr>
        <w:instrText xml:space="preserve"> Рисунок \* </w:instrText>
      </w:r>
      <w:r w:rsidRPr="009842DA">
        <w:rPr>
          <w:sz w:val="20"/>
          <w:szCs w:val="20"/>
        </w:rPr>
        <w:instrText>ARABIC</w:instrText>
      </w:r>
      <w:r w:rsidRPr="00B40CBF">
        <w:rPr>
          <w:sz w:val="20"/>
          <w:szCs w:val="20"/>
          <w:lang w:val="ru-RU"/>
        </w:rPr>
        <w:instrText xml:space="preserve"> </w:instrText>
      </w:r>
      <w:r w:rsidRPr="009842DA">
        <w:rPr>
          <w:sz w:val="20"/>
          <w:szCs w:val="20"/>
        </w:rPr>
        <w:fldChar w:fldCharType="separate"/>
      </w:r>
      <w:r w:rsidR="000B6F1B" w:rsidRPr="000B6F1B">
        <w:rPr>
          <w:noProof/>
          <w:sz w:val="20"/>
          <w:szCs w:val="20"/>
          <w:lang w:val="ru-RU"/>
        </w:rPr>
        <w:t>10</w:t>
      </w:r>
      <w:r w:rsidRPr="009842DA">
        <w:rPr>
          <w:sz w:val="20"/>
          <w:szCs w:val="20"/>
        </w:rPr>
        <w:fldChar w:fldCharType="end"/>
      </w:r>
      <w:r w:rsidRPr="00B40CBF">
        <w:rPr>
          <w:sz w:val="20"/>
          <w:szCs w:val="20"/>
          <w:lang w:val="ru-RU"/>
        </w:rPr>
        <w:t xml:space="preserve"> Отображение полей новой карточки</w:t>
      </w:r>
    </w:p>
    <w:p w14:paraId="7DCCFE23" w14:textId="77777777" w:rsidR="00D43E9F" w:rsidRDefault="00D43E9F" w:rsidP="00CF3112">
      <w:pPr>
        <w:shd w:val="clear" w:color="auto" w:fill="FF0000"/>
        <w:ind w:firstLine="0"/>
        <w:jc w:val="center"/>
      </w:pPr>
      <w:r>
        <w:rPr>
          <w:noProof/>
          <w:lang w:val="ru-RU" w:eastAsia="ru-RU"/>
        </w:rPr>
        <w:lastRenderedPageBreak/>
        <w:drawing>
          <wp:inline distT="0" distB="0" distL="0" distR="0" wp14:anchorId="2876FD6D" wp14:editId="77E50AA6">
            <wp:extent cx="5940425" cy="297307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34E89A.tmp"/>
                    <pic:cNvPicPr/>
                  </pic:nvPicPr>
                  <pic:blipFill>
                    <a:blip r:embed="rId81">
                      <a:extLst>
                        <a:ext uri="{28A0092B-C50C-407E-A947-70E740481C1C}">
                          <a14:useLocalDpi xmlns:a14="http://schemas.microsoft.com/office/drawing/2010/main" val="0"/>
                        </a:ext>
                      </a:extLst>
                    </a:blip>
                    <a:stretch>
                      <a:fillRect/>
                    </a:stretch>
                  </pic:blipFill>
                  <pic:spPr>
                    <a:xfrm>
                      <a:off x="0" y="0"/>
                      <a:ext cx="5940425" cy="2973070"/>
                    </a:xfrm>
                    <a:prstGeom prst="rect">
                      <a:avLst/>
                    </a:prstGeom>
                  </pic:spPr>
                </pic:pic>
              </a:graphicData>
            </a:graphic>
          </wp:inline>
        </w:drawing>
      </w:r>
    </w:p>
    <w:p w14:paraId="3C3E7E06" w14:textId="586E33CB" w:rsidR="00D43E9F" w:rsidRPr="00B40CBF" w:rsidRDefault="00D43E9F" w:rsidP="00CF3112">
      <w:pPr>
        <w:pStyle w:val="a6"/>
        <w:shd w:val="clear" w:color="auto" w:fill="FF0000"/>
        <w:ind w:firstLine="0"/>
        <w:jc w:val="center"/>
        <w:rPr>
          <w:i/>
          <w:szCs w:val="20"/>
          <w:lang w:val="ru-RU"/>
        </w:rPr>
      </w:pPr>
      <w:r w:rsidRPr="00B40CBF">
        <w:rPr>
          <w:szCs w:val="20"/>
          <w:lang w:val="ru-RU"/>
        </w:rPr>
        <w:t xml:space="preserve">Рисунок </w:t>
      </w:r>
      <w:r w:rsidRPr="00FC0AAF">
        <w:rPr>
          <w:i/>
          <w:szCs w:val="20"/>
        </w:rPr>
        <w:fldChar w:fldCharType="begin"/>
      </w:r>
      <w:r w:rsidRPr="00B40CBF">
        <w:rPr>
          <w:szCs w:val="20"/>
          <w:lang w:val="ru-RU"/>
        </w:rPr>
        <w:instrText xml:space="preserve"> </w:instrText>
      </w:r>
      <w:r w:rsidRPr="00FC0AAF">
        <w:rPr>
          <w:szCs w:val="20"/>
        </w:rPr>
        <w:instrText>SEQ</w:instrText>
      </w:r>
      <w:r w:rsidRPr="00B40CBF">
        <w:rPr>
          <w:szCs w:val="20"/>
          <w:lang w:val="ru-RU"/>
        </w:rPr>
        <w:instrText xml:space="preserve"> Рисунок \* </w:instrText>
      </w:r>
      <w:r w:rsidRPr="00FC0AAF">
        <w:rPr>
          <w:szCs w:val="20"/>
        </w:rPr>
        <w:instrText>ARABIC</w:instrText>
      </w:r>
      <w:r w:rsidRPr="00B40CBF">
        <w:rPr>
          <w:szCs w:val="20"/>
          <w:lang w:val="ru-RU"/>
        </w:rPr>
        <w:instrText xml:space="preserve"> </w:instrText>
      </w:r>
      <w:r w:rsidRPr="00FC0AAF">
        <w:rPr>
          <w:i/>
          <w:szCs w:val="20"/>
        </w:rPr>
        <w:fldChar w:fldCharType="separate"/>
      </w:r>
      <w:r w:rsidR="000B6F1B" w:rsidRPr="000B6F1B">
        <w:rPr>
          <w:noProof/>
          <w:szCs w:val="20"/>
          <w:lang w:val="ru-RU"/>
        </w:rPr>
        <w:t>11</w:t>
      </w:r>
      <w:r w:rsidRPr="00FC0AAF">
        <w:rPr>
          <w:i/>
          <w:szCs w:val="20"/>
        </w:rPr>
        <w:fldChar w:fldCharType="end"/>
      </w:r>
      <w:r w:rsidRPr="00B40CBF">
        <w:rPr>
          <w:szCs w:val="20"/>
          <w:lang w:val="ru-RU"/>
        </w:rPr>
        <w:t xml:space="preserve"> Отображение полей зарегистрированной карточки</w:t>
      </w:r>
    </w:p>
    <w:p w14:paraId="44758904" w14:textId="77777777" w:rsidR="00D43E9F" w:rsidRDefault="00D43E9F" w:rsidP="00CF3112">
      <w:pPr>
        <w:pStyle w:val="2"/>
        <w:shd w:val="clear" w:color="auto" w:fill="FF0000"/>
        <w:rPr>
          <w:lang w:val="ru-RU"/>
        </w:rPr>
      </w:pPr>
      <w:r>
        <w:rPr>
          <w:lang w:val="ru-RU"/>
        </w:rPr>
        <w:t>Блок «Хранение»</w:t>
      </w:r>
    </w:p>
    <w:p w14:paraId="6C163A50" w14:textId="77777777" w:rsidR="00D43E9F" w:rsidRPr="00F94A85" w:rsidRDefault="00D43E9F" w:rsidP="00CF3112">
      <w:pPr>
        <w:pStyle w:val="11"/>
        <w:numPr>
          <w:ilvl w:val="0"/>
          <w:numId w:val="8"/>
        </w:numPr>
        <w:shd w:val="clear" w:color="auto" w:fill="FF0000"/>
      </w:pPr>
      <w:r w:rsidRPr="00E0676C">
        <w:rPr>
          <w:lang w:val="ru-RU"/>
        </w:rPr>
        <w:t xml:space="preserve">При нажатии на лупу независимо от доступных разделов и количества дел, окно должно открываться в стандартной форме. </w:t>
      </w:r>
      <w:r w:rsidRPr="003A48B5">
        <w:t xml:space="preserve">(600 </w:t>
      </w:r>
      <w:r>
        <w:t>pixels</w:t>
      </w:r>
      <w:r w:rsidRPr="003A48B5">
        <w:t>)</w:t>
      </w:r>
      <w:r w:rsidRPr="00F94A85">
        <w:t xml:space="preserve"> </w:t>
      </w:r>
    </w:p>
    <w:p w14:paraId="2BC8036D" w14:textId="77777777" w:rsidR="00D43E9F" w:rsidRPr="00E0676C" w:rsidRDefault="00D43E9F" w:rsidP="00CF3112">
      <w:pPr>
        <w:pStyle w:val="11"/>
        <w:shd w:val="clear" w:color="auto" w:fill="FF0000"/>
        <w:rPr>
          <w:lang w:val="ru-RU"/>
        </w:rPr>
      </w:pPr>
      <w:r w:rsidRPr="00E0676C">
        <w:rPr>
          <w:lang w:val="ru-RU"/>
        </w:rPr>
        <w:t xml:space="preserve">Если пользователю доступен только один раздел номенклатуры, тогда раздел должен быть развёрнутым, когда открыли окно. </w:t>
      </w:r>
    </w:p>
    <w:p w14:paraId="333849E2" w14:textId="77777777" w:rsidR="00D43E9F" w:rsidRPr="00E0676C" w:rsidRDefault="00D43E9F" w:rsidP="00CF3112">
      <w:pPr>
        <w:pStyle w:val="11"/>
        <w:shd w:val="clear" w:color="auto" w:fill="FF0000"/>
        <w:rPr>
          <w:lang w:val="ru-RU"/>
        </w:rPr>
      </w:pPr>
      <w:commentRangeStart w:id="137"/>
      <w:r w:rsidRPr="00E0676C">
        <w:rPr>
          <w:lang w:val="ru-RU"/>
        </w:rPr>
        <w:t>Если пользователю доступен больше одного раздела, то по умолчан</w:t>
      </w:r>
      <w:r>
        <w:rPr>
          <w:lang w:val="ru-RU"/>
        </w:rPr>
        <w:t>ию должен быть развернут раздел</w:t>
      </w:r>
      <w:r w:rsidRPr="00E0676C">
        <w:rPr>
          <w:lang w:val="ru-RU"/>
        </w:rPr>
        <w:t xml:space="preserve"> его подразделения, а остальные </w:t>
      </w:r>
      <w:r>
        <w:rPr>
          <w:lang w:val="ru-RU"/>
        </w:rPr>
        <w:t xml:space="preserve">разделы, которые доступны </w:t>
      </w:r>
      <w:r w:rsidRPr="00E0676C">
        <w:rPr>
          <w:lang w:val="ru-RU"/>
        </w:rPr>
        <w:t xml:space="preserve">должны быть свернутыми. Если пользователь не относится ни в одно подразделения, то у него должны быть все разделы свернутыми. </w:t>
      </w:r>
      <w:commentRangeEnd w:id="137"/>
      <w:r>
        <w:rPr>
          <w:rStyle w:val="a9"/>
        </w:rPr>
        <w:commentReference w:id="137"/>
      </w:r>
    </w:p>
    <w:p w14:paraId="1177426A" w14:textId="77777777" w:rsidR="00D43E9F" w:rsidRPr="00F94A85" w:rsidRDefault="00D43E9F" w:rsidP="00CF3112">
      <w:pPr>
        <w:shd w:val="clear" w:color="auto" w:fill="FF0000"/>
        <w:spacing w:after="0"/>
        <w:jc w:val="center"/>
        <w:rPr>
          <w:rFonts w:ascii="Times New Roman" w:hAnsi="Times New Roman" w:cs="Times New Roman"/>
          <w:sz w:val="24"/>
          <w:szCs w:val="24"/>
        </w:rPr>
      </w:pPr>
      <w:r>
        <w:rPr>
          <w:noProof/>
          <w:lang w:val="ru-RU" w:eastAsia="ru-RU"/>
        </w:rPr>
        <w:lastRenderedPageBreak/>
        <w:drawing>
          <wp:inline distT="0" distB="0" distL="0" distR="0" wp14:anchorId="28D66A28" wp14:editId="44B35114">
            <wp:extent cx="3098800" cy="2967580"/>
            <wp:effectExtent l="0" t="0" r="635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5481" t="7697" r="25321" b="8494"/>
                    <a:stretch/>
                  </pic:blipFill>
                  <pic:spPr bwMode="auto">
                    <a:xfrm>
                      <a:off x="0" y="0"/>
                      <a:ext cx="3098800" cy="2967580"/>
                    </a:xfrm>
                    <a:prstGeom prst="rect">
                      <a:avLst/>
                    </a:prstGeom>
                    <a:ln>
                      <a:noFill/>
                    </a:ln>
                    <a:extLst>
                      <a:ext uri="{53640926-AAD7-44D8-BBD7-CCE9431645EC}">
                        <a14:shadowObscured xmlns:a14="http://schemas.microsoft.com/office/drawing/2010/main"/>
                      </a:ext>
                    </a:extLst>
                  </pic:spPr>
                </pic:pic>
              </a:graphicData>
            </a:graphic>
          </wp:inline>
        </w:drawing>
      </w:r>
    </w:p>
    <w:p w14:paraId="273B91C9" w14:textId="0BEB83A8" w:rsidR="00D43E9F" w:rsidRPr="00BB4A76" w:rsidRDefault="00D43E9F" w:rsidP="00CF3112">
      <w:pPr>
        <w:pStyle w:val="a6"/>
        <w:shd w:val="clear" w:color="auto" w:fill="FF0000"/>
        <w:ind w:firstLine="0"/>
        <w:jc w:val="center"/>
        <w:rPr>
          <w:szCs w:val="20"/>
          <w:lang w:val="ru-RU"/>
        </w:rPr>
      </w:pPr>
      <w:r w:rsidRPr="00BB4A76">
        <w:rPr>
          <w:szCs w:val="20"/>
          <w:lang w:val="ru-RU"/>
        </w:rPr>
        <w:t xml:space="preserve">Рисунок </w:t>
      </w:r>
      <w:r w:rsidRPr="00BB4A76">
        <w:rPr>
          <w:szCs w:val="20"/>
          <w:lang w:val="ru-RU"/>
        </w:rPr>
        <w:fldChar w:fldCharType="begin"/>
      </w:r>
      <w:r w:rsidRPr="00BB4A76">
        <w:rPr>
          <w:szCs w:val="20"/>
          <w:lang w:val="ru-RU"/>
        </w:rPr>
        <w:instrText xml:space="preserve"> SEQ Рисунок \* ARABIC </w:instrText>
      </w:r>
      <w:r w:rsidRPr="00BB4A76">
        <w:rPr>
          <w:szCs w:val="20"/>
          <w:lang w:val="ru-RU"/>
        </w:rPr>
        <w:fldChar w:fldCharType="separate"/>
      </w:r>
      <w:r w:rsidR="000B6F1B">
        <w:rPr>
          <w:noProof/>
          <w:szCs w:val="20"/>
          <w:lang w:val="ru-RU"/>
        </w:rPr>
        <w:t>12</w:t>
      </w:r>
      <w:r w:rsidRPr="00BB4A76">
        <w:rPr>
          <w:szCs w:val="20"/>
          <w:lang w:val="ru-RU"/>
        </w:rPr>
        <w:fldChar w:fldCharType="end"/>
      </w:r>
      <w:r w:rsidRPr="00BB4A76">
        <w:rPr>
          <w:szCs w:val="20"/>
          <w:lang w:val="ru-RU"/>
        </w:rPr>
        <w:t xml:space="preserve">  Окно «Хранения», когда пользователь име</w:t>
      </w:r>
      <w:r>
        <w:rPr>
          <w:szCs w:val="20"/>
          <w:lang w:val="ru-RU"/>
        </w:rPr>
        <w:t>ет доступ к нескольким разделам</w:t>
      </w:r>
    </w:p>
    <w:p w14:paraId="3354851E" w14:textId="77777777" w:rsidR="00D43E9F" w:rsidRPr="00E0676C" w:rsidRDefault="00D43E9F" w:rsidP="00CF3112">
      <w:pPr>
        <w:pStyle w:val="11"/>
        <w:shd w:val="clear" w:color="auto" w:fill="FF0000"/>
        <w:rPr>
          <w:lang w:val="ru-RU"/>
        </w:rPr>
      </w:pPr>
      <w:r w:rsidRPr="00E0676C">
        <w:rPr>
          <w:lang w:val="ru-RU"/>
        </w:rPr>
        <w:t>Необходимо отображать индексы разделов и дел.</w:t>
      </w:r>
    </w:p>
    <w:p w14:paraId="4C83931C" w14:textId="77777777" w:rsidR="00D43E9F" w:rsidRPr="00E0676C" w:rsidRDefault="00D43E9F" w:rsidP="00CF3112">
      <w:pPr>
        <w:pStyle w:val="11"/>
        <w:shd w:val="clear" w:color="auto" w:fill="FF0000"/>
        <w:rPr>
          <w:lang w:val="ru-RU"/>
        </w:rPr>
      </w:pPr>
      <w:r w:rsidRPr="00E0676C">
        <w:rPr>
          <w:lang w:val="ru-RU"/>
        </w:rPr>
        <w:t xml:space="preserve">Кнопки «Выбрать» и «Отменить» должны быть статичными и расположены внизу окна. </w:t>
      </w:r>
    </w:p>
    <w:p w14:paraId="6EAF7063" w14:textId="77777777" w:rsidR="00D43E9F" w:rsidRPr="00E0676C" w:rsidRDefault="00D43E9F" w:rsidP="00CF3112">
      <w:pPr>
        <w:pStyle w:val="11"/>
        <w:shd w:val="clear" w:color="auto" w:fill="FF0000"/>
        <w:rPr>
          <w:lang w:val="ru-RU"/>
        </w:rPr>
      </w:pPr>
      <w:r w:rsidRPr="00E0676C">
        <w:rPr>
          <w:lang w:val="ru-RU"/>
        </w:rPr>
        <w:t>Кнопка «Выбрать» должна быть по умолчанию не активной. Кнопка становится активной, если выбрали дело.</w:t>
      </w:r>
    </w:p>
    <w:p w14:paraId="5B777049" w14:textId="085D33ED" w:rsidR="00D43E9F" w:rsidRDefault="00D43E9F" w:rsidP="00CF3112">
      <w:pPr>
        <w:pStyle w:val="11"/>
        <w:shd w:val="clear" w:color="auto" w:fill="FF0000"/>
        <w:rPr>
          <w:lang w:val="ru-RU"/>
        </w:rPr>
      </w:pPr>
      <w:r>
        <w:rPr>
          <w:lang w:val="ru-RU"/>
        </w:rPr>
        <w:t>Необходимо</w:t>
      </w:r>
      <w:r w:rsidRPr="00F30D52">
        <w:rPr>
          <w:lang w:val="ru-RU"/>
        </w:rPr>
        <w:t xml:space="preserve">, чтобы текст был черного цвета. </w:t>
      </w:r>
      <w:commentRangeStart w:id="138"/>
      <w:r w:rsidRPr="00E0676C">
        <w:rPr>
          <w:lang w:val="ru-RU"/>
        </w:rPr>
        <w:t xml:space="preserve">При клике на название дела, дело должно </w:t>
      </w:r>
      <w:r>
        <w:rPr>
          <w:lang w:val="ru-RU"/>
        </w:rPr>
        <w:t xml:space="preserve">изменить цвет на синий (как в Архиве см. </w:t>
      </w:r>
      <w:r>
        <w:rPr>
          <w:lang w:val="ru-RU"/>
        </w:rPr>
        <w:fldChar w:fldCharType="begin"/>
      </w:r>
      <w:r>
        <w:rPr>
          <w:lang w:val="ru-RU"/>
        </w:rPr>
        <w:instrText xml:space="preserve"> REF _Ref494873423 \h </w:instrText>
      </w:r>
      <w:r w:rsidR="00CF3112">
        <w:rPr>
          <w:lang w:val="ru-RU"/>
        </w:rPr>
        <w:instrText xml:space="preserve"> \* MERGEFORMAT </w:instrText>
      </w:r>
      <w:r>
        <w:rPr>
          <w:lang w:val="ru-RU"/>
        </w:rPr>
      </w:r>
      <w:r>
        <w:rPr>
          <w:lang w:val="ru-RU"/>
        </w:rPr>
        <w:fldChar w:fldCharType="separate"/>
      </w:r>
      <w:r w:rsidRPr="00BB4A76">
        <w:rPr>
          <w:sz w:val="20"/>
          <w:szCs w:val="20"/>
          <w:lang w:val="ru-RU"/>
        </w:rPr>
        <w:t xml:space="preserve">Рисунок </w:t>
      </w:r>
      <w:r>
        <w:rPr>
          <w:noProof/>
          <w:szCs w:val="20"/>
          <w:lang w:val="ru-RU"/>
        </w:rPr>
        <w:t>12</w:t>
      </w:r>
      <w:r>
        <w:rPr>
          <w:lang w:val="ru-RU"/>
        </w:rPr>
        <w:fldChar w:fldCharType="end"/>
      </w:r>
      <w:r>
        <w:rPr>
          <w:lang w:val="ru-RU"/>
        </w:rPr>
        <w:t>)</w:t>
      </w:r>
      <w:r w:rsidRPr="00E0676C">
        <w:rPr>
          <w:lang w:val="ru-RU"/>
        </w:rPr>
        <w:t>,</w:t>
      </w:r>
      <w:r>
        <w:rPr>
          <w:lang w:val="ru-RU"/>
        </w:rPr>
        <w:t xml:space="preserve"> это обозначает, что дело выбрано</w:t>
      </w:r>
      <w:r w:rsidRPr="00E0676C">
        <w:rPr>
          <w:lang w:val="ru-RU"/>
        </w:rPr>
        <w:t xml:space="preserve">. </w:t>
      </w:r>
      <w:commentRangeEnd w:id="138"/>
      <w:r w:rsidRPr="002F6E85">
        <w:rPr>
          <w:rStyle w:val="a9"/>
        </w:rPr>
        <w:commentReference w:id="138"/>
      </w:r>
    </w:p>
    <w:p w14:paraId="101B9722" w14:textId="77777777" w:rsidR="00D43E9F" w:rsidRDefault="00D43E9F" w:rsidP="00CF3112">
      <w:pPr>
        <w:pStyle w:val="11"/>
        <w:numPr>
          <w:ilvl w:val="0"/>
          <w:numId w:val="0"/>
        </w:numPr>
        <w:shd w:val="clear" w:color="auto" w:fill="FF0000"/>
        <w:ind w:left="432"/>
        <w:jc w:val="center"/>
        <w:rPr>
          <w:lang w:val="ru-RU"/>
        </w:rPr>
      </w:pPr>
      <w:r>
        <w:rPr>
          <w:noProof/>
          <w:lang w:val="ru-RU" w:eastAsia="ru-RU"/>
        </w:rPr>
        <w:drawing>
          <wp:inline distT="0" distB="0" distL="0" distR="0" wp14:anchorId="2E3A5039" wp14:editId="0E245A06">
            <wp:extent cx="2543175" cy="371475"/>
            <wp:effectExtent l="0" t="0" r="9525" b="9525"/>
            <wp:docPr id="16" name="Рисунок 16" descr="cid:image002.png@01D33C5B.4AD48A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png@01D33C5B.4AD48AD0"/>
                    <pic:cNvPicPr>
                      <a:picLocks noChangeAspect="1" noChangeArrowheads="1"/>
                    </pic:cNvPicPr>
                  </pic:nvPicPr>
                  <pic:blipFill>
                    <a:blip r:link="rId83">
                      <a:extLst>
                        <a:ext uri="{28A0092B-C50C-407E-A947-70E740481C1C}">
                          <a14:useLocalDpi xmlns:a14="http://schemas.microsoft.com/office/drawing/2010/main" val="0"/>
                        </a:ext>
                      </a:extLst>
                    </a:blip>
                    <a:srcRect/>
                    <a:stretch>
                      <a:fillRect/>
                    </a:stretch>
                  </pic:blipFill>
                  <pic:spPr bwMode="auto">
                    <a:xfrm>
                      <a:off x="0" y="0"/>
                      <a:ext cx="2543175" cy="371475"/>
                    </a:xfrm>
                    <a:prstGeom prst="rect">
                      <a:avLst/>
                    </a:prstGeom>
                    <a:noFill/>
                    <a:ln>
                      <a:noFill/>
                    </a:ln>
                  </pic:spPr>
                </pic:pic>
              </a:graphicData>
            </a:graphic>
          </wp:inline>
        </w:drawing>
      </w:r>
    </w:p>
    <w:p w14:paraId="0D81BB70" w14:textId="5E1E1019" w:rsidR="00D43E9F" w:rsidRPr="00BB4A76" w:rsidRDefault="00D43E9F" w:rsidP="00CF3112">
      <w:pPr>
        <w:pStyle w:val="a6"/>
        <w:shd w:val="clear" w:color="auto" w:fill="FF0000"/>
        <w:ind w:firstLine="0"/>
        <w:jc w:val="center"/>
        <w:rPr>
          <w:szCs w:val="20"/>
          <w:lang w:val="ru-RU"/>
        </w:rPr>
      </w:pPr>
      <w:bookmarkStart w:id="139" w:name="_Ref494873423"/>
      <w:r w:rsidRPr="00BB4A76">
        <w:rPr>
          <w:szCs w:val="20"/>
          <w:lang w:val="ru-RU"/>
        </w:rPr>
        <w:t xml:space="preserve">Рисунок </w:t>
      </w:r>
      <w:r w:rsidRPr="00BB4A76">
        <w:rPr>
          <w:szCs w:val="20"/>
          <w:lang w:val="ru-RU"/>
        </w:rPr>
        <w:fldChar w:fldCharType="begin"/>
      </w:r>
      <w:r w:rsidRPr="00BB4A76">
        <w:rPr>
          <w:szCs w:val="20"/>
          <w:lang w:val="ru-RU"/>
        </w:rPr>
        <w:instrText xml:space="preserve"> SEQ Рисунок \* ARABIC </w:instrText>
      </w:r>
      <w:r w:rsidRPr="00BB4A76">
        <w:rPr>
          <w:szCs w:val="20"/>
          <w:lang w:val="ru-RU"/>
        </w:rPr>
        <w:fldChar w:fldCharType="separate"/>
      </w:r>
      <w:r w:rsidR="007F11FA">
        <w:rPr>
          <w:noProof/>
          <w:szCs w:val="20"/>
          <w:lang w:val="ru-RU"/>
        </w:rPr>
        <w:t>26</w:t>
      </w:r>
      <w:r w:rsidRPr="00BB4A76">
        <w:rPr>
          <w:szCs w:val="20"/>
          <w:lang w:val="ru-RU"/>
        </w:rPr>
        <w:fldChar w:fldCharType="end"/>
      </w:r>
      <w:bookmarkEnd w:id="139"/>
      <w:r w:rsidRPr="00BB4A76">
        <w:rPr>
          <w:szCs w:val="20"/>
          <w:lang w:val="ru-RU"/>
        </w:rPr>
        <w:t xml:space="preserve"> Отображение названия департамента в Архиве</w:t>
      </w:r>
    </w:p>
    <w:p w14:paraId="4500611F" w14:textId="77777777" w:rsidR="00D43E9F" w:rsidRPr="00F30D52" w:rsidRDefault="00D43E9F" w:rsidP="00CF3112">
      <w:pPr>
        <w:pStyle w:val="11"/>
        <w:shd w:val="clear" w:color="auto" w:fill="FF0000"/>
        <w:rPr>
          <w:lang w:val="ru-RU"/>
        </w:rPr>
      </w:pPr>
      <w:r>
        <w:rPr>
          <w:lang w:val="ru-RU"/>
        </w:rPr>
        <w:t>П</w:t>
      </w:r>
      <w:r w:rsidRPr="00F30D52">
        <w:rPr>
          <w:lang w:val="ru-RU"/>
        </w:rPr>
        <w:t xml:space="preserve">ри наведении на дело </w:t>
      </w:r>
      <w:r>
        <w:rPr>
          <w:lang w:val="ru-RU"/>
        </w:rPr>
        <w:t xml:space="preserve">необходимо, чтобы </w:t>
      </w:r>
      <w:r w:rsidRPr="00F30D52">
        <w:rPr>
          <w:lang w:val="ru-RU"/>
        </w:rPr>
        <w:t>в тултипе выводилось полное наименование дела без индекса, аналогично тултипу раздела.</w:t>
      </w:r>
    </w:p>
    <w:p w14:paraId="3A9ACD43" w14:textId="77777777" w:rsidR="00D43E9F" w:rsidRPr="002A4359" w:rsidRDefault="00D43E9F" w:rsidP="00CF3112">
      <w:pPr>
        <w:pStyle w:val="11"/>
        <w:shd w:val="clear" w:color="auto" w:fill="FF0000"/>
        <w:rPr>
          <w:lang w:val="ru-RU"/>
        </w:rPr>
      </w:pPr>
      <w:r>
        <w:rPr>
          <w:lang w:val="ru-RU"/>
        </w:rPr>
        <w:lastRenderedPageBreak/>
        <w:t xml:space="preserve">Необходимо </w:t>
      </w:r>
      <w:r w:rsidRPr="002A4359">
        <w:rPr>
          <w:lang w:val="ru-RU"/>
        </w:rPr>
        <w:t>в конце элемента, который имеет вложенность отображалось количество дочерних элементов, как сейчас в Архиве.</w:t>
      </w:r>
    </w:p>
    <w:p w14:paraId="5FC14580" w14:textId="77777777" w:rsidR="00D43E9F" w:rsidRPr="00B40CBF" w:rsidRDefault="00D43E9F" w:rsidP="00D43E9F">
      <w:pPr>
        <w:rPr>
          <w:lang w:val="ru-RU"/>
        </w:rPr>
      </w:pPr>
    </w:p>
    <w:p w14:paraId="0284D194" w14:textId="77777777" w:rsidR="00D43E9F" w:rsidRDefault="00D43E9F" w:rsidP="003D190F">
      <w:pPr>
        <w:rPr>
          <w:lang w:val="ru-RU"/>
        </w:rPr>
      </w:pPr>
    </w:p>
    <w:p w14:paraId="77D50C1A" w14:textId="276A5EFC" w:rsidR="00A02FB5" w:rsidRDefault="00911EDF" w:rsidP="002F6F7E">
      <w:pPr>
        <w:pStyle w:val="1"/>
        <w:rPr>
          <w:lang w:val="ru-RU"/>
        </w:rPr>
      </w:pPr>
      <w:r>
        <w:rPr>
          <w:lang w:val="ru-RU"/>
        </w:rPr>
        <w:t>Автоматическое удаление карточек, автоматически созданных на основе данной при удалении последней</w:t>
      </w:r>
    </w:p>
    <w:p w14:paraId="25A30EE4" w14:textId="1F223DD3" w:rsidR="003F052F" w:rsidRDefault="003F052F" w:rsidP="002375AC">
      <w:pPr>
        <w:spacing w:after="0"/>
        <w:rPr>
          <w:lang w:val="ru-RU"/>
        </w:rPr>
      </w:pPr>
      <w:r>
        <w:rPr>
          <w:lang w:val="ru-RU"/>
        </w:rPr>
        <w:t xml:space="preserve">Текст, выделенный </w:t>
      </w:r>
      <w:r w:rsidRPr="003F052F">
        <w:rPr>
          <w:highlight w:val="red"/>
          <w:lang w:val="ru-RU"/>
        </w:rPr>
        <w:t>таким образом</w:t>
      </w:r>
      <w:r>
        <w:rPr>
          <w:highlight w:val="red"/>
          <w:lang w:val="ru-RU"/>
        </w:rPr>
        <w:t>,</w:t>
      </w:r>
      <w:r w:rsidR="00520E34">
        <w:rPr>
          <w:lang w:val="ru-RU"/>
        </w:rPr>
        <w:t xml:space="preserve"> необходимо игнорировать, но оставлен в документе для сохранения того, что было видно, как изначально было проанализировано и предложено, и как после было отрецензировано.</w:t>
      </w:r>
    </w:p>
    <w:p w14:paraId="2BC6BD07" w14:textId="09D3993F" w:rsidR="0095149E" w:rsidRDefault="0095149E" w:rsidP="002375AC">
      <w:pPr>
        <w:spacing w:after="0"/>
        <w:rPr>
          <w:lang w:val="ru-RU"/>
        </w:rPr>
      </w:pPr>
      <w:r>
        <w:rPr>
          <w:lang w:val="ru-RU"/>
        </w:rPr>
        <w:t>Данную функцию можно рассмотреть на примере внутренних документов: после автоматической регистрации карточки внутреннего исходящего документа</w:t>
      </w:r>
      <w:r w:rsidR="00F86130">
        <w:rPr>
          <w:lang w:val="ru-RU"/>
        </w:rPr>
        <w:t xml:space="preserve"> автоматически создаются карточки внутренних входящих документов в количестве получателей из разных структурных подразделений. При отзыве карточки внутреннего исходящего документа, автоматически отзываются карточки внутренних входящих документов, которые были созданы на основе данного исходящего. После отзыва обычно инициатору и подписанту данного внутреннего исходящего документа доступна операция «Удалить карточку»</w:t>
      </w:r>
      <w:r w:rsidR="002375AC">
        <w:rPr>
          <w:lang w:val="ru-RU"/>
        </w:rPr>
        <w:t>, а в случае со связанными внутренними входящими документами операция «Удалить карточку» никому недоступна, так как их автором является сама «Система». И даже, если Получателю внутреннего входящего документа дать права на операцию «Удалить карточку» в состоянии «Отозван», он этого делать не будет и как показывает практика, обращается в Службу технической поддержки с вопросом: «Почему у меня во «Внутренние входящие документы» имеются карточки, в которых я ничего не могу сделать».</w:t>
      </w:r>
      <w:r w:rsidR="00CF7C58">
        <w:rPr>
          <w:lang w:val="ru-RU"/>
        </w:rPr>
        <w:t xml:space="preserve"> Также в состоянии «Отозван»</w:t>
      </w:r>
      <w:r w:rsidR="009F678D">
        <w:rPr>
          <w:lang w:val="ru-RU"/>
        </w:rPr>
        <w:t xml:space="preserve"> карточка документа может быть не только при отзыве карточки, но и при отзыве бизнес-процесса. Следовательно, тот же Получатель может по ошибке удалить не ту карточку.</w:t>
      </w:r>
    </w:p>
    <w:p w14:paraId="5E81DCF9" w14:textId="713183CD" w:rsidR="00BA08B9" w:rsidRDefault="00BA08B9" w:rsidP="002375AC">
      <w:pPr>
        <w:spacing w:after="0"/>
        <w:rPr>
          <w:lang w:val="ru-RU"/>
        </w:rPr>
      </w:pPr>
      <w:r>
        <w:rPr>
          <w:lang w:val="ru-RU"/>
        </w:rPr>
        <w:t>Введу определения:</w:t>
      </w:r>
    </w:p>
    <w:p w14:paraId="7B9395EC" w14:textId="3E1E2FDF" w:rsidR="00BA08B9" w:rsidRDefault="00BA08B9" w:rsidP="00BA08B9">
      <w:pPr>
        <w:spacing w:after="0"/>
        <w:rPr>
          <w:lang w:val="ru-RU"/>
        </w:rPr>
      </w:pPr>
      <w:r w:rsidRPr="003F052F">
        <w:rPr>
          <w:b/>
          <w:lang w:val="ru-RU"/>
        </w:rPr>
        <w:t>Основная карточка</w:t>
      </w:r>
      <w:r>
        <w:rPr>
          <w:lang w:val="ru-RU"/>
        </w:rPr>
        <w:t xml:space="preserve"> – это карточка</w:t>
      </w:r>
      <w:r w:rsidR="00CF2690">
        <w:rPr>
          <w:lang w:val="ru-RU"/>
        </w:rPr>
        <w:t>,</w:t>
      </w:r>
      <w:r>
        <w:rPr>
          <w:lang w:val="ru-RU"/>
        </w:rPr>
        <w:t xml:space="preserve"> на основе которой создаются автоматически связанные карточки. Последние назову, как </w:t>
      </w:r>
      <w:r w:rsidRPr="003F052F">
        <w:rPr>
          <w:b/>
          <w:lang w:val="ru-RU"/>
        </w:rPr>
        <w:t>«автоматически созданные</w:t>
      </w:r>
      <w:r w:rsidR="00C10811">
        <w:rPr>
          <w:b/>
          <w:lang w:val="ru-RU"/>
        </w:rPr>
        <w:t xml:space="preserve"> карточки</w:t>
      </w:r>
      <w:r w:rsidRPr="003F052F">
        <w:rPr>
          <w:b/>
          <w:lang w:val="ru-RU"/>
        </w:rPr>
        <w:t>»</w:t>
      </w:r>
      <w:r>
        <w:rPr>
          <w:lang w:val="ru-RU"/>
        </w:rPr>
        <w:t>.</w:t>
      </w:r>
    </w:p>
    <w:p w14:paraId="27C86D9E" w14:textId="77777777" w:rsidR="00C10811" w:rsidRDefault="00C10811" w:rsidP="00BA08B9">
      <w:pPr>
        <w:spacing w:after="0"/>
        <w:rPr>
          <w:lang w:val="ru-RU"/>
        </w:rPr>
      </w:pPr>
    </w:p>
    <w:p w14:paraId="4D770D61" w14:textId="6D5FB780" w:rsidR="002375AC" w:rsidRDefault="002375AC" w:rsidP="003F052F">
      <w:pPr>
        <w:shd w:val="clear" w:color="auto" w:fill="FF0000"/>
        <w:rPr>
          <w:lang w:val="ru-RU"/>
        </w:rPr>
      </w:pPr>
      <w:r>
        <w:rPr>
          <w:lang w:val="ru-RU"/>
        </w:rPr>
        <w:lastRenderedPageBreak/>
        <w:t xml:space="preserve">Из сложившейся ситуации следует, что необходимо при удалении </w:t>
      </w:r>
      <w:r w:rsidR="00BA08B9">
        <w:rPr>
          <w:lang w:val="ru-RU"/>
        </w:rPr>
        <w:t xml:space="preserve">основной карточки (то есть </w:t>
      </w:r>
      <w:r>
        <w:rPr>
          <w:lang w:val="ru-RU"/>
        </w:rPr>
        <w:t>карточки внутреннего исходящего документа</w:t>
      </w:r>
      <w:r w:rsidR="00BA08B9">
        <w:rPr>
          <w:lang w:val="ru-RU"/>
        </w:rPr>
        <w:t>)</w:t>
      </w:r>
      <w:r>
        <w:rPr>
          <w:lang w:val="ru-RU"/>
        </w:rPr>
        <w:t xml:space="preserve"> автоматически удалять </w:t>
      </w:r>
      <w:r w:rsidR="00BA08B9">
        <w:rPr>
          <w:lang w:val="ru-RU"/>
        </w:rPr>
        <w:t xml:space="preserve">автоматически созданные (то есть </w:t>
      </w:r>
      <w:r>
        <w:rPr>
          <w:lang w:val="ru-RU"/>
        </w:rPr>
        <w:t>все карточки внутренних входящих документов, автоматически созданных на основе данного внутреннего исходящего документа</w:t>
      </w:r>
      <w:r w:rsidR="00BA08B9">
        <w:rPr>
          <w:lang w:val="ru-RU"/>
        </w:rPr>
        <w:t>)</w:t>
      </w:r>
      <w:r>
        <w:rPr>
          <w:lang w:val="ru-RU"/>
        </w:rPr>
        <w:t xml:space="preserve">. </w:t>
      </w:r>
    </w:p>
    <w:p w14:paraId="326E7FC8" w14:textId="33BD56C3" w:rsidR="002375AC" w:rsidRDefault="007A76FF" w:rsidP="003F052F">
      <w:pPr>
        <w:shd w:val="clear" w:color="auto" w:fill="FF0000"/>
        <w:rPr>
          <w:lang w:val="ru-RU"/>
        </w:rPr>
      </w:pPr>
      <w:r>
        <w:rPr>
          <w:lang w:val="ru-RU"/>
        </w:rPr>
        <w:t>Реализация функционала должна отвечать следующим требования</w:t>
      </w:r>
      <w:r w:rsidR="0081546B">
        <w:rPr>
          <w:lang w:val="ru-RU"/>
        </w:rPr>
        <w:t xml:space="preserve">м </w:t>
      </w:r>
      <w:r>
        <w:rPr>
          <w:lang w:val="ru-RU"/>
        </w:rPr>
        <w:t>по списку:</w:t>
      </w:r>
    </w:p>
    <w:p w14:paraId="061110E2" w14:textId="13C9D624" w:rsidR="007A76FF" w:rsidRDefault="0081546B" w:rsidP="003F052F">
      <w:pPr>
        <w:pStyle w:val="a4"/>
        <w:numPr>
          <w:ilvl w:val="0"/>
          <w:numId w:val="2"/>
        </w:numPr>
        <w:shd w:val="clear" w:color="auto" w:fill="FF0000"/>
        <w:rPr>
          <w:lang w:val="ru-RU"/>
        </w:rPr>
      </w:pPr>
      <w:r>
        <w:rPr>
          <w:lang w:val="ru-RU"/>
        </w:rPr>
        <w:t>Необходимо текст подтверждающего сообщения: «</w:t>
      </w:r>
      <w:r w:rsidRPr="0081546B">
        <w:rPr>
          <w:lang w:val="ru-RU"/>
        </w:rPr>
        <w:t>Вы действительно хотите удалить элементы?</w:t>
      </w:r>
      <w:r>
        <w:rPr>
          <w:lang w:val="ru-RU"/>
        </w:rPr>
        <w:t>» заменить на «</w:t>
      </w:r>
      <w:r w:rsidRPr="0081546B">
        <w:rPr>
          <w:lang w:val="ru-RU"/>
        </w:rPr>
        <w:t xml:space="preserve">Вы действительно </w:t>
      </w:r>
      <w:r>
        <w:rPr>
          <w:lang w:val="ru-RU"/>
        </w:rPr>
        <w:t>желаете</w:t>
      </w:r>
      <w:r w:rsidRPr="0081546B">
        <w:rPr>
          <w:lang w:val="ru-RU"/>
        </w:rPr>
        <w:t xml:space="preserve"> удалить элементы?</w:t>
      </w:r>
      <w:r>
        <w:rPr>
          <w:lang w:val="ru-RU"/>
        </w:rPr>
        <w:t xml:space="preserve"> Если на основе удаляемых карточек были автоматически созданы другие карточки, то они также удалятся. Для дальнейшего обращения к удаленным карточкам, необходимо </w:t>
      </w:r>
      <w:r w:rsidR="009A6CED">
        <w:rPr>
          <w:lang w:val="ru-RU"/>
        </w:rPr>
        <w:t>перейти</w:t>
      </w:r>
      <w:commentRangeStart w:id="140"/>
      <w:r>
        <w:rPr>
          <w:lang w:val="ru-RU"/>
        </w:rPr>
        <w:t xml:space="preserve"> </w:t>
      </w:r>
      <w:commentRangeEnd w:id="140"/>
      <w:r w:rsidR="00CF2690">
        <w:rPr>
          <w:rStyle w:val="a9"/>
        </w:rPr>
        <w:commentReference w:id="140"/>
      </w:r>
      <w:r>
        <w:rPr>
          <w:lang w:val="ru-RU"/>
        </w:rPr>
        <w:t>в Корзину».</w:t>
      </w:r>
    </w:p>
    <w:p w14:paraId="39A84A0B" w14:textId="1AFF81D8" w:rsidR="0081546B" w:rsidRPr="007A76FF" w:rsidRDefault="00733664" w:rsidP="003F052F">
      <w:pPr>
        <w:pStyle w:val="a4"/>
        <w:numPr>
          <w:ilvl w:val="0"/>
          <w:numId w:val="2"/>
        </w:numPr>
        <w:shd w:val="clear" w:color="auto" w:fill="FF0000"/>
        <w:rPr>
          <w:lang w:val="ru-RU"/>
        </w:rPr>
      </w:pPr>
      <w:r>
        <w:rPr>
          <w:lang w:val="ru-RU"/>
        </w:rPr>
        <w:t>Если пользователь на подтверждающем сообщении пункта выше нажимает на «Да» рассматриваемые карточки (внутренний исходящий и внутренние входящие) должны удалиться из соответствующих журналов и попасть в Корзину.</w:t>
      </w:r>
    </w:p>
    <w:p w14:paraId="5F7D67B4" w14:textId="067F4C94" w:rsidR="00911EDF" w:rsidRDefault="00D16B9E" w:rsidP="003F052F">
      <w:pPr>
        <w:shd w:val="clear" w:color="auto" w:fill="FF0000"/>
        <w:rPr>
          <w:lang w:val="ru-RU"/>
        </w:rPr>
      </w:pPr>
      <w:r>
        <w:rPr>
          <w:lang w:val="ru-RU"/>
        </w:rPr>
        <w:t xml:space="preserve">Данные требования решат ситуацию, если после отзыва </w:t>
      </w:r>
      <w:r w:rsidR="009511F4">
        <w:rPr>
          <w:lang w:val="ru-RU"/>
        </w:rPr>
        <w:t xml:space="preserve">основной карточки (карточки внутреннего исходящего), она после </w:t>
      </w:r>
      <w:r>
        <w:rPr>
          <w:lang w:val="ru-RU"/>
        </w:rPr>
        <w:t xml:space="preserve">будет удалена. Но, если инициатор </w:t>
      </w:r>
      <w:r w:rsidR="009511F4">
        <w:rPr>
          <w:lang w:val="ru-RU"/>
        </w:rPr>
        <w:t>основной карточки</w:t>
      </w:r>
      <w:r>
        <w:rPr>
          <w:lang w:val="ru-RU"/>
        </w:rPr>
        <w:t xml:space="preserve"> после отзыва </w:t>
      </w:r>
      <w:r w:rsidR="009511F4">
        <w:rPr>
          <w:lang w:val="ru-RU"/>
        </w:rPr>
        <w:t xml:space="preserve">основной карточки </w:t>
      </w:r>
      <w:r>
        <w:rPr>
          <w:lang w:val="ru-RU"/>
        </w:rPr>
        <w:t>решает реанимировать ее путем резервирования регистрационного номера с использованием, например, ранее отозванного но</w:t>
      </w:r>
      <w:r w:rsidR="009511F4">
        <w:rPr>
          <w:lang w:val="ru-RU"/>
        </w:rPr>
        <w:t xml:space="preserve">мера, и запуска нового процесса, например, для карточки внутреннего исходящего - </w:t>
      </w:r>
      <w:r>
        <w:rPr>
          <w:lang w:val="ru-RU"/>
        </w:rPr>
        <w:t xml:space="preserve">«Исполнение исходящего документа», то после регистрации автоматически будут созданы новые карточки внутренних входящих документов, и старые карточки внутренних входящих документов останутся в состоянии «Отозван», можно сказать как дубликаты новых созданных. </w:t>
      </w:r>
    </w:p>
    <w:p w14:paraId="79359A18" w14:textId="600B40D5" w:rsidR="008E0FFB" w:rsidRDefault="008E0FFB" w:rsidP="003F052F">
      <w:pPr>
        <w:shd w:val="clear" w:color="auto" w:fill="FF0000"/>
        <w:rPr>
          <w:lang w:val="ru-RU"/>
        </w:rPr>
      </w:pPr>
      <w:r>
        <w:rPr>
          <w:lang w:val="ru-RU"/>
        </w:rPr>
        <w:t>Для решения этой проблемы предлагаю 2 варианта:</w:t>
      </w:r>
    </w:p>
    <w:p w14:paraId="1FECF1F6" w14:textId="1AA7C6B8" w:rsidR="008E0FFB" w:rsidRPr="008E0FFB" w:rsidRDefault="008E0FFB" w:rsidP="003F052F">
      <w:pPr>
        <w:shd w:val="clear" w:color="auto" w:fill="FF0000"/>
        <w:rPr>
          <w:b/>
          <w:lang w:val="ru-RU"/>
        </w:rPr>
      </w:pPr>
      <w:r w:rsidRPr="008E0FFB">
        <w:rPr>
          <w:b/>
          <w:lang w:val="ru-RU"/>
        </w:rPr>
        <w:t>Первый вариант:</w:t>
      </w:r>
    </w:p>
    <w:p w14:paraId="3D3AFA79" w14:textId="6C4CFC67" w:rsidR="008E0FFB" w:rsidRDefault="00BA08B9" w:rsidP="003F052F">
      <w:pPr>
        <w:shd w:val="clear" w:color="auto" w:fill="FF0000"/>
        <w:rPr>
          <w:lang w:val="ru-RU"/>
        </w:rPr>
      </w:pPr>
      <w:commentRangeStart w:id="141"/>
      <w:r>
        <w:rPr>
          <w:lang w:val="ru-RU"/>
        </w:rPr>
        <w:t xml:space="preserve">При отзыве </w:t>
      </w:r>
      <w:r w:rsidR="009511F4">
        <w:rPr>
          <w:lang w:val="ru-RU"/>
        </w:rPr>
        <w:t xml:space="preserve">основной карточки автоматически удалять автоматически созданные карточки. </w:t>
      </w:r>
      <w:commentRangeEnd w:id="141"/>
      <w:r w:rsidR="00CF2690">
        <w:rPr>
          <w:rStyle w:val="a9"/>
        </w:rPr>
        <w:commentReference w:id="141"/>
      </w:r>
    </w:p>
    <w:p w14:paraId="171A7025" w14:textId="1D436421" w:rsidR="009511F4" w:rsidRPr="009511F4" w:rsidRDefault="009511F4" w:rsidP="003F052F">
      <w:pPr>
        <w:shd w:val="clear" w:color="auto" w:fill="FF0000"/>
        <w:rPr>
          <w:b/>
          <w:lang w:val="ru-RU"/>
        </w:rPr>
      </w:pPr>
      <w:r w:rsidRPr="009511F4">
        <w:rPr>
          <w:b/>
          <w:lang w:val="ru-RU"/>
        </w:rPr>
        <w:t>Второй вариант:</w:t>
      </w:r>
    </w:p>
    <w:p w14:paraId="5FC82BC1" w14:textId="706D34F3" w:rsidR="009511F4" w:rsidRDefault="000103C6" w:rsidP="003F052F">
      <w:pPr>
        <w:shd w:val="clear" w:color="auto" w:fill="FF0000"/>
        <w:rPr>
          <w:lang w:val="ru-RU"/>
        </w:rPr>
      </w:pPr>
      <w:commentRangeStart w:id="142"/>
      <w:commentRangeStart w:id="143"/>
      <w:r>
        <w:rPr>
          <w:lang w:val="ru-RU"/>
        </w:rPr>
        <w:lastRenderedPageBreak/>
        <w:t xml:space="preserve">В отозванной основной карточке дать возможность инициатору карточки удалить автоматически созданные карточки в состоянии «Отозван» в компоненте «Получатели». </w:t>
      </w:r>
      <w:commentRangeEnd w:id="142"/>
      <w:r w:rsidR="00A615C3">
        <w:rPr>
          <w:rStyle w:val="a9"/>
        </w:rPr>
        <w:commentReference w:id="142"/>
      </w:r>
      <w:commentRangeEnd w:id="143"/>
      <w:r w:rsidR="008D74A1">
        <w:rPr>
          <w:rStyle w:val="a9"/>
        </w:rPr>
        <w:commentReference w:id="143"/>
      </w:r>
    </w:p>
    <w:p w14:paraId="0DD43FDA" w14:textId="001C3706" w:rsidR="000103C6" w:rsidRDefault="000103C6" w:rsidP="003F052F">
      <w:pPr>
        <w:shd w:val="clear" w:color="auto" w:fill="FF0000"/>
        <w:rPr>
          <w:lang w:val="ru-RU"/>
        </w:rPr>
      </w:pPr>
      <w:r>
        <w:rPr>
          <w:lang w:val="ru-RU"/>
        </w:rPr>
        <w:t>Но считаю, что данный второй вариант не является правильным; первый более логичный, но, если рассмотреть ситуацию, что получатель работает с автоматически созданной карточкой, далее закрывает ее, но после не может найти в журнале, то тоже как-то не так.</w:t>
      </w:r>
    </w:p>
    <w:p w14:paraId="28953B99" w14:textId="6430A63D" w:rsidR="000103C6" w:rsidRDefault="000103C6" w:rsidP="003F052F">
      <w:pPr>
        <w:shd w:val="clear" w:color="auto" w:fill="FF0000"/>
        <w:rPr>
          <w:lang w:val="ru-RU"/>
        </w:rPr>
      </w:pPr>
      <w:r>
        <w:rPr>
          <w:lang w:val="ru-RU"/>
        </w:rPr>
        <w:t>Короче, нужно выбрать из двух зол наименьшую.</w:t>
      </w:r>
    </w:p>
    <w:p w14:paraId="4EFCF459" w14:textId="1FFBCB31" w:rsidR="000103C6" w:rsidRDefault="000103C6" w:rsidP="003F052F">
      <w:pPr>
        <w:shd w:val="clear" w:color="auto" w:fill="FF0000"/>
        <w:rPr>
          <w:lang w:val="ru-RU"/>
        </w:rPr>
      </w:pPr>
      <w:r>
        <w:rPr>
          <w:lang w:val="ru-RU"/>
        </w:rPr>
        <w:t xml:space="preserve">Далее, независимо от выбранного варианта необходимо, чтобы при отзыве/удалении основной </w:t>
      </w:r>
      <w:commentRangeStart w:id="144"/>
      <w:r>
        <w:rPr>
          <w:lang w:val="ru-RU"/>
        </w:rPr>
        <w:t xml:space="preserve">карточки автоматически обновить систему у пользователя, который работает с автоматически созданной карточкой. </w:t>
      </w:r>
      <w:commentRangeEnd w:id="144"/>
      <w:r w:rsidR="002D1E18">
        <w:rPr>
          <w:rStyle w:val="a9"/>
        </w:rPr>
        <w:commentReference w:id="144"/>
      </w:r>
      <w:r w:rsidRPr="000103C6">
        <w:rPr>
          <w:highlight w:val="yellow"/>
          <w:lang w:val="ru-RU"/>
        </w:rPr>
        <w:t>При переходе пользователя на вкладку автоматически созданной карточки должно появиться сообщение с текстом: «».</w:t>
      </w:r>
    </w:p>
    <w:p w14:paraId="02BCCC71" w14:textId="33CE6F1B" w:rsidR="000103C6" w:rsidRDefault="000103C6" w:rsidP="003F052F">
      <w:pPr>
        <w:shd w:val="clear" w:color="auto" w:fill="FF0000"/>
        <w:rPr>
          <w:lang w:val="ru-RU"/>
        </w:rPr>
      </w:pPr>
      <w:r w:rsidRPr="008A7E17">
        <w:rPr>
          <w:highlight w:val="yellow"/>
          <w:lang w:val="ru-RU"/>
        </w:rPr>
        <w:t xml:space="preserve">Также должны быть реализованы новые уведомления, которые должны получать соответствующие участники рассматриваемых карточек, см. </w:t>
      </w:r>
      <w:r w:rsidR="00586DDD" w:rsidRPr="008A7E17">
        <w:rPr>
          <w:highlight w:val="yellow"/>
          <w:lang w:val="ru-RU"/>
        </w:rPr>
        <w:fldChar w:fldCharType="begin"/>
      </w:r>
      <w:r w:rsidR="00586DDD" w:rsidRPr="008A7E17">
        <w:rPr>
          <w:highlight w:val="yellow"/>
          <w:lang w:val="ru-RU"/>
        </w:rPr>
        <w:instrText xml:space="preserve"> REF _Ref488756266 \h </w:instrText>
      </w:r>
      <w:r w:rsidR="008A7E17">
        <w:rPr>
          <w:highlight w:val="yellow"/>
          <w:lang w:val="ru-RU"/>
        </w:rPr>
        <w:instrText xml:space="preserve"> \* MERGEFORMAT </w:instrText>
      </w:r>
      <w:r w:rsidR="00586DDD" w:rsidRPr="008A7E17">
        <w:rPr>
          <w:highlight w:val="yellow"/>
          <w:lang w:val="ru-RU"/>
        </w:rPr>
      </w:r>
      <w:r w:rsidR="00586DDD" w:rsidRPr="008A7E17">
        <w:rPr>
          <w:highlight w:val="yellow"/>
          <w:lang w:val="ru-RU"/>
        </w:rPr>
        <w:fldChar w:fldCharType="separate"/>
      </w:r>
      <w:r w:rsidR="007E3942" w:rsidRPr="00EC3515">
        <w:rPr>
          <w:highlight w:val="yellow"/>
          <w:lang w:val="ru-RU"/>
        </w:rPr>
        <w:t xml:space="preserve">Таблица </w:t>
      </w:r>
      <w:r w:rsidR="007E3942" w:rsidRPr="007E3942">
        <w:rPr>
          <w:noProof/>
          <w:highlight w:val="yellow"/>
          <w:lang w:val="ru-RU"/>
        </w:rPr>
        <w:t>1</w:t>
      </w:r>
      <w:r w:rsidR="00586DDD" w:rsidRPr="008A7E17">
        <w:rPr>
          <w:highlight w:val="yellow"/>
          <w:lang w:val="ru-RU"/>
        </w:rPr>
        <w:fldChar w:fldCharType="end"/>
      </w:r>
      <w:r w:rsidR="00586DDD" w:rsidRPr="008A7E17">
        <w:rPr>
          <w:highlight w:val="yellow"/>
          <w:lang w:val="ru-RU"/>
        </w:rPr>
        <w:t>.</w:t>
      </w:r>
    </w:p>
    <w:p w14:paraId="6BDDDBC2" w14:textId="66A1366D" w:rsidR="000103C6" w:rsidRDefault="00B01E56" w:rsidP="000103C6">
      <w:pPr>
        <w:rPr>
          <w:lang w:val="ru-RU"/>
        </w:rPr>
      </w:pPr>
      <w:r>
        <w:rPr>
          <w:lang w:val="ru-RU"/>
        </w:rPr>
        <w:t>В итоге после коллегиального обсуждения в составе: Люция, Николай и Юра</w:t>
      </w:r>
      <w:r w:rsidR="00904720">
        <w:rPr>
          <w:lang w:val="ru-RU"/>
        </w:rPr>
        <w:t>,</w:t>
      </w:r>
      <w:r>
        <w:rPr>
          <w:lang w:val="ru-RU"/>
        </w:rPr>
        <w:t xml:space="preserve"> было решено: при отзыве основной карточки удалять автоматически созданные. В данном частном случае, при отзыве карточки внутреннего исходящего документа удалять автоматически созданные карточки внутренних входящих документов.</w:t>
      </w:r>
    </w:p>
    <w:p w14:paraId="0E63A6C7" w14:textId="3D31A103" w:rsidR="00E635C5" w:rsidRDefault="00E635C5" w:rsidP="000103C6">
      <w:pPr>
        <w:rPr>
          <w:lang w:val="ru-RU"/>
        </w:rPr>
      </w:pPr>
      <w:r>
        <w:rPr>
          <w:lang w:val="ru-RU"/>
        </w:rPr>
        <w:t>Реализация функционала должна отвечать следующим требованиям по списку:</w:t>
      </w:r>
    </w:p>
    <w:p w14:paraId="33B18B16" w14:textId="24FF4411" w:rsidR="00E635C5" w:rsidRDefault="00E635C5" w:rsidP="00E635C5">
      <w:pPr>
        <w:pStyle w:val="a4"/>
        <w:numPr>
          <w:ilvl w:val="0"/>
          <w:numId w:val="6"/>
        </w:numPr>
        <w:rPr>
          <w:lang w:val="ru-RU"/>
        </w:rPr>
      </w:pPr>
      <w:r>
        <w:rPr>
          <w:lang w:val="ru-RU"/>
        </w:rPr>
        <w:t>Необходимо текст подтверждающего сообщения при отзыве карточки документа: «</w:t>
      </w:r>
      <w:r w:rsidRPr="00E635C5">
        <w:rPr>
          <w:lang w:val="ru-RU"/>
        </w:rPr>
        <w:t>Процедура отзыва карточки документа подразумевает отзыв регистрационного номера, всех завершенных и незавершенных процессов, а также карточек документов, порожденных в ходе процесса отзываемой карточки документа. Вы действительно хотите отозвать карточку документа?</w:t>
      </w:r>
      <w:r>
        <w:rPr>
          <w:lang w:val="ru-RU"/>
        </w:rPr>
        <w:t>» заменить на «</w:t>
      </w:r>
      <w:r w:rsidRPr="00E635C5">
        <w:rPr>
          <w:lang w:val="ru-RU"/>
        </w:rPr>
        <w:t xml:space="preserve">Процедура отзыва карточки документа подразумевает отзыв регистрационного номера, всех завершенных и незавершенных процессов, а также </w:t>
      </w:r>
      <w:r>
        <w:rPr>
          <w:lang w:val="ru-RU"/>
        </w:rPr>
        <w:t xml:space="preserve">удаление </w:t>
      </w:r>
      <w:r w:rsidRPr="00E635C5">
        <w:rPr>
          <w:lang w:val="ru-RU"/>
        </w:rPr>
        <w:t>карточек документов, порожденных в ходе процесса отзываемой карточки документа. Вы действительно хотите отозвать карточку документа?</w:t>
      </w:r>
      <w:r>
        <w:rPr>
          <w:lang w:val="ru-RU"/>
        </w:rPr>
        <w:t>»</w:t>
      </w:r>
    </w:p>
    <w:p w14:paraId="17AB62F0" w14:textId="6C31B6E8" w:rsidR="00C97F62" w:rsidRDefault="00C97F62" w:rsidP="00C97F62">
      <w:pPr>
        <w:pStyle w:val="a4"/>
        <w:numPr>
          <w:ilvl w:val="0"/>
          <w:numId w:val="6"/>
        </w:numPr>
        <w:rPr>
          <w:lang w:val="ru-RU"/>
        </w:rPr>
      </w:pPr>
      <w:r w:rsidRPr="00C97F62">
        <w:rPr>
          <w:lang w:val="ru-RU"/>
        </w:rPr>
        <w:lastRenderedPageBreak/>
        <w:t xml:space="preserve">Если пользователь на подтверждающем сообщении пункта выше нажимает на «Да» </w:t>
      </w:r>
      <w:r>
        <w:rPr>
          <w:lang w:val="ru-RU"/>
        </w:rPr>
        <w:t xml:space="preserve">основная карточка должна быть отозвана, а автоматически созданные карточки должны быть удалены </w:t>
      </w:r>
      <w:r w:rsidRPr="00C97F62">
        <w:rPr>
          <w:lang w:val="ru-RU"/>
        </w:rPr>
        <w:t>из соответствующ</w:t>
      </w:r>
      <w:r w:rsidR="006614D6">
        <w:rPr>
          <w:lang w:val="ru-RU"/>
        </w:rPr>
        <w:t xml:space="preserve">их журналов и попасть в </w:t>
      </w:r>
      <w:commentRangeStart w:id="145"/>
      <w:commentRangeStart w:id="146"/>
      <w:commentRangeStart w:id="147"/>
      <w:commentRangeStart w:id="148"/>
      <w:commentRangeStart w:id="149"/>
      <w:r w:rsidR="006614D6">
        <w:rPr>
          <w:lang w:val="ru-RU"/>
        </w:rPr>
        <w:t xml:space="preserve">Корзину </w:t>
      </w:r>
      <w:commentRangeEnd w:id="145"/>
      <w:r w:rsidR="00AC3421">
        <w:rPr>
          <w:rStyle w:val="a9"/>
        </w:rPr>
        <w:commentReference w:id="145"/>
      </w:r>
      <w:commentRangeEnd w:id="146"/>
      <w:r w:rsidR="008F4F48">
        <w:rPr>
          <w:rStyle w:val="a9"/>
        </w:rPr>
        <w:commentReference w:id="146"/>
      </w:r>
      <w:commentRangeEnd w:id="147"/>
      <w:r w:rsidR="00676283">
        <w:rPr>
          <w:rStyle w:val="a9"/>
        </w:rPr>
        <w:commentReference w:id="147"/>
      </w:r>
      <w:commentRangeEnd w:id="148"/>
      <w:r w:rsidR="00AD1323">
        <w:rPr>
          <w:rStyle w:val="a9"/>
        </w:rPr>
        <w:commentReference w:id="148"/>
      </w:r>
      <w:commentRangeEnd w:id="149"/>
      <w:r w:rsidR="00AA5005">
        <w:rPr>
          <w:rStyle w:val="a9"/>
        </w:rPr>
        <w:commentReference w:id="149"/>
      </w:r>
      <w:r w:rsidR="006614D6">
        <w:rPr>
          <w:lang w:val="ru-RU"/>
        </w:rPr>
        <w:t>(</w:t>
      </w:r>
      <w:commentRangeStart w:id="150"/>
      <w:r w:rsidR="006614D6" w:rsidRPr="006614D6">
        <w:rPr>
          <w:highlight w:val="yellow"/>
          <w:lang w:val="ru-RU"/>
        </w:rPr>
        <w:t>требования к Корзине см. в п.</w:t>
      </w:r>
      <w:r w:rsidR="006614D6">
        <w:rPr>
          <w:lang w:val="ru-RU"/>
        </w:rPr>
        <w:t>)</w:t>
      </w:r>
      <w:r w:rsidR="00E20D68">
        <w:rPr>
          <w:lang w:val="ru-RU"/>
        </w:rPr>
        <w:t>, учитывая требованиям ниже</w:t>
      </w:r>
      <w:r w:rsidR="006614D6">
        <w:rPr>
          <w:lang w:val="ru-RU"/>
        </w:rPr>
        <w:t>.</w:t>
      </w:r>
      <w:commentRangeEnd w:id="150"/>
      <w:r w:rsidR="00EB3861">
        <w:rPr>
          <w:rStyle w:val="a9"/>
        </w:rPr>
        <w:commentReference w:id="150"/>
      </w:r>
    </w:p>
    <w:p w14:paraId="5CFD88F7" w14:textId="0E075FBC" w:rsidR="00676283" w:rsidRPr="00676283" w:rsidRDefault="00676283" w:rsidP="00676283">
      <w:pPr>
        <w:ind w:firstLine="0"/>
        <w:rPr>
          <w:b/>
          <w:color w:val="FF0000"/>
          <w:lang w:val="ru-RU"/>
        </w:rPr>
      </w:pPr>
      <w:r w:rsidRPr="00E2611B">
        <w:rPr>
          <w:b/>
          <w:color w:val="FF0000"/>
          <w:lang w:val="ru-RU"/>
        </w:rPr>
        <w:t>ВНИМАНИЕ!</w:t>
      </w:r>
      <w:r>
        <w:rPr>
          <w:b/>
          <w:color w:val="FF0000"/>
          <w:lang w:val="ru-RU"/>
        </w:rPr>
        <w:t xml:space="preserve"> </w:t>
      </w:r>
      <w:r>
        <w:rPr>
          <w:lang w:val="ru-RU"/>
        </w:rPr>
        <w:t>Из данного требования следует, что автоматически созданная карточка не отзывается, а сразу удаляется, следовательно, у нее регистрационный номер сохраняется и если в последующем, инициатор основной карточки снова запустит процесс, то регистрационные номера новых порожденных карточек будут продолжать нумерацию удаленных карточек.</w:t>
      </w:r>
    </w:p>
    <w:p w14:paraId="22E43403" w14:textId="3174377B" w:rsidR="00F424A8" w:rsidRDefault="00E17DB1" w:rsidP="00F424A8">
      <w:pPr>
        <w:pStyle w:val="a4"/>
        <w:numPr>
          <w:ilvl w:val="0"/>
          <w:numId w:val="6"/>
        </w:numPr>
        <w:rPr>
          <w:lang w:val="ru-RU"/>
        </w:rPr>
      </w:pPr>
      <w:r>
        <w:rPr>
          <w:lang w:val="ru-RU"/>
        </w:rPr>
        <w:t xml:space="preserve">Если в момент отзыва основной карточки, другой пользователь работает </w:t>
      </w:r>
      <w:r w:rsidR="00A42864">
        <w:rPr>
          <w:lang w:val="ru-RU"/>
        </w:rPr>
        <w:t xml:space="preserve">с основной карточкой (то есть независимо от того, карточка в текущий момент времени является у него открытой, либо в области просмотра имеется вкладка данной карточки), </w:t>
      </w:r>
      <w:r>
        <w:rPr>
          <w:lang w:val="ru-RU"/>
        </w:rPr>
        <w:t xml:space="preserve">система должна обновить вкладку основной карточки </w:t>
      </w:r>
      <w:r w:rsidR="00A42864">
        <w:rPr>
          <w:lang w:val="ru-RU"/>
        </w:rPr>
        <w:t>(</w:t>
      </w:r>
      <w:r w:rsidR="00A42864" w:rsidRPr="00D23B09">
        <w:rPr>
          <w:highlight w:val="yellow"/>
          <w:lang w:val="ru-RU"/>
        </w:rPr>
        <w:t xml:space="preserve">требования к автообновлению Системы см. в </w:t>
      </w:r>
      <w:commentRangeStart w:id="151"/>
      <w:r w:rsidR="00A42864" w:rsidRPr="00D23B09">
        <w:rPr>
          <w:highlight w:val="yellow"/>
          <w:lang w:val="ru-RU"/>
        </w:rPr>
        <w:t>п</w:t>
      </w:r>
      <w:commentRangeEnd w:id="151"/>
      <w:r w:rsidR="00D23B09">
        <w:rPr>
          <w:rStyle w:val="a9"/>
        </w:rPr>
        <w:commentReference w:id="151"/>
      </w:r>
      <w:r w:rsidR="00A42864">
        <w:rPr>
          <w:lang w:val="ru-RU"/>
        </w:rPr>
        <w:t xml:space="preserve">.) </w:t>
      </w:r>
      <w:r>
        <w:rPr>
          <w:lang w:val="ru-RU"/>
        </w:rPr>
        <w:t xml:space="preserve">и </w:t>
      </w:r>
      <w:r w:rsidR="00803AFE">
        <w:rPr>
          <w:lang w:val="ru-RU"/>
        </w:rPr>
        <w:t xml:space="preserve">на карточке должно всплыть всплывающее сообщение типа «Внимание» </w:t>
      </w:r>
      <w:r w:rsidR="00803AFE" w:rsidRPr="00803AFE">
        <w:rPr>
          <w:highlight w:val="yellow"/>
          <w:lang w:val="ru-RU"/>
        </w:rPr>
        <w:t>(требования к всплывающим сообщения см. в п.</w:t>
      </w:r>
      <w:r w:rsidR="00803AFE">
        <w:rPr>
          <w:lang w:val="ru-RU"/>
        </w:rPr>
        <w:t xml:space="preserve"> ) с текстом: «</w:t>
      </w:r>
      <w:commentRangeStart w:id="152"/>
      <w:commentRangeStart w:id="153"/>
      <w:commentRangeStart w:id="154"/>
      <w:r w:rsidR="00803AFE">
        <w:rPr>
          <w:lang w:val="ru-RU"/>
        </w:rPr>
        <w:t>Карточка отозвана. Вы не можете продолжить работу по документу</w:t>
      </w:r>
      <w:commentRangeEnd w:id="152"/>
      <w:r w:rsidR="00715F47">
        <w:rPr>
          <w:rStyle w:val="a9"/>
        </w:rPr>
        <w:commentReference w:id="152"/>
      </w:r>
      <w:commentRangeEnd w:id="153"/>
      <w:r w:rsidR="00B54633">
        <w:rPr>
          <w:rStyle w:val="a9"/>
        </w:rPr>
        <w:commentReference w:id="153"/>
      </w:r>
      <w:commentRangeEnd w:id="154"/>
      <w:r w:rsidR="00AD1323">
        <w:rPr>
          <w:rStyle w:val="a9"/>
        </w:rPr>
        <w:commentReference w:id="154"/>
      </w:r>
      <w:r w:rsidR="00803AFE">
        <w:rPr>
          <w:lang w:val="ru-RU"/>
        </w:rPr>
        <w:t xml:space="preserve">». </w:t>
      </w:r>
    </w:p>
    <w:p w14:paraId="4B9B400B" w14:textId="48489B2D" w:rsidR="00F424A8" w:rsidRDefault="00A42864" w:rsidP="00F424A8">
      <w:pPr>
        <w:pStyle w:val="a4"/>
        <w:numPr>
          <w:ilvl w:val="0"/>
          <w:numId w:val="6"/>
        </w:numPr>
        <w:rPr>
          <w:lang w:val="ru-RU"/>
        </w:rPr>
      </w:pPr>
      <w:r w:rsidRPr="00F424A8">
        <w:rPr>
          <w:lang w:val="ru-RU"/>
        </w:rPr>
        <w:t>Если в момент отзыва основной карточки, пользователь работает с автоматически созданной карточкой (то есть независимо от того, карточка в текущий момент времени является у него открытой, либо в области просмотра имеется вкладка данной карточки),</w:t>
      </w:r>
      <w:r w:rsidR="00E20D68" w:rsidRPr="00F424A8">
        <w:rPr>
          <w:lang w:val="ru-RU"/>
        </w:rPr>
        <w:t xml:space="preserve"> система должна обновить вкладку</w:t>
      </w:r>
      <w:r w:rsidR="00F424A8" w:rsidRPr="00F424A8">
        <w:rPr>
          <w:lang w:val="ru-RU"/>
        </w:rPr>
        <w:t xml:space="preserve"> автоматически созданной карточки</w:t>
      </w:r>
      <w:r w:rsidR="00E20D68" w:rsidRPr="00F424A8">
        <w:rPr>
          <w:lang w:val="ru-RU"/>
        </w:rPr>
        <w:t xml:space="preserve"> и выдать в диалоге сообщение с текстом: «В связи с тем, что карточка, на основе которой была порождена текущая карточка,</w:t>
      </w:r>
      <w:r w:rsidR="00F424A8" w:rsidRPr="00F424A8">
        <w:rPr>
          <w:lang w:val="ru-RU"/>
        </w:rPr>
        <w:t xml:space="preserve"> была</w:t>
      </w:r>
      <w:r w:rsidR="00E20D68" w:rsidRPr="00F424A8">
        <w:rPr>
          <w:lang w:val="ru-RU"/>
        </w:rPr>
        <w:t xml:space="preserve"> отозвана, </w:t>
      </w:r>
      <w:r w:rsidR="00F424A8" w:rsidRPr="00F424A8">
        <w:rPr>
          <w:lang w:val="ru-RU"/>
        </w:rPr>
        <w:t xml:space="preserve">данная карточка удалена. При закрытии данного диалога, вкладка карточки закроется. </w:t>
      </w:r>
      <w:r w:rsidR="000A5586">
        <w:rPr>
          <w:lang w:val="ru-RU"/>
        </w:rPr>
        <w:t>Удаленная карточка может быть доступной для просмотра только после ее восстановления из Корзины</w:t>
      </w:r>
      <w:r w:rsidR="00F424A8" w:rsidRPr="00F424A8">
        <w:rPr>
          <w:lang w:val="ru-RU"/>
        </w:rPr>
        <w:t>».</w:t>
      </w:r>
      <w:r w:rsidR="00F1346F">
        <w:rPr>
          <w:lang w:val="ru-RU"/>
        </w:rPr>
        <w:t xml:space="preserve"> </w:t>
      </w:r>
      <w:commentRangeStart w:id="155"/>
      <w:r w:rsidR="00F1346F" w:rsidRPr="00F1346F">
        <w:rPr>
          <w:highlight w:val="yellow"/>
          <w:lang w:val="ru-RU"/>
        </w:rPr>
        <w:t>Требования к авто обновлению Системы см. в п.</w:t>
      </w:r>
      <w:commentRangeEnd w:id="155"/>
      <w:r w:rsidR="007B2D44">
        <w:rPr>
          <w:rStyle w:val="a9"/>
        </w:rPr>
        <w:commentReference w:id="155"/>
      </w:r>
    </w:p>
    <w:p w14:paraId="47671CD9" w14:textId="46ACA3C3" w:rsidR="005F4113" w:rsidRDefault="005F4113" w:rsidP="00F424A8">
      <w:pPr>
        <w:pStyle w:val="a4"/>
        <w:numPr>
          <w:ilvl w:val="0"/>
          <w:numId w:val="6"/>
        </w:numPr>
        <w:rPr>
          <w:lang w:val="ru-RU"/>
        </w:rPr>
      </w:pPr>
      <w:r>
        <w:rPr>
          <w:lang w:val="ru-RU"/>
        </w:rPr>
        <w:t>При нажатии на «Ок», либо на кнопку закрытия диалога пункта выше, система должна закрыть вкладку автоматически созданной карточки.</w:t>
      </w:r>
    </w:p>
    <w:p w14:paraId="19C571D4" w14:textId="06A35812" w:rsidR="005F4113" w:rsidRDefault="005F4113" w:rsidP="00F424A8">
      <w:pPr>
        <w:pStyle w:val="a4"/>
        <w:numPr>
          <w:ilvl w:val="0"/>
          <w:numId w:val="6"/>
        </w:numPr>
        <w:rPr>
          <w:lang w:val="ru-RU"/>
        </w:rPr>
      </w:pPr>
      <w:r>
        <w:rPr>
          <w:lang w:val="ru-RU"/>
        </w:rPr>
        <w:t xml:space="preserve">В «Свойства карточки» автоматически </w:t>
      </w:r>
      <w:r w:rsidR="002F14DD">
        <w:rPr>
          <w:lang w:val="ru-RU"/>
        </w:rPr>
        <w:t>созданной карточки должна быть добавлена следующая запись:</w:t>
      </w:r>
    </w:p>
    <w:p w14:paraId="267C38FF" w14:textId="77777777" w:rsidR="002F14DD" w:rsidRDefault="002F14DD" w:rsidP="002F14DD">
      <w:pPr>
        <w:pStyle w:val="a4"/>
        <w:ind w:left="1066" w:firstLine="0"/>
        <w:rPr>
          <w:lang w:val="ru-RU"/>
        </w:rPr>
      </w:pPr>
    </w:p>
    <w:tbl>
      <w:tblPr>
        <w:tblStyle w:val="a8"/>
        <w:tblW w:w="0" w:type="auto"/>
        <w:tblInd w:w="-5" w:type="dxa"/>
        <w:tblLook w:val="04A0" w:firstRow="1" w:lastRow="0" w:firstColumn="1" w:lastColumn="0" w:noHBand="0" w:noVBand="1"/>
      </w:tblPr>
      <w:tblGrid>
        <w:gridCol w:w="1620"/>
        <w:gridCol w:w="1087"/>
        <w:gridCol w:w="6648"/>
      </w:tblGrid>
      <w:tr w:rsidR="002F14DD" w:rsidRPr="002F14DD" w14:paraId="6FD02896" w14:textId="77777777" w:rsidTr="002F14DD">
        <w:tc>
          <w:tcPr>
            <w:tcW w:w="1620" w:type="dxa"/>
          </w:tcPr>
          <w:p w14:paraId="0219C6DE" w14:textId="15276A82" w:rsidR="002F14DD" w:rsidRPr="002F14DD" w:rsidRDefault="002F14DD" w:rsidP="002F14DD">
            <w:pPr>
              <w:pStyle w:val="a4"/>
              <w:ind w:left="0" w:firstLine="0"/>
              <w:rPr>
                <w:sz w:val="20"/>
                <w:szCs w:val="20"/>
                <w:lang w:val="ru-RU"/>
              </w:rPr>
            </w:pPr>
            <w:r w:rsidRPr="002F14DD">
              <w:rPr>
                <w:sz w:val="20"/>
                <w:szCs w:val="20"/>
                <w:lang w:val="ru-RU"/>
              </w:rPr>
              <w:t>Дата и время</w:t>
            </w:r>
          </w:p>
        </w:tc>
        <w:tc>
          <w:tcPr>
            <w:tcW w:w="1087" w:type="dxa"/>
          </w:tcPr>
          <w:p w14:paraId="31EED498" w14:textId="242DB8A6" w:rsidR="002F14DD" w:rsidRPr="002F14DD" w:rsidRDefault="002F14DD" w:rsidP="002F14DD">
            <w:pPr>
              <w:pStyle w:val="a4"/>
              <w:ind w:left="0" w:firstLine="0"/>
              <w:rPr>
                <w:sz w:val="20"/>
                <w:szCs w:val="20"/>
                <w:lang w:val="ru-RU"/>
              </w:rPr>
            </w:pPr>
            <w:r w:rsidRPr="002F14DD">
              <w:rPr>
                <w:sz w:val="20"/>
                <w:szCs w:val="20"/>
                <w:lang w:val="ru-RU"/>
              </w:rPr>
              <w:t>Автор</w:t>
            </w:r>
          </w:p>
        </w:tc>
        <w:tc>
          <w:tcPr>
            <w:tcW w:w="6648" w:type="dxa"/>
          </w:tcPr>
          <w:p w14:paraId="325E8990" w14:textId="09116D5C" w:rsidR="002F14DD" w:rsidRPr="002F14DD" w:rsidRDefault="002F14DD" w:rsidP="002F14DD">
            <w:pPr>
              <w:pStyle w:val="a4"/>
              <w:ind w:left="0" w:firstLine="0"/>
              <w:rPr>
                <w:sz w:val="20"/>
                <w:szCs w:val="20"/>
                <w:lang w:val="ru-RU"/>
              </w:rPr>
            </w:pPr>
            <w:r w:rsidRPr="002F14DD">
              <w:rPr>
                <w:sz w:val="20"/>
                <w:szCs w:val="20"/>
                <w:lang w:val="ru-RU"/>
              </w:rPr>
              <w:t>Действия</w:t>
            </w:r>
          </w:p>
        </w:tc>
      </w:tr>
      <w:tr w:rsidR="002F14DD" w:rsidRPr="00AD5AD2" w14:paraId="15F28D67" w14:textId="77777777" w:rsidTr="002F14DD">
        <w:tc>
          <w:tcPr>
            <w:tcW w:w="1620" w:type="dxa"/>
          </w:tcPr>
          <w:p w14:paraId="1FB1E314" w14:textId="7C9D069C" w:rsidR="002F14DD" w:rsidRPr="002F14DD" w:rsidRDefault="002F14DD" w:rsidP="002F14DD">
            <w:pPr>
              <w:pStyle w:val="a4"/>
              <w:ind w:left="0" w:firstLine="0"/>
              <w:rPr>
                <w:sz w:val="20"/>
                <w:szCs w:val="20"/>
                <w:lang w:val="ru-RU"/>
              </w:rPr>
            </w:pPr>
            <w:r w:rsidRPr="002F14DD">
              <w:rPr>
                <w:sz w:val="20"/>
                <w:szCs w:val="20"/>
                <w:lang w:val="ru-RU"/>
              </w:rPr>
              <w:lastRenderedPageBreak/>
              <w:t>Дата и время удаления карточки</w:t>
            </w:r>
          </w:p>
        </w:tc>
        <w:tc>
          <w:tcPr>
            <w:tcW w:w="1087" w:type="dxa"/>
          </w:tcPr>
          <w:p w14:paraId="06612EFD" w14:textId="2F13849C" w:rsidR="002F14DD" w:rsidRPr="002F14DD" w:rsidRDefault="002F14DD" w:rsidP="002F14DD">
            <w:pPr>
              <w:pStyle w:val="a4"/>
              <w:ind w:left="0" w:firstLine="0"/>
              <w:rPr>
                <w:sz w:val="20"/>
                <w:szCs w:val="20"/>
                <w:lang w:val="ru-RU"/>
              </w:rPr>
            </w:pPr>
            <w:r w:rsidRPr="002F14DD">
              <w:rPr>
                <w:sz w:val="20"/>
                <w:szCs w:val="20"/>
                <w:lang w:val="ru-RU"/>
              </w:rPr>
              <w:t>Система</w:t>
            </w:r>
          </w:p>
        </w:tc>
        <w:tc>
          <w:tcPr>
            <w:tcW w:w="6648" w:type="dxa"/>
          </w:tcPr>
          <w:p w14:paraId="595466A4" w14:textId="40FD1BA8" w:rsidR="002F14DD" w:rsidRPr="002F14DD" w:rsidRDefault="002F14DD" w:rsidP="002F14DD">
            <w:pPr>
              <w:pStyle w:val="a4"/>
              <w:ind w:left="0" w:firstLine="0"/>
              <w:rPr>
                <w:sz w:val="20"/>
                <w:szCs w:val="20"/>
                <w:lang w:val="ru-RU"/>
              </w:rPr>
            </w:pPr>
            <w:r w:rsidRPr="002F14DD">
              <w:rPr>
                <w:sz w:val="20"/>
                <w:szCs w:val="20"/>
                <w:lang w:val="ru-RU"/>
              </w:rPr>
              <w:t>Карточка документа удалена в связи с отзывом к</w:t>
            </w:r>
            <w:r>
              <w:rPr>
                <w:sz w:val="20"/>
                <w:szCs w:val="20"/>
                <w:lang w:val="ru-RU"/>
              </w:rPr>
              <w:t xml:space="preserve">арточки, на основе которой была порождена данная. </w:t>
            </w:r>
          </w:p>
        </w:tc>
      </w:tr>
    </w:tbl>
    <w:p w14:paraId="43765E51" w14:textId="77777777" w:rsidR="002F14DD" w:rsidRPr="00F424A8" w:rsidRDefault="002F14DD" w:rsidP="002F14DD">
      <w:pPr>
        <w:pStyle w:val="a4"/>
        <w:ind w:left="1066" w:firstLine="0"/>
        <w:rPr>
          <w:lang w:val="ru-RU"/>
        </w:rPr>
      </w:pPr>
    </w:p>
    <w:p w14:paraId="6F8F06E4" w14:textId="7A035DAC" w:rsidR="00B54633" w:rsidRDefault="00B54633" w:rsidP="00865DB2">
      <w:pPr>
        <w:pStyle w:val="a4"/>
        <w:numPr>
          <w:ilvl w:val="0"/>
          <w:numId w:val="6"/>
        </w:numPr>
        <w:rPr>
          <w:lang w:val="ru-RU"/>
        </w:rPr>
      </w:pPr>
      <w:r>
        <w:rPr>
          <w:lang w:val="ru-RU"/>
        </w:rPr>
        <w:t>Добавить во в</w:t>
      </w:r>
      <w:r w:rsidR="00916833">
        <w:rPr>
          <w:lang w:val="ru-RU"/>
        </w:rPr>
        <w:t>кладку «Ссылки</w:t>
      </w:r>
      <w:r w:rsidR="00D07953">
        <w:rPr>
          <w:lang w:val="ru-RU"/>
        </w:rPr>
        <w:t>» новый столбец в конец справа «Состояние», в котором должно отображаться значение поля «Состояние» вкладки «Основная» соответствующей карточки для всех карточек, за исключением той, которая удалена, для нее должно отображаться «Удален».</w:t>
      </w:r>
      <w:r w:rsidR="00A44336">
        <w:rPr>
          <w:lang w:val="ru-RU"/>
        </w:rPr>
        <w:t xml:space="preserve"> Данное требование относится в целом для вкладки «Ссылки» независимо от типа карточек и существования связи карточек, описанной в настоящем документе.</w:t>
      </w:r>
    </w:p>
    <w:p w14:paraId="21EE0D00" w14:textId="500EBAC8" w:rsidR="00A42864" w:rsidRDefault="00865DB2" w:rsidP="00865DB2">
      <w:pPr>
        <w:pStyle w:val="a4"/>
        <w:numPr>
          <w:ilvl w:val="0"/>
          <w:numId w:val="6"/>
        </w:numPr>
        <w:rPr>
          <w:lang w:val="ru-RU"/>
        </w:rPr>
      </w:pPr>
      <w:r>
        <w:rPr>
          <w:lang w:val="ru-RU"/>
        </w:rPr>
        <w:t>Во вкладке «Ссылки» удаленной автоматически созданной карточки должна оставаться ссылка на основную карточку.</w:t>
      </w:r>
    </w:p>
    <w:p w14:paraId="5836F981" w14:textId="10E47208" w:rsidR="00865DB2" w:rsidRDefault="00865DB2" w:rsidP="00865DB2">
      <w:pPr>
        <w:pStyle w:val="a4"/>
        <w:numPr>
          <w:ilvl w:val="0"/>
          <w:numId w:val="6"/>
        </w:numPr>
        <w:rPr>
          <w:lang w:val="ru-RU"/>
        </w:rPr>
      </w:pPr>
      <w:r>
        <w:rPr>
          <w:lang w:val="ru-RU"/>
        </w:rPr>
        <w:t xml:space="preserve">Во вкладке «Ссылки» основной карточки </w:t>
      </w:r>
      <w:r w:rsidR="003F02E4">
        <w:rPr>
          <w:lang w:val="ru-RU"/>
        </w:rPr>
        <w:t>запись («ссылка»)</w:t>
      </w:r>
      <w:r w:rsidR="00CC4AB0">
        <w:rPr>
          <w:lang w:val="ru-RU"/>
        </w:rPr>
        <w:t xml:space="preserve"> на удаленную автоматически созданную карточку должна выглядеть, как на макете рисунка ниже.</w:t>
      </w:r>
    </w:p>
    <w:p w14:paraId="1272EED8" w14:textId="0E7B9D5E" w:rsidR="00CC4AB0" w:rsidRDefault="003F02E4" w:rsidP="000C5AF0">
      <w:pPr>
        <w:ind w:firstLine="0"/>
        <w:rPr>
          <w:lang w:val="ru-RU"/>
        </w:rPr>
      </w:pPr>
      <w:commentRangeStart w:id="156"/>
      <w:commentRangeStart w:id="157"/>
      <w:commentRangeStart w:id="158"/>
      <w:r>
        <w:rPr>
          <w:noProof/>
          <w:lang w:val="ru-RU" w:eastAsia="ru-RU"/>
        </w:rPr>
        <w:lastRenderedPageBreak/>
        <w:drawing>
          <wp:inline distT="0" distB="0" distL="0" distR="0" wp14:anchorId="3750D074" wp14:editId="3FA6EE5F">
            <wp:extent cx="5943269" cy="3827780"/>
            <wp:effectExtent l="0" t="0" r="635"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43269" cy="3827780"/>
                    </a:xfrm>
                    <a:prstGeom prst="rect">
                      <a:avLst/>
                    </a:prstGeom>
                  </pic:spPr>
                </pic:pic>
              </a:graphicData>
            </a:graphic>
          </wp:inline>
        </w:drawing>
      </w:r>
      <w:commentRangeEnd w:id="156"/>
      <w:r w:rsidR="000D5294">
        <w:rPr>
          <w:rStyle w:val="a9"/>
        </w:rPr>
        <w:commentReference w:id="156"/>
      </w:r>
      <w:commentRangeEnd w:id="157"/>
      <w:r w:rsidR="004132A7">
        <w:rPr>
          <w:rStyle w:val="a9"/>
        </w:rPr>
        <w:commentReference w:id="157"/>
      </w:r>
      <w:commentRangeEnd w:id="158"/>
      <w:r w:rsidR="00676283">
        <w:rPr>
          <w:rStyle w:val="a9"/>
        </w:rPr>
        <w:commentReference w:id="158"/>
      </w:r>
    </w:p>
    <w:p w14:paraId="6873481F" w14:textId="450DA540" w:rsidR="000C5AF0" w:rsidRPr="0041625D" w:rsidRDefault="000C5AF0" w:rsidP="000C5AF0">
      <w:pPr>
        <w:pStyle w:val="a6"/>
        <w:ind w:firstLine="0"/>
        <w:jc w:val="center"/>
        <w:rPr>
          <w:sz w:val="24"/>
          <w:szCs w:val="24"/>
          <w:lang w:val="ru-RU"/>
        </w:rPr>
      </w:pPr>
      <w:r w:rsidRPr="0041625D">
        <w:rPr>
          <w:sz w:val="24"/>
          <w:szCs w:val="24"/>
          <w:lang w:val="ru-RU"/>
        </w:rPr>
        <w:t xml:space="preserve">Рисунок </w:t>
      </w:r>
      <w:r w:rsidRPr="0041625D">
        <w:rPr>
          <w:sz w:val="24"/>
          <w:szCs w:val="24"/>
        </w:rPr>
        <w:fldChar w:fldCharType="begin"/>
      </w:r>
      <w:r w:rsidRPr="0041625D">
        <w:rPr>
          <w:sz w:val="24"/>
          <w:szCs w:val="24"/>
          <w:lang w:val="ru-RU"/>
        </w:rPr>
        <w:instrText xml:space="preserve"> </w:instrText>
      </w:r>
      <w:r w:rsidRPr="0041625D">
        <w:rPr>
          <w:sz w:val="24"/>
          <w:szCs w:val="24"/>
        </w:rPr>
        <w:instrText>SEQ</w:instrText>
      </w:r>
      <w:r w:rsidRPr="0041625D">
        <w:rPr>
          <w:sz w:val="24"/>
          <w:szCs w:val="24"/>
          <w:lang w:val="ru-RU"/>
        </w:rPr>
        <w:instrText xml:space="preserve"> Рисунок \* </w:instrText>
      </w:r>
      <w:r w:rsidRPr="0041625D">
        <w:rPr>
          <w:sz w:val="24"/>
          <w:szCs w:val="24"/>
        </w:rPr>
        <w:instrText>ARABIC</w:instrText>
      </w:r>
      <w:r w:rsidRPr="0041625D">
        <w:rPr>
          <w:sz w:val="24"/>
          <w:szCs w:val="24"/>
          <w:lang w:val="ru-RU"/>
        </w:rPr>
        <w:instrText xml:space="preserve"> </w:instrText>
      </w:r>
      <w:r w:rsidRPr="0041625D">
        <w:rPr>
          <w:sz w:val="24"/>
          <w:szCs w:val="24"/>
        </w:rPr>
        <w:fldChar w:fldCharType="separate"/>
      </w:r>
      <w:r w:rsidR="000B6F1B" w:rsidRPr="000B6F1B">
        <w:rPr>
          <w:noProof/>
          <w:sz w:val="24"/>
          <w:szCs w:val="24"/>
          <w:lang w:val="ru-RU"/>
        </w:rPr>
        <w:t>14</w:t>
      </w:r>
      <w:r w:rsidRPr="0041625D">
        <w:rPr>
          <w:sz w:val="24"/>
          <w:szCs w:val="24"/>
        </w:rPr>
        <w:fldChar w:fldCharType="end"/>
      </w:r>
      <w:r w:rsidRPr="0041625D">
        <w:rPr>
          <w:sz w:val="24"/>
          <w:szCs w:val="24"/>
          <w:lang w:val="ru-RU"/>
        </w:rPr>
        <w:t xml:space="preserve"> Внешний вид записей на удаленные автоматически созданные карточки во вкладке «Ссылки» основной карточки</w:t>
      </w:r>
    </w:p>
    <w:p w14:paraId="08D4F6A0" w14:textId="488A3294" w:rsidR="00676283" w:rsidRDefault="003F02E4" w:rsidP="00676283">
      <w:pPr>
        <w:rPr>
          <w:lang w:val="ru-RU"/>
        </w:rPr>
      </w:pPr>
      <w:r>
        <w:rPr>
          <w:lang w:val="ru-RU"/>
        </w:rPr>
        <w:t xml:space="preserve">Как видно из рисунка выше, информация об удаленных автоматически созданных карточках должна оставаться во вкладке «Ссылки» основной карточки, и она должна быть представлена в виде текста тускло серого цвета. Кнопки для удаления записи также должны быть «засерены».  То есть у пользователя </w:t>
      </w:r>
      <w:commentRangeStart w:id="159"/>
      <w:commentRangeStart w:id="160"/>
      <w:r>
        <w:rPr>
          <w:lang w:val="ru-RU"/>
        </w:rPr>
        <w:t>не должна быть возможность удалить запись удаленной автоматически созданной карточки</w:t>
      </w:r>
      <w:commentRangeEnd w:id="159"/>
      <w:r w:rsidR="004132A7">
        <w:rPr>
          <w:rStyle w:val="a9"/>
        </w:rPr>
        <w:commentReference w:id="159"/>
      </w:r>
      <w:commentRangeEnd w:id="160"/>
      <w:r w:rsidR="00676283">
        <w:rPr>
          <w:rStyle w:val="a9"/>
        </w:rPr>
        <w:commentReference w:id="160"/>
      </w:r>
      <w:r>
        <w:rPr>
          <w:lang w:val="ru-RU"/>
        </w:rPr>
        <w:t xml:space="preserve"> и открыть ее карточку из вкладки «Ссылки» основной карточки. </w:t>
      </w:r>
    </w:p>
    <w:p w14:paraId="451880F5" w14:textId="324EE1D1" w:rsidR="000A5586" w:rsidRDefault="000A5586" w:rsidP="000C5AF0">
      <w:pPr>
        <w:rPr>
          <w:lang w:val="ru-RU"/>
        </w:rPr>
      </w:pPr>
      <w:r>
        <w:rPr>
          <w:lang w:val="ru-RU"/>
        </w:rPr>
        <w:t>При наведении на запись удаленной автоматически созданной карточки, должен всплывать тултип с текстом: «Удаленная карточка может быть доступной для просмотра только после ее восстановления из Корзины».</w:t>
      </w:r>
    </w:p>
    <w:p w14:paraId="55DB93C2" w14:textId="7E75A7DA" w:rsidR="00676283" w:rsidRPr="00676283" w:rsidRDefault="00676283" w:rsidP="00676283">
      <w:pPr>
        <w:pStyle w:val="a4"/>
        <w:numPr>
          <w:ilvl w:val="0"/>
          <w:numId w:val="6"/>
        </w:numPr>
        <w:rPr>
          <w:lang w:val="ru-RU"/>
        </w:rPr>
      </w:pPr>
      <w:r>
        <w:rPr>
          <w:lang w:val="ru-RU"/>
        </w:rPr>
        <w:lastRenderedPageBreak/>
        <w:t>Также у пользователя не должна быть возможность во вкладке «Ссылки» удалить карточку, которая была автоматически порождена на основе данной Системой. Запись такой карточки во вкладке «Ссылки» должна быть обычного цвета (НЕ засеренной), а кнопка для удаления записи должна быть засеренной и при наведении на кнопку должен всплывать тултип с текстом: «У вас нет прав на данную операцию».</w:t>
      </w:r>
      <w:r w:rsidR="003D7A15">
        <w:rPr>
          <w:lang w:val="ru-RU"/>
        </w:rPr>
        <w:t xml:space="preserve"> И наоборот, в автоматически созданной карточке (порожденной) не должна быть возможность удалить запись об основной карточке, то есть на основе которой была автоматически создана первая. Требования к визуальному отображению аналогичны.</w:t>
      </w:r>
    </w:p>
    <w:p w14:paraId="2172036D" w14:textId="2885A479" w:rsidR="00B01E56" w:rsidRDefault="00C71912" w:rsidP="000A5586">
      <w:pPr>
        <w:pStyle w:val="a4"/>
        <w:numPr>
          <w:ilvl w:val="0"/>
          <w:numId w:val="6"/>
        </w:numPr>
        <w:rPr>
          <w:lang w:val="ru-RU"/>
        </w:rPr>
      </w:pPr>
      <w:commentRangeStart w:id="161"/>
      <w:commentRangeStart w:id="162"/>
      <w:r>
        <w:rPr>
          <w:lang w:val="ru-RU"/>
        </w:rPr>
        <w:t xml:space="preserve">При отзыве карточки </w:t>
      </w:r>
      <w:commentRangeEnd w:id="161"/>
      <w:r w:rsidR="00953358">
        <w:rPr>
          <w:rStyle w:val="a9"/>
        </w:rPr>
        <w:commentReference w:id="161"/>
      </w:r>
      <w:commentRangeEnd w:id="162"/>
      <w:r w:rsidR="004132A7">
        <w:rPr>
          <w:rStyle w:val="a9"/>
        </w:rPr>
        <w:commentReference w:id="162"/>
      </w:r>
      <w:r>
        <w:rPr>
          <w:lang w:val="ru-RU"/>
        </w:rPr>
        <w:t>документа отзываются и все процессы, и в настоящий момент при отзыве основной карточки, все участники основной карточки и автоматических созданных карточек, кроме инициатора отзыва, получают одинаковое уведомление</w:t>
      </w:r>
      <w:r w:rsidR="00E2611B">
        <w:rPr>
          <w:lang w:val="ru-RU"/>
        </w:rPr>
        <w:t xml:space="preserve"> (далее – Стандартное уведомление)</w:t>
      </w:r>
      <w:r>
        <w:rPr>
          <w:lang w:val="ru-RU"/>
        </w:rPr>
        <w:t>:</w:t>
      </w:r>
    </w:p>
    <w:p w14:paraId="68AC94B9" w14:textId="3FB70E04" w:rsidR="00C71912" w:rsidRDefault="00C71912" w:rsidP="00C71912">
      <w:pPr>
        <w:pStyle w:val="a4"/>
        <w:ind w:left="1066" w:firstLine="0"/>
        <w:rPr>
          <w:lang w:val="kk-KZ"/>
        </w:rPr>
      </w:pPr>
      <w:r>
        <w:rPr>
          <w:lang w:val="ru-RU"/>
        </w:rPr>
        <w:t>«Документ «</w:t>
      </w:r>
      <w:r w:rsidRPr="00C71912">
        <w:rPr>
          <w:lang w:val="ru-RU"/>
        </w:rPr>
        <w:t>[</w:t>
      </w:r>
      <w:r>
        <w:rPr>
          <w:lang w:val="ru-RU"/>
        </w:rPr>
        <w:t>Наименование документа</w:t>
      </w:r>
      <w:r w:rsidRPr="00C71912">
        <w:rPr>
          <w:lang w:val="ru-RU"/>
        </w:rPr>
        <w:t>]</w:t>
      </w:r>
      <w:r>
        <w:rPr>
          <w:lang w:val="ru-RU"/>
        </w:rPr>
        <w:t xml:space="preserve">» отозван пользователем </w:t>
      </w:r>
      <w:r w:rsidRPr="00C71912">
        <w:rPr>
          <w:lang w:val="ru-RU"/>
        </w:rPr>
        <w:t>[</w:t>
      </w:r>
      <w:r w:rsidRPr="00C71912">
        <w:rPr>
          <w:i/>
          <w:lang w:val="ru-RU"/>
        </w:rPr>
        <w:t>Фамилия Имя Отчество инициатора отзыва</w:t>
      </w:r>
      <w:r w:rsidRPr="00C71912">
        <w:rPr>
          <w:lang w:val="ru-RU"/>
        </w:rPr>
        <w:t>]</w:t>
      </w:r>
      <w:r>
        <w:rPr>
          <w:lang w:val="ru-RU"/>
        </w:rPr>
        <w:t>»</w:t>
      </w:r>
      <w:r w:rsidR="00A51ED4">
        <w:rPr>
          <w:lang w:val="kk-KZ"/>
        </w:rPr>
        <w:t>.</w:t>
      </w:r>
    </w:p>
    <w:p w14:paraId="0F2CAB5F" w14:textId="77777777" w:rsidR="00A51ED4" w:rsidRDefault="00A51ED4" w:rsidP="00C71912">
      <w:pPr>
        <w:pStyle w:val="a4"/>
        <w:ind w:left="1066" w:firstLine="0"/>
        <w:rPr>
          <w:lang w:val="kk-KZ"/>
        </w:rPr>
      </w:pPr>
    </w:p>
    <w:p w14:paraId="0BC46675" w14:textId="3A8D73D7" w:rsidR="00A51ED4" w:rsidRDefault="00A51ED4" w:rsidP="00C71912">
      <w:pPr>
        <w:pStyle w:val="a4"/>
        <w:ind w:left="1066" w:firstLine="0"/>
        <w:rPr>
          <w:lang w:val="kk-KZ"/>
        </w:rPr>
      </w:pPr>
      <w:r>
        <w:rPr>
          <w:lang w:val="kk-KZ"/>
        </w:rPr>
        <w:t>Теперь только для случая: «При отзыве основной карточки удалять автоматически созданные» необходимо, чтобы система отправляла уведомления согласно таблице ниже.</w:t>
      </w:r>
    </w:p>
    <w:p w14:paraId="571E4DB0" w14:textId="77777777" w:rsidR="000103C6" w:rsidRDefault="000103C6" w:rsidP="000103C6">
      <w:pPr>
        <w:rPr>
          <w:lang w:val="ru-RU"/>
        </w:rPr>
        <w:sectPr w:rsidR="000103C6">
          <w:footerReference w:type="default" r:id="rId85"/>
          <w:pgSz w:w="12240" w:h="15840"/>
          <w:pgMar w:top="1440" w:right="1440" w:bottom="1440" w:left="1440" w:header="720" w:footer="720" w:gutter="0"/>
          <w:cols w:space="720"/>
          <w:docGrid w:linePitch="360"/>
        </w:sectPr>
      </w:pPr>
    </w:p>
    <w:p w14:paraId="7145316D" w14:textId="5CDDAE07" w:rsidR="000103C6" w:rsidRPr="005F255F" w:rsidRDefault="000103C6" w:rsidP="003E0AF2">
      <w:pPr>
        <w:pStyle w:val="a6"/>
        <w:spacing w:after="0"/>
        <w:rPr>
          <w:lang w:val="ru-RU"/>
        </w:rPr>
      </w:pPr>
      <w:bookmarkStart w:id="163" w:name="_Ref488756266"/>
      <w:r w:rsidRPr="00EC3515">
        <w:rPr>
          <w:highlight w:val="yellow"/>
          <w:lang w:val="ru-RU"/>
        </w:rPr>
        <w:lastRenderedPageBreak/>
        <w:t xml:space="preserve">Таблица </w:t>
      </w:r>
      <w:r w:rsidRPr="00EC3515">
        <w:rPr>
          <w:highlight w:val="yellow"/>
        </w:rPr>
        <w:fldChar w:fldCharType="begin"/>
      </w:r>
      <w:r w:rsidRPr="00EC3515">
        <w:rPr>
          <w:highlight w:val="yellow"/>
          <w:lang w:val="ru-RU"/>
        </w:rPr>
        <w:instrText xml:space="preserve"> </w:instrText>
      </w:r>
      <w:r w:rsidRPr="00EC3515">
        <w:rPr>
          <w:highlight w:val="yellow"/>
        </w:rPr>
        <w:instrText>SEQ</w:instrText>
      </w:r>
      <w:r w:rsidRPr="00EC3515">
        <w:rPr>
          <w:highlight w:val="yellow"/>
          <w:lang w:val="ru-RU"/>
        </w:rPr>
        <w:instrText xml:space="preserve"> Таблица \* </w:instrText>
      </w:r>
      <w:r w:rsidRPr="00EC3515">
        <w:rPr>
          <w:highlight w:val="yellow"/>
        </w:rPr>
        <w:instrText>ARABIC</w:instrText>
      </w:r>
      <w:r w:rsidRPr="00EC3515">
        <w:rPr>
          <w:highlight w:val="yellow"/>
          <w:lang w:val="ru-RU"/>
        </w:rPr>
        <w:instrText xml:space="preserve"> </w:instrText>
      </w:r>
      <w:r w:rsidRPr="00EC3515">
        <w:rPr>
          <w:highlight w:val="yellow"/>
        </w:rPr>
        <w:fldChar w:fldCharType="separate"/>
      </w:r>
      <w:r w:rsidR="006E2C4E" w:rsidRPr="006E2C4E">
        <w:rPr>
          <w:noProof/>
          <w:highlight w:val="yellow"/>
          <w:lang w:val="ru-RU"/>
        </w:rPr>
        <w:t>3</w:t>
      </w:r>
      <w:r w:rsidRPr="00EC3515">
        <w:rPr>
          <w:highlight w:val="yellow"/>
        </w:rPr>
        <w:fldChar w:fldCharType="end"/>
      </w:r>
      <w:bookmarkEnd w:id="163"/>
      <w:r w:rsidRPr="00EC3515">
        <w:rPr>
          <w:highlight w:val="yellow"/>
          <w:lang w:val="ru-RU"/>
        </w:rPr>
        <w:t xml:space="preserve"> Тексты уведомлений</w:t>
      </w:r>
      <w:r w:rsidR="005F255F" w:rsidRPr="00EC3515">
        <w:rPr>
          <w:highlight w:val="yellow"/>
          <w:lang w:val="ru-RU"/>
        </w:rPr>
        <w:t xml:space="preserve"> для случая «При отзыве основной карточки удалять автоматически </w:t>
      </w:r>
      <w:commentRangeStart w:id="164"/>
      <w:r w:rsidR="005F255F" w:rsidRPr="00EC3515">
        <w:rPr>
          <w:highlight w:val="yellow"/>
          <w:lang w:val="ru-RU"/>
        </w:rPr>
        <w:t>созданные</w:t>
      </w:r>
      <w:commentRangeEnd w:id="164"/>
      <w:r w:rsidR="00EC3515">
        <w:rPr>
          <w:rStyle w:val="a9"/>
          <w:iCs w:val="0"/>
        </w:rPr>
        <w:commentReference w:id="164"/>
      </w:r>
      <w:r w:rsidR="005F255F" w:rsidRPr="00EC3515">
        <w:rPr>
          <w:highlight w:val="yellow"/>
          <w:lang w:val="ru-RU"/>
        </w:rPr>
        <w:t>»</w:t>
      </w:r>
    </w:p>
    <w:tbl>
      <w:tblPr>
        <w:tblStyle w:val="a8"/>
        <w:tblW w:w="0" w:type="auto"/>
        <w:tblLook w:val="04A0" w:firstRow="1" w:lastRow="0" w:firstColumn="1" w:lastColumn="0" w:noHBand="0" w:noVBand="1"/>
      </w:tblPr>
      <w:tblGrid>
        <w:gridCol w:w="571"/>
        <w:gridCol w:w="2022"/>
        <w:gridCol w:w="1910"/>
        <w:gridCol w:w="2198"/>
        <w:gridCol w:w="2322"/>
        <w:gridCol w:w="1752"/>
        <w:gridCol w:w="2175"/>
      </w:tblGrid>
      <w:tr w:rsidR="00A70332" w:rsidRPr="00A70332" w14:paraId="6A23BE98" w14:textId="5F544D5B" w:rsidTr="00E2611B">
        <w:trPr>
          <w:tblHeader/>
        </w:trPr>
        <w:tc>
          <w:tcPr>
            <w:tcW w:w="571" w:type="dxa"/>
          </w:tcPr>
          <w:p w14:paraId="0A7C47F5" w14:textId="6790E806" w:rsidR="00A70332" w:rsidRPr="00A70332" w:rsidRDefault="00A70332" w:rsidP="003E0AF2">
            <w:pPr>
              <w:ind w:firstLine="0"/>
              <w:rPr>
                <w:b/>
                <w:sz w:val="20"/>
                <w:szCs w:val="20"/>
                <w:lang w:val="ru-RU"/>
              </w:rPr>
            </w:pPr>
            <w:r w:rsidRPr="00A70332">
              <w:rPr>
                <w:b/>
                <w:sz w:val="20"/>
                <w:szCs w:val="20"/>
                <w:lang w:val="ru-RU"/>
              </w:rPr>
              <w:t>№ п/п</w:t>
            </w:r>
          </w:p>
        </w:tc>
        <w:tc>
          <w:tcPr>
            <w:tcW w:w="2022" w:type="dxa"/>
          </w:tcPr>
          <w:p w14:paraId="5CE13554" w14:textId="5CBEEB75" w:rsidR="00A70332" w:rsidRPr="00A70332" w:rsidRDefault="00A70332" w:rsidP="003E0AF2">
            <w:pPr>
              <w:ind w:firstLine="0"/>
              <w:rPr>
                <w:b/>
                <w:sz w:val="20"/>
                <w:szCs w:val="20"/>
                <w:lang w:val="ru-RU"/>
              </w:rPr>
            </w:pPr>
            <w:r w:rsidRPr="00A70332">
              <w:rPr>
                <w:b/>
                <w:sz w:val="20"/>
                <w:szCs w:val="20"/>
                <w:lang w:val="ru-RU"/>
              </w:rPr>
              <w:t>Ситуация</w:t>
            </w:r>
          </w:p>
        </w:tc>
        <w:tc>
          <w:tcPr>
            <w:tcW w:w="1910" w:type="dxa"/>
          </w:tcPr>
          <w:p w14:paraId="704A529C" w14:textId="6DF176BE" w:rsidR="00A70332" w:rsidRPr="00A70332" w:rsidRDefault="00A70332" w:rsidP="003E0AF2">
            <w:pPr>
              <w:ind w:firstLine="0"/>
              <w:rPr>
                <w:b/>
                <w:sz w:val="20"/>
                <w:szCs w:val="20"/>
                <w:lang w:val="ru-RU"/>
              </w:rPr>
            </w:pPr>
            <w:r w:rsidRPr="00A70332">
              <w:rPr>
                <w:b/>
                <w:sz w:val="20"/>
                <w:szCs w:val="20"/>
                <w:lang w:val="ru-RU"/>
              </w:rPr>
              <w:t>Тип карточки</w:t>
            </w:r>
          </w:p>
        </w:tc>
        <w:tc>
          <w:tcPr>
            <w:tcW w:w="2198" w:type="dxa"/>
          </w:tcPr>
          <w:p w14:paraId="46C7C19D" w14:textId="5CC0ECD3" w:rsidR="00A70332" w:rsidRPr="00A70332" w:rsidRDefault="00A70332" w:rsidP="003E0AF2">
            <w:pPr>
              <w:ind w:firstLine="0"/>
              <w:rPr>
                <w:b/>
                <w:sz w:val="20"/>
                <w:szCs w:val="20"/>
                <w:lang w:val="ru-RU"/>
              </w:rPr>
            </w:pPr>
            <w:r w:rsidRPr="00A70332">
              <w:rPr>
                <w:b/>
                <w:sz w:val="20"/>
                <w:szCs w:val="20"/>
                <w:lang w:val="ru-RU"/>
              </w:rPr>
              <w:t>Получатель</w:t>
            </w:r>
          </w:p>
        </w:tc>
        <w:tc>
          <w:tcPr>
            <w:tcW w:w="2322" w:type="dxa"/>
          </w:tcPr>
          <w:p w14:paraId="785B85AA" w14:textId="1567F85D" w:rsidR="00A70332" w:rsidRPr="00A70332" w:rsidRDefault="00A70332" w:rsidP="003E0AF2">
            <w:pPr>
              <w:ind w:firstLine="0"/>
              <w:rPr>
                <w:b/>
                <w:sz w:val="20"/>
                <w:szCs w:val="20"/>
                <w:lang w:val="ru-RU"/>
              </w:rPr>
            </w:pPr>
            <w:r w:rsidRPr="00A70332">
              <w:rPr>
                <w:b/>
                <w:sz w:val="20"/>
                <w:szCs w:val="20"/>
                <w:lang w:val="ru-RU"/>
              </w:rPr>
              <w:t>Текст уведомления</w:t>
            </w:r>
          </w:p>
        </w:tc>
        <w:tc>
          <w:tcPr>
            <w:tcW w:w="1752" w:type="dxa"/>
          </w:tcPr>
          <w:p w14:paraId="05D1D7A7" w14:textId="638E9A05" w:rsidR="00A70332" w:rsidRPr="00A70332" w:rsidRDefault="00A70332" w:rsidP="00A70332">
            <w:pPr>
              <w:ind w:firstLine="0"/>
              <w:rPr>
                <w:b/>
                <w:sz w:val="20"/>
                <w:szCs w:val="20"/>
                <w:lang w:val="ru-RU"/>
              </w:rPr>
            </w:pPr>
            <w:r>
              <w:rPr>
                <w:b/>
                <w:sz w:val="20"/>
                <w:szCs w:val="20"/>
                <w:lang w:val="ru-RU"/>
              </w:rPr>
              <w:t>Гиперссылка</w:t>
            </w:r>
          </w:p>
        </w:tc>
        <w:tc>
          <w:tcPr>
            <w:tcW w:w="2175" w:type="dxa"/>
          </w:tcPr>
          <w:p w14:paraId="4028979E" w14:textId="1D1D3DA0" w:rsidR="00A70332" w:rsidRPr="00A70332" w:rsidRDefault="00A70332" w:rsidP="003E0AF2">
            <w:pPr>
              <w:ind w:firstLine="0"/>
              <w:rPr>
                <w:b/>
                <w:sz w:val="20"/>
                <w:szCs w:val="20"/>
                <w:lang w:val="ru-RU"/>
              </w:rPr>
            </w:pPr>
            <w:r w:rsidRPr="00A70332">
              <w:rPr>
                <w:b/>
                <w:sz w:val="20"/>
                <w:szCs w:val="20"/>
                <w:lang w:val="ru-RU"/>
              </w:rPr>
              <w:t>Тема уведомления</w:t>
            </w:r>
          </w:p>
        </w:tc>
      </w:tr>
      <w:tr w:rsidR="00A70332" w:rsidRPr="00A70332" w14:paraId="12A4E5DB" w14:textId="704D5007" w:rsidTr="00A70332">
        <w:tc>
          <w:tcPr>
            <w:tcW w:w="571" w:type="dxa"/>
          </w:tcPr>
          <w:p w14:paraId="7853C686" w14:textId="77777777" w:rsidR="00A70332" w:rsidRPr="00A70332" w:rsidRDefault="00A70332" w:rsidP="003E0AF2">
            <w:pPr>
              <w:pStyle w:val="a4"/>
              <w:numPr>
                <w:ilvl w:val="0"/>
                <w:numId w:val="3"/>
              </w:numPr>
              <w:ind w:left="0" w:firstLine="0"/>
              <w:rPr>
                <w:b/>
                <w:sz w:val="20"/>
                <w:szCs w:val="20"/>
                <w:lang w:val="ru-RU"/>
              </w:rPr>
            </w:pPr>
          </w:p>
        </w:tc>
        <w:tc>
          <w:tcPr>
            <w:tcW w:w="2022" w:type="dxa"/>
          </w:tcPr>
          <w:p w14:paraId="40F405CE" w14:textId="2F55333C" w:rsidR="00A70332" w:rsidRPr="00A70332" w:rsidRDefault="00A70332" w:rsidP="00C0471B">
            <w:pPr>
              <w:ind w:firstLine="0"/>
              <w:rPr>
                <w:sz w:val="20"/>
                <w:szCs w:val="20"/>
                <w:lang w:val="ru-RU"/>
              </w:rPr>
            </w:pPr>
            <w:r w:rsidRPr="00A70332">
              <w:rPr>
                <w:sz w:val="20"/>
                <w:szCs w:val="20"/>
                <w:lang w:val="ru-RU"/>
              </w:rPr>
              <w:t>При отзыве БП</w:t>
            </w:r>
            <w:r w:rsidR="00C0471B">
              <w:rPr>
                <w:sz w:val="20"/>
                <w:szCs w:val="20"/>
                <w:lang w:val="ru-RU"/>
              </w:rPr>
              <w:t>, в ходе которого были порождены карточки документов</w:t>
            </w:r>
            <w:r w:rsidRPr="00A70332">
              <w:rPr>
                <w:sz w:val="20"/>
                <w:szCs w:val="20"/>
                <w:lang w:val="ru-RU"/>
              </w:rPr>
              <w:t xml:space="preserve"> (=отзыв карточки)</w:t>
            </w:r>
          </w:p>
        </w:tc>
        <w:tc>
          <w:tcPr>
            <w:tcW w:w="1910" w:type="dxa"/>
          </w:tcPr>
          <w:p w14:paraId="2F5CEDC6" w14:textId="721A48A0" w:rsidR="00A70332" w:rsidRPr="00A70332" w:rsidRDefault="00A70332" w:rsidP="003E0AF2">
            <w:pPr>
              <w:ind w:firstLine="0"/>
              <w:rPr>
                <w:sz w:val="20"/>
                <w:szCs w:val="20"/>
                <w:lang w:val="ru-RU"/>
              </w:rPr>
            </w:pPr>
            <w:r w:rsidRPr="00A70332">
              <w:rPr>
                <w:sz w:val="20"/>
                <w:szCs w:val="20"/>
                <w:lang w:val="ru-RU"/>
              </w:rPr>
              <w:t>Внутренний исходящий документ</w:t>
            </w:r>
            <w:r w:rsidR="00456A22">
              <w:rPr>
                <w:sz w:val="20"/>
                <w:szCs w:val="20"/>
                <w:lang w:val="ru-RU"/>
              </w:rPr>
              <w:t xml:space="preserve"> (основная карточка)</w:t>
            </w:r>
          </w:p>
        </w:tc>
        <w:tc>
          <w:tcPr>
            <w:tcW w:w="2198" w:type="dxa"/>
          </w:tcPr>
          <w:p w14:paraId="6C8F84E1" w14:textId="02E327FF" w:rsidR="00A70332" w:rsidRPr="00A70332" w:rsidRDefault="00A70332" w:rsidP="003E0AF2">
            <w:pPr>
              <w:ind w:firstLine="0"/>
              <w:rPr>
                <w:sz w:val="20"/>
                <w:szCs w:val="20"/>
                <w:lang w:val="ru-RU"/>
              </w:rPr>
            </w:pPr>
            <w:r w:rsidRPr="00A70332">
              <w:rPr>
                <w:sz w:val="20"/>
                <w:szCs w:val="20"/>
                <w:lang w:val="ru-RU"/>
              </w:rPr>
              <w:t>Все участники карточки</w:t>
            </w:r>
            <w:r>
              <w:rPr>
                <w:sz w:val="20"/>
                <w:szCs w:val="20"/>
                <w:lang w:val="ru-RU"/>
              </w:rPr>
              <w:t xml:space="preserve"> (то есть не только участники БП)</w:t>
            </w:r>
            <w:r w:rsidRPr="00A70332">
              <w:rPr>
                <w:sz w:val="20"/>
                <w:szCs w:val="20"/>
                <w:lang w:val="ru-RU"/>
              </w:rPr>
              <w:t xml:space="preserve"> за исключением инициатора отзыва</w:t>
            </w:r>
          </w:p>
        </w:tc>
        <w:tc>
          <w:tcPr>
            <w:tcW w:w="2322" w:type="dxa"/>
          </w:tcPr>
          <w:p w14:paraId="58E98BCC" w14:textId="07E6CDF0" w:rsidR="00A70332" w:rsidRPr="00A70332" w:rsidRDefault="00A70332" w:rsidP="00A70332">
            <w:pPr>
              <w:ind w:firstLine="0"/>
              <w:rPr>
                <w:sz w:val="20"/>
                <w:szCs w:val="20"/>
                <w:lang w:val="ru-RU"/>
              </w:rPr>
            </w:pPr>
            <w:r w:rsidRPr="00A70332">
              <w:rPr>
                <w:sz w:val="20"/>
                <w:szCs w:val="20"/>
                <w:lang w:val="ru-RU"/>
              </w:rPr>
              <w:t>Документ «[Наимен</w:t>
            </w:r>
            <w:r>
              <w:rPr>
                <w:sz w:val="20"/>
                <w:szCs w:val="20"/>
                <w:lang w:val="ru-RU"/>
              </w:rPr>
              <w:t>ование внутреннего исходящего документа</w:t>
            </w:r>
            <w:r w:rsidRPr="00A70332">
              <w:rPr>
                <w:sz w:val="20"/>
                <w:szCs w:val="20"/>
                <w:lang w:val="ru-RU"/>
              </w:rPr>
              <w:t>]» отозван пользователем [</w:t>
            </w:r>
            <w:r w:rsidRPr="00A70332">
              <w:rPr>
                <w:i/>
                <w:sz w:val="20"/>
                <w:szCs w:val="20"/>
                <w:lang w:val="ru-RU"/>
              </w:rPr>
              <w:t>Фамилия Имя Отчество инициатора отзыва</w:t>
            </w:r>
            <w:r w:rsidRPr="00A70332">
              <w:rPr>
                <w:sz w:val="20"/>
                <w:szCs w:val="20"/>
                <w:lang w:val="ru-RU"/>
              </w:rPr>
              <w:t>]</w:t>
            </w:r>
            <w:r>
              <w:rPr>
                <w:sz w:val="20"/>
                <w:szCs w:val="20"/>
                <w:lang w:val="ru-RU"/>
              </w:rPr>
              <w:t xml:space="preserve">. В связи с этим все карточки документов, порожденных на основе него удалены. </w:t>
            </w:r>
            <w:r w:rsidRPr="00A70332">
              <w:rPr>
                <w:sz w:val="20"/>
                <w:szCs w:val="20"/>
                <w:lang w:val="ru-RU"/>
              </w:rPr>
              <w:t>Удаленная карточка может быть доступной для просмотра только после ее восстановления из Корзины</w:t>
            </w:r>
            <w:r>
              <w:rPr>
                <w:sz w:val="20"/>
                <w:szCs w:val="20"/>
                <w:lang w:val="ru-RU"/>
              </w:rPr>
              <w:t>.</w:t>
            </w:r>
          </w:p>
        </w:tc>
        <w:tc>
          <w:tcPr>
            <w:tcW w:w="1752" w:type="dxa"/>
          </w:tcPr>
          <w:p w14:paraId="3B083FBE" w14:textId="1769CF42" w:rsidR="00A70332" w:rsidRPr="00A70332" w:rsidRDefault="00A70332" w:rsidP="00C0471B">
            <w:pPr>
              <w:ind w:firstLine="0"/>
              <w:rPr>
                <w:sz w:val="20"/>
                <w:szCs w:val="20"/>
                <w:lang w:val="ru-RU"/>
              </w:rPr>
            </w:pPr>
            <w:r>
              <w:rPr>
                <w:sz w:val="20"/>
                <w:szCs w:val="20"/>
                <w:lang w:val="ru-RU"/>
              </w:rPr>
              <w:t>На карточку внутреннего исходящего документа</w:t>
            </w:r>
            <w:r w:rsidR="00C0471B">
              <w:rPr>
                <w:sz w:val="20"/>
                <w:szCs w:val="20"/>
                <w:lang w:val="ru-RU"/>
              </w:rPr>
              <w:t xml:space="preserve"> с открытой вкладкой «</w:t>
            </w:r>
            <w:r w:rsidR="00664140">
              <w:rPr>
                <w:sz w:val="20"/>
                <w:szCs w:val="20"/>
                <w:lang w:val="ru-RU"/>
              </w:rPr>
              <w:t>Основная</w:t>
            </w:r>
            <w:r w:rsidR="00C0471B">
              <w:rPr>
                <w:sz w:val="20"/>
                <w:szCs w:val="20"/>
                <w:lang w:val="ru-RU"/>
              </w:rPr>
              <w:t>»</w:t>
            </w:r>
          </w:p>
        </w:tc>
        <w:tc>
          <w:tcPr>
            <w:tcW w:w="2175" w:type="dxa"/>
          </w:tcPr>
          <w:p w14:paraId="61040F42" w14:textId="2A091F73" w:rsidR="00A70332" w:rsidRPr="00A70332" w:rsidRDefault="00A70332" w:rsidP="003E0AF2">
            <w:pPr>
              <w:ind w:firstLine="0"/>
              <w:rPr>
                <w:sz w:val="20"/>
                <w:szCs w:val="20"/>
                <w:lang w:val="ru-RU"/>
              </w:rPr>
            </w:pPr>
            <w:r w:rsidRPr="00A70332">
              <w:rPr>
                <w:sz w:val="20"/>
                <w:szCs w:val="20"/>
                <w:lang w:val="ru-RU"/>
              </w:rPr>
              <w:t>ОТЗЫВ ДОКУМЕНТА</w:t>
            </w:r>
          </w:p>
        </w:tc>
      </w:tr>
      <w:tr w:rsidR="00A70332" w:rsidRPr="00A70332" w14:paraId="65942654" w14:textId="73CA3469" w:rsidTr="00A70332">
        <w:tc>
          <w:tcPr>
            <w:tcW w:w="571" w:type="dxa"/>
          </w:tcPr>
          <w:p w14:paraId="5B12C6BE" w14:textId="77777777" w:rsidR="00A70332" w:rsidRPr="00A70332" w:rsidRDefault="00A70332" w:rsidP="003E0AF2">
            <w:pPr>
              <w:pStyle w:val="a4"/>
              <w:numPr>
                <w:ilvl w:val="0"/>
                <w:numId w:val="3"/>
              </w:numPr>
              <w:ind w:left="0" w:firstLine="0"/>
              <w:rPr>
                <w:b/>
                <w:sz w:val="20"/>
                <w:szCs w:val="20"/>
                <w:lang w:val="ru-RU"/>
              </w:rPr>
            </w:pPr>
          </w:p>
        </w:tc>
        <w:tc>
          <w:tcPr>
            <w:tcW w:w="2022" w:type="dxa"/>
          </w:tcPr>
          <w:p w14:paraId="7A5F4C19" w14:textId="22135602" w:rsidR="00A70332" w:rsidRPr="00A70332" w:rsidRDefault="00C0471B" w:rsidP="003E0AF2">
            <w:pPr>
              <w:ind w:firstLine="0"/>
              <w:rPr>
                <w:sz w:val="20"/>
                <w:szCs w:val="20"/>
                <w:lang w:val="ru-RU"/>
              </w:rPr>
            </w:pPr>
            <w:r w:rsidRPr="00A70332">
              <w:rPr>
                <w:sz w:val="20"/>
                <w:szCs w:val="20"/>
                <w:lang w:val="ru-RU"/>
              </w:rPr>
              <w:t>При отзыве БП</w:t>
            </w:r>
            <w:r>
              <w:rPr>
                <w:sz w:val="20"/>
                <w:szCs w:val="20"/>
                <w:lang w:val="ru-RU"/>
              </w:rPr>
              <w:t>, в ходе которого были порождены карточки документов</w:t>
            </w:r>
            <w:r w:rsidRPr="00A70332">
              <w:rPr>
                <w:sz w:val="20"/>
                <w:szCs w:val="20"/>
                <w:lang w:val="ru-RU"/>
              </w:rPr>
              <w:t xml:space="preserve"> (=отзыв карточки)</w:t>
            </w:r>
          </w:p>
        </w:tc>
        <w:tc>
          <w:tcPr>
            <w:tcW w:w="1910" w:type="dxa"/>
          </w:tcPr>
          <w:p w14:paraId="3515354D" w14:textId="37CE23AB" w:rsidR="00A70332" w:rsidRPr="00A70332" w:rsidRDefault="00C0471B" w:rsidP="003E0AF2">
            <w:pPr>
              <w:ind w:firstLine="0"/>
              <w:rPr>
                <w:sz w:val="20"/>
                <w:szCs w:val="20"/>
                <w:lang w:val="ru-RU"/>
              </w:rPr>
            </w:pPr>
            <w:r>
              <w:rPr>
                <w:sz w:val="20"/>
                <w:szCs w:val="20"/>
                <w:lang w:val="ru-RU"/>
              </w:rPr>
              <w:t>Внутренний входящий документ</w:t>
            </w:r>
            <w:r w:rsidR="00456A22">
              <w:rPr>
                <w:sz w:val="20"/>
                <w:szCs w:val="20"/>
                <w:lang w:val="ru-RU"/>
              </w:rPr>
              <w:t xml:space="preserve"> (автоматически созданная карточка)</w:t>
            </w:r>
          </w:p>
        </w:tc>
        <w:tc>
          <w:tcPr>
            <w:tcW w:w="2198" w:type="dxa"/>
          </w:tcPr>
          <w:p w14:paraId="34F75C8F" w14:textId="60CB6D5B" w:rsidR="00A70332" w:rsidRPr="00A70332" w:rsidRDefault="00C0471B" w:rsidP="003E0AF2">
            <w:pPr>
              <w:ind w:firstLine="0"/>
              <w:rPr>
                <w:sz w:val="20"/>
                <w:szCs w:val="20"/>
                <w:lang w:val="ru-RU"/>
              </w:rPr>
            </w:pPr>
            <w:r w:rsidRPr="00A70332">
              <w:rPr>
                <w:sz w:val="20"/>
                <w:szCs w:val="20"/>
                <w:lang w:val="ru-RU"/>
              </w:rPr>
              <w:t>Все участники карточки</w:t>
            </w:r>
            <w:r>
              <w:rPr>
                <w:sz w:val="20"/>
                <w:szCs w:val="20"/>
                <w:lang w:val="ru-RU"/>
              </w:rPr>
              <w:t xml:space="preserve"> (то есть не только участники БП)</w:t>
            </w:r>
          </w:p>
        </w:tc>
        <w:tc>
          <w:tcPr>
            <w:tcW w:w="2322" w:type="dxa"/>
          </w:tcPr>
          <w:p w14:paraId="10A6AEFF" w14:textId="670F8D58" w:rsidR="00A70332" w:rsidRPr="00A70332" w:rsidRDefault="00C0471B" w:rsidP="003E0AF2">
            <w:pPr>
              <w:ind w:firstLine="0"/>
              <w:rPr>
                <w:sz w:val="20"/>
                <w:szCs w:val="20"/>
                <w:lang w:val="ru-RU"/>
              </w:rPr>
            </w:pPr>
            <w:r w:rsidRPr="00A70332">
              <w:rPr>
                <w:sz w:val="20"/>
                <w:szCs w:val="20"/>
                <w:lang w:val="ru-RU"/>
              </w:rPr>
              <w:t>Документ «[Наимен</w:t>
            </w:r>
            <w:r>
              <w:rPr>
                <w:sz w:val="20"/>
                <w:szCs w:val="20"/>
                <w:lang w:val="ru-RU"/>
              </w:rPr>
              <w:t>ование внутреннего исходящего документа</w:t>
            </w:r>
            <w:r w:rsidRPr="00A70332">
              <w:rPr>
                <w:sz w:val="20"/>
                <w:szCs w:val="20"/>
                <w:lang w:val="ru-RU"/>
              </w:rPr>
              <w:t>]» отозван пользователем [</w:t>
            </w:r>
            <w:r w:rsidRPr="00A70332">
              <w:rPr>
                <w:i/>
                <w:sz w:val="20"/>
                <w:szCs w:val="20"/>
                <w:lang w:val="ru-RU"/>
              </w:rPr>
              <w:t>Фамилия Имя Отчество инициатора отзыва</w:t>
            </w:r>
            <w:r w:rsidRPr="00A70332">
              <w:rPr>
                <w:sz w:val="20"/>
                <w:szCs w:val="20"/>
                <w:lang w:val="ru-RU"/>
              </w:rPr>
              <w:t>]</w:t>
            </w:r>
            <w:r>
              <w:rPr>
                <w:sz w:val="20"/>
                <w:szCs w:val="20"/>
                <w:lang w:val="ru-RU"/>
              </w:rPr>
              <w:t xml:space="preserve">. В связи с этим все карточки документов, порожденных на основе него удалены. </w:t>
            </w:r>
            <w:r w:rsidRPr="00A70332">
              <w:rPr>
                <w:sz w:val="20"/>
                <w:szCs w:val="20"/>
                <w:lang w:val="ru-RU"/>
              </w:rPr>
              <w:t>Удаленная карточка может быть доступной для просмотра только после ее восстановления из Корзины</w:t>
            </w:r>
            <w:r>
              <w:rPr>
                <w:sz w:val="20"/>
                <w:szCs w:val="20"/>
                <w:lang w:val="ru-RU"/>
              </w:rPr>
              <w:t>.</w:t>
            </w:r>
          </w:p>
        </w:tc>
        <w:tc>
          <w:tcPr>
            <w:tcW w:w="1752" w:type="dxa"/>
          </w:tcPr>
          <w:p w14:paraId="47F4EB2F" w14:textId="7B098674" w:rsidR="00A70332" w:rsidRPr="00A70332" w:rsidRDefault="00664140" w:rsidP="00664140">
            <w:pPr>
              <w:ind w:firstLine="0"/>
              <w:rPr>
                <w:sz w:val="20"/>
                <w:szCs w:val="20"/>
                <w:lang w:val="ru-RU"/>
              </w:rPr>
            </w:pPr>
            <w:r>
              <w:rPr>
                <w:sz w:val="20"/>
                <w:szCs w:val="20"/>
                <w:lang w:val="ru-RU"/>
              </w:rPr>
              <w:t>На карточку внутреннего исходящего документа с открытой вкладкой «Ссылки»</w:t>
            </w:r>
          </w:p>
        </w:tc>
        <w:tc>
          <w:tcPr>
            <w:tcW w:w="2175" w:type="dxa"/>
          </w:tcPr>
          <w:p w14:paraId="2F498D64" w14:textId="1C4C95A2" w:rsidR="00A70332" w:rsidRPr="00A70332" w:rsidRDefault="00664140" w:rsidP="003E0AF2">
            <w:pPr>
              <w:ind w:firstLine="0"/>
              <w:rPr>
                <w:sz w:val="20"/>
                <w:szCs w:val="20"/>
                <w:lang w:val="ru-RU"/>
              </w:rPr>
            </w:pPr>
            <w:r>
              <w:rPr>
                <w:sz w:val="20"/>
                <w:szCs w:val="20"/>
                <w:lang w:val="ru-RU"/>
              </w:rPr>
              <w:t xml:space="preserve">АВТОМАТИЧЕСКОЕ УДАЛЕНИЕ </w:t>
            </w:r>
            <w:r w:rsidR="00083ED0">
              <w:rPr>
                <w:sz w:val="20"/>
                <w:szCs w:val="20"/>
                <w:lang w:val="ru-RU"/>
              </w:rPr>
              <w:t xml:space="preserve">КАРТОЧКИ </w:t>
            </w:r>
            <w:r>
              <w:rPr>
                <w:sz w:val="20"/>
                <w:szCs w:val="20"/>
                <w:lang w:val="ru-RU"/>
              </w:rPr>
              <w:t>ДОКУМЕНТА</w:t>
            </w:r>
          </w:p>
        </w:tc>
      </w:tr>
    </w:tbl>
    <w:p w14:paraId="4B2B3821" w14:textId="2D501FF5" w:rsidR="003E0AF2" w:rsidRPr="003E0AF2" w:rsidRDefault="003E0AF2" w:rsidP="003E0AF2">
      <w:pPr>
        <w:rPr>
          <w:lang w:val="ru-RU"/>
        </w:rPr>
      </w:pPr>
    </w:p>
    <w:p w14:paraId="2CA12B31" w14:textId="635A71AE" w:rsidR="000103C6" w:rsidRPr="000103C6" w:rsidRDefault="00E2611B" w:rsidP="000103C6">
      <w:pPr>
        <w:rPr>
          <w:lang w:val="ru-RU"/>
        </w:rPr>
      </w:pPr>
      <w:r w:rsidRPr="00E2611B">
        <w:rPr>
          <w:b/>
          <w:color w:val="FF0000"/>
          <w:lang w:val="ru-RU"/>
        </w:rPr>
        <w:lastRenderedPageBreak/>
        <w:t xml:space="preserve">ВНИМАНИЕ! </w:t>
      </w:r>
      <w:r>
        <w:rPr>
          <w:lang w:val="ru-RU"/>
        </w:rPr>
        <w:t>Из таблицы выше следует, что, если в основной карточке был отозван БП, в ходе которого НЕ были порождены другие карточки документов, например, БП «На ознакомление», то участники данного процесса, кроме инициатора отзыва, должны получить Стандартное уведомление.</w:t>
      </w:r>
    </w:p>
    <w:p w14:paraId="5CCF7A4C" w14:textId="77777777" w:rsidR="000103C6" w:rsidRDefault="000103C6" w:rsidP="000103C6">
      <w:pPr>
        <w:rPr>
          <w:lang w:val="ru-RU"/>
        </w:rPr>
      </w:pPr>
    </w:p>
    <w:p w14:paraId="4FC9F5D4" w14:textId="6AB861E6" w:rsidR="004D576E" w:rsidRDefault="004D576E" w:rsidP="000103C6">
      <w:pPr>
        <w:rPr>
          <w:lang w:val="ru-RU"/>
        </w:rPr>
      </w:pPr>
    </w:p>
    <w:p w14:paraId="16F90819" w14:textId="77777777" w:rsidR="004D576E" w:rsidRDefault="004D576E" w:rsidP="000103C6">
      <w:pPr>
        <w:rPr>
          <w:lang w:val="ru-RU"/>
        </w:rPr>
      </w:pPr>
    </w:p>
    <w:p w14:paraId="7838389A" w14:textId="77777777" w:rsidR="004D576E" w:rsidRDefault="004D576E" w:rsidP="000103C6">
      <w:pPr>
        <w:rPr>
          <w:lang w:val="ru-RU"/>
        </w:rPr>
      </w:pPr>
    </w:p>
    <w:p w14:paraId="20767AD5" w14:textId="77777777" w:rsidR="004D576E" w:rsidRDefault="004D576E" w:rsidP="000103C6">
      <w:pPr>
        <w:rPr>
          <w:lang w:val="ru-RU"/>
        </w:rPr>
      </w:pPr>
    </w:p>
    <w:p w14:paraId="51110004" w14:textId="77777777" w:rsidR="004D576E" w:rsidRDefault="004D576E" w:rsidP="000103C6">
      <w:pPr>
        <w:rPr>
          <w:lang w:val="ru-RU"/>
        </w:rPr>
      </w:pPr>
    </w:p>
    <w:p w14:paraId="7A159771" w14:textId="77777777" w:rsidR="004D576E" w:rsidRDefault="004D576E" w:rsidP="000103C6">
      <w:pPr>
        <w:rPr>
          <w:lang w:val="ru-RU"/>
        </w:rPr>
      </w:pPr>
    </w:p>
    <w:p w14:paraId="690401A1" w14:textId="77777777" w:rsidR="004D576E" w:rsidRDefault="004D576E" w:rsidP="000103C6">
      <w:pPr>
        <w:rPr>
          <w:lang w:val="ru-RU"/>
        </w:rPr>
      </w:pPr>
    </w:p>
    <w:p w14:paraId="0CF74ED7" w14:textId="77777777" w:rsidR="004D576E" w:rsidRDefault="004D576E" w:rsidP="000103C6">
      <w:pPr>
        <w:rPr>
          <w:lang w:val="ru-RU"/>
        </w:rPr>
      </w:pPr>
    </w:p>
    <w:p w14:paraId="2E118ACB" w14:textId="77777777" w:rsidR="004D576E" w:rsidRDefault="004D576E" w:rsidP="000103C6">
      <w:pPr>
        <w:rPr>
          <w:lang w:val="ru-RU"/>
        </w:rPr>
      </w:pPr>
    </w:p>
    <w:p w14:paraId="4AF0452B" w14:textId="77777777" w:rsidR="004D576E" w:rsidRDefault="004D576E" w:rsidP="000103C6">
      <w:pPr>
        <w:rPr>
          <w:lang w:val="ru-RU"/>
        </w:rPr>
      </w:pPr>
    </w:p>
    <w:p w14:paraId="6E0ED3DB" w14:textId="77777777" w:rsidR="004D576E" w:rsidRDefault="004D576E" w:rsidP="000103C6">
      <w:pPr>
        <w:rPr>
          <w:lang w:val="ru-RU"/>
        </w:rPr>
      </w:pPr>
    </w:p>
    <w:p w14:paraId="502E8B81" w14:textId="77777777" w:rsidR="004D576E" w:rsidRDefault="004D576E" w:rsidP="000103C6">
      <w:pPr>
        <w:rPr>
          <w:lang w:val="ru-RU"/>
        </w:rPr>
      </w:pPr>
    </w:p>
    <w:p w14:paraId="1EE10F53" w14:textId="77777777" w:rsidR="004D576E" w:rsidRDefault="004D576E" w:rsidP="000103C6">
      <w:pPr>
        <w:rPr>
          <w:lang w:val="ru-RU"/>
        </w:rPr>
        <w:sectPr w:rsidR="004D576E" w:rsidSect="000103C6">
          <w:pgSz w:w="15840" w:h="12240" w:orient="landscape"/>
          <w:pgMar w:top="1440" w:right="1440" w:bottom="1440" w:left="1440" w:header="720" w:footer="720" w:gutter="0"/>
          <w:cols w:space="720"/>
          <w:docGrid w:linePitch="360"/>
        </w:sectPr>
      </w:pPr>
    </w:p>
    <w:p w14:paraId="708BED59" w14:textId="7F5D0B73" w:rsidR="004D576E" w:rsidRDefault="004D576E" w:rsidP="004D576E">
      <w:pPr>
        <w:pStyle w:val="2"/>
        <w:rPr>
          <w:lang w:val="ru-RU"/>
        </w:rPr>
      </w:pPr>
      <w:r>
        <w:rPr>
          <w:lang w:val="ru-RU"/>
        </w:rPr>
        <w:lastRenderedPageBreak/>
        <w:t>Конфигурация функционала для всех Заказчиков</w:t>
      </w:r>
    </w:p>
    <w:p w14:paraId="6FEA0209" w14:textId="296E523A" w:rsidR="004D576E" w:rsidRPr="004D576E" w:rsidRDefault="004D576E" w:rsidP="004D576E">
      <w:pPr>
        <w:rPr>
          <w:lang w:val="ru-RU"/>
        </w:rPr>
      </w:pPr>
      <w:r>
        <w:rPr>
          <w:lang w:val="ru-RU"/>
        </w:rPr>
        <w:t>Необходимо данный функционал сконфигурировать для всех Заказчиков в части внутренних входящих документов. В роли основной карточки должна выступить карточка внутреннего исходящего документа, а в ро</w:t>
      </w:r>
      <w:r w:rsidR="009C58AA">
        <w:rPr>
          <w:lang w:val="ru-RU"/>
        </w:rPr>
        <w:t>л</w:t>
      </w:r>
      <w:r>
        <w:rPr>
          <w:lang w:val="ru-RU"/>
        </w:rPr>
        <w:t>и автоматически созданных карточек – внутренние входящие документы, автоматически создаваемые на основе карточки внутреннего исходящего документа.</w:t>
      </w:r>
    </w:p>
    <w:p w14:paraId="4A804498" w14:textId="1AC69EB7" w:rsidR="004D576E" w:rsidRDefault="00825628" w:rsidP="00825628">
      <w:pPr>
        <w:pStyle w:val="1"/>
        <w:rPr>
          <w:lang w:val="ru-RU"/>
        </w:rPr>
      </w:pPr>
      <w:bookmarkStart w:id="165" w:name="_Ref497315447"/>
      <w:r>
        <w:rPr>
          <w:lang w:val="ru-RU"/>
        </w:rPr>
        <w:t>Вкладка «Документы»</w:t>
      </w:r>
      <w:bookmarkEnd w:id="165"/>
    </w:p>
    <w:p w14:paraId="6101BD43" w14:textId="1D29050D" w:rsidR="00825628" w:rsidRDefault="000431C8" w:rsidP="00825628">
      <w:pPr>
        <w:rPr>
          <w:lang w:val="ru-RU"/>
        </w:rPr>
      </w:pPr>
      <w:r>
        <w:rPr>
          <w:lang w:val="ru-RU"/>
        </w:rPr>
        <w:t>В настоящий момент вкладка «Документы» выглядит, как показано на скрине ниже.</w:t>
      </w:r>
    </w:p>
    <w:p w14:paraId="014708CB" w14:textId="6F25981F" w:rsidR="000431C8" w:rsidRDefault="00D05A30" w:rsidP="00D05A30">
      <w:pPr>
        <w:ind w:firstLine="0"/>
        <w:rPr>
          <w:lang w:val="ru-RU"/>
        </w:rPr>
      </w:pPr>
      <w:r w:rsidRPr="00D05A30">
        <w:rPr>
          <w:noProof/>
          <w:lang w:val="ru-RU" w:eastAsia="ru-RU"/>
        </w:rPr>
        <w:drawing>
          <wp:inline distT="0" distB="0" distL="0" distR="0" wp14:anchorId="327714A4" wp14:editId="31118842">
            <wp:extent cx="5943600" cy="320103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01035"/>
                    </a:xfrm>
                    <a:prstGeom prst="rect">
                      <a:avLst/>
                    </a:prstGeom>
                  </pic:spPr>
                </pic:pic>
              </a:graphicData>
            </a:graphic>
          </wp:inline>
        </w:drawing>
      </w:r>
    </w:p>
    <w:p w14:paraId="252DF53B" w14:textId="72B5B24E" w:rsidR="00D05A30" w:rsidRDefault="00D05A30" w:rsidP="00D05A30">
      <w:pPr>
        <w:pStyle w:val="a6"/>
        <w:jc w:val="center"/>
        <w:rPr>
          <w:sz w:val="24"/>
          <w:szCs w:val="24"/>
          <w:lang w:val="ru-RU"/>
        </w:rPr>
      </w:pPr>
      <w:r w:rsidRPr="0041625D">
        <w:rPr>
          <w:sz w:val="24"/>
          <w:szCs w:val="24"/>
          <w:lang w:val="ru-RU"/>
        </w:rPr>
        <w:t xml:space="preserve">Рисунок </w:t>
      </w:r>
      <w:r w:rsidRPr="0041625D">
        <w:rPr>
          <w:sz w:val="24"/>
          <w:szCs w:val="24"/>
        </w:rPr>
        <w:fldChar w:fldCharType="begin"/>
      </w:r>
      <w:r w:rsidRPr="0041625D">
        <w:rPr>
          <w:sz w:val="24"/>
          <w:szCs w:val="24"/>
          <w:lang w:val="ru-RU"/>
        </w:rPr>
        <w:instrText xml:space="preserve"> </w:instrText>
      </w:r>
      <w:r w:rsidRPr="0041625D">
        <w:rPr>
          <w:sz w:val="24"/>
          <w:szCs w:val="24"/>
        </w:rPr>
        <w:instrText>SEQ</w:instrText>
      </w:r>
      <w:r w:rsidRPr="0041625D">
        <w:rPr>
          <w:sz w:val="24"/>
          <w:szCs w:val="24"/>
          <w:lang w:val="ru-RU"/>
        </w:rPr>
        <w:instrText xml:space="preserve"> Рисунок \* </w:instrText>
      </w:r>
      <w:r w:rsidRPr="0041625D">
        <w:rPr>
          <w:sz w:val="24"/>
          <w:szCs w:val="24"/>
        </w:rPr>
        <w:instrText>ARABIC</w:instrText>
      </w:r>
      <w:r w:rsidRPr="0041625D">
        <w:rPr>
          <w:sz w:val="24"/>
          <w:szCs w:val="24"/>
          <w:lang w:val="ru-RU"/>
        </w:rPr>
        <w:instrText xml:space="preserve"> </w:instrText>
      </w:r>
      <w:r w:rsidRPr="0041625D">
        <w:rPr>
          <w:sz w:val="24"/>
          <w:szCs w:val="24"/>
        </w:rPr>
        <w:fldChar w:fldCharType="separate"/>
      </w:r>
      <w:r w:rsidR="000B6F1B" w:rsidRPr="000B6F1B">
        <w:rPr>
          <w:noProof/>
          <w:sz w:val="24"/>
          <w:szCs w:val="24"/>
          <w:lang w:val="ru-RU"/>
        </w:rPr>
        <w:t>15</w:t>
      </w:r>
      <w:r w:rsidRPr="0041625D">
        <w:rPr>
          <w:sz w:val="24"/>
          <w:szCs w:val="24"/>
        </w:rPr>
        <w:fldChar w:fldCharType="end"/>
      </w:r>
      <w:r w:rsidR="00C918EB" w:rsidRPr="0041625D">
        <w:rPr>
          <w:sz w:val="24"/>
          <w:szCs w:val="24"/>
          <w:lang w:val="ru-RU"/>
        </w:rPr>
        <w:t xml:space="preserve"> Текущий в</w:t>
      </w:r>
      <w:r w:rsidRPr="0041625D">
        <w:rPr>
          <w:sz w:val="24"/>
          <w:szCs w:val="24"/>
          <w:lang w:val="ru-RU"/>
        </w:rPr>
        <w:t xml:space="preserve">нешний вид вкладки «Документы» карточки </w:t>
      </w:r>
    </w:p>
    <w:p w14:paraId="723A0326" w14:textId="45FEB285" w:rsidR="00C918EB" w:rsidRPr="00275FB9" w:rsidRDefault="00C918EB" w:rsidP="005B2809">
      <w:pPr>
        <w:pStyle w:val="2"/>
        <w:rPr>
          <w:lang w:val="ru-RU"/>
        </w:rPr>
      </w:pPr>
      <w:r w:rsidRPr="00275FB9">
        <w:rPr>
          <w:lang w:val="ru-RU"/>
        </w:rPr>
        <w:lastRenderedPageBreak/>
        <w:t>Необходимо добавить возможность скачать все вложения карточки одним архивом, по аналогии с возможностью в</w:t>
      </w:r>
      <w:r w:rsidR="00CC4C10" w:rsidRPr="00275FB9">
        <w:rPr>
          <w:lang w:val="ru-RU"/>
        </w:rPr>
        <w:t xml:space="preserve"> электронном письме почтового клиента</w:t>
      </w:r>
      <w:r w:rsidRPr="00275FB9">
        <w:rPr>
          <w:lang w:val="ru-RU"/>
        </w:rPr>
        <w:t xml:space="preserve"> </w:t>
      </w:r>
      <w:r>
        <w:t>mail</w:t>
      </w:r>
      <w:r w:rsidRPr="00275FB9">
        <w:rPr>
          <w:lang w:val="ru-RU"/>
        </w:rPr>
        <w:t>.</w:t>
      </w:r>
      <w:r>
        <w:t>ru</w:t>
      </w:r>
      <w:r w:rsidRPr="00275FB9">
        <w:rPr>
          <w:lang w:val="ru-RU"/>
        </w:rPr>
        <w:t>.</w:t>
      </w:r>
    </w:p>
    <w:p w14:paraId="1FEEE03A" w14:textId="0D836B87" w:rsidR="00C918EB" w:rsidRDefault="00CC4C10" w:rsidP="00C918EB">
      <w:pPr>
        <w:rPr>
          <w:lang w:val="ru-RU"/>
        </w:rPr>
      </w:pPr>
      <w:r>
        <w:rPr>
          <w:lang w:val="ru-RU"/>
        </w:rPr>
        <w:t>Для этого</w:t>
      </w:r>
      <w:r w:rsidR="00DC01DC">
        <w:rPr>
          <w:lang w:val="ru-RU"/>
        </w:rPr>
        <w:t xml:space="preserve"> слева от кнопки «Обновить» необходимо добавить кнопку, при наведении на которую должен отображаться текст «Скачать все»</w:t>
      </w:r>
      <w:r w:rsidR="00D47641">
        <w:rPr>
          <w:lang w:val="ru-RU"/>
        </w:rPr>
        <w:t xml:space="preserve"> и предназначение которой – скачать все вложения вкладки «Документы» одним архивом</w:t>
      </w:r>
      <w:r>
        <w:rPr>
          <w:lang w:val="ru-RU"/>
        </w:rPr>
        <w:t xml:space="preserve">, см. </w:t>
      </w:r>
      <w:r>
        <w:rPr>
          <w:lang w:val="ru-RU"/>
        </w:rPr>
        <w:fldChar w:fldCharType="begin"/>
      </w:r>
      <w:r>
        <w:rPr>
          <w:lang w:val="ru-RU"/>
        </w:rPr>
        <w:instrText xml:space="preserve"> REF _Ref488760007 \h </w:instrText>
      </w:r>
      <w:r>
        <w:rPr>
          <w:lang w:val="ru-RU"/>
        </w:rPr>
      </w:r>
      <w:r>
        <w:rPr>
          <w:lang w:val="ru-RU"/>
        </w:rPr>
        <w:fldChar w:fldCharType="separate"/>
      </w:r>
      <w:r w:rsidR="007E3942" w:rsidRPr="005B2809">
        <w:rPr>
          <w:lang w:val="ru-RU"/>
        </w:rPr>
        <w:t xml:space="preserve">Рисунок </w:t>
      </w:r>
      <w:r w:rsidR="007E3942">
        <w:rPr>
          <w:noProof/>
        </w:rPr>
        <w:t>3</w:t>
      </w:r>
      <w:r>
        <w:rPr>
          <w:lang w:val="ru-RU"/>
        </w:rPr>
        <w:fldChar w:fldCharType="end"/>
      </w:r>
      <w:r>
        <w:rPr>
          <w:lang w:val="ru-RU"/>
        </w:rPr>
        <w:t>.</w:t>
      </w:r>
    </w:p>
    <w:p w14:paraId="3ABA3385" w14:textId="5D3695D2" w:rsidR="00CC4C10" w:rsidRDefault="00DC01DC" w:rsidP="00CC4C10">
      <w:pPr>
        <w:ind w:firstLine="0"/>
        <w:jc w:val="center"/>
        <w:rPr>
          <w:lang w:val="ru-RU"/>
        </w:rPr>
      </w:pPr>
      <w:r>
        <w:rPr>
          <w:noProof/>
          <w:lang w:val="ru-RU" w:eastAsia="ru-RU"/>
        </w:rPr>
        <w:drawing>
          <wp:inline distT="0" distB="0" distL="0" distR="0" wp14:anchorId="121E6E56" wp14:editId="0FECBC07">
            <wp:extent cx="5943600" cy="482536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825365"/>
                    </a:xfrm>
                    <a:prstGeom prst="rect">
                      <a:avLst/>
                    </a:prstGeom>
                  </pic:spPr>
                </pic:pic>
              </a:graphicData>
            </a:graphic>
          </wp:inline>
        </w:drawing>
      </w:r>
    </w:p>
    <w:p w14:paraId="6F96531C" w14:textId="304381AE" w:rsidR="00CC4C10" w:rsidRPr="005B2809" w:rsidRDefault="00CC4C10" w:rsidP="00CC4C10">
      <w:pPr>
        <w:pStyle w:val="a6"/>
        <w:jc w:val="center"/>
        <w:rPr>
          <w:sz w:val="22"/>
          <w:szCs w:val="22"/>
          <w:lang w:val="ru-RU"/>
        </w:rPr>
      </w:pPr>
      <w:bookmarkStart w:id="166" w:name="_Ref488760007"/>
      <w:r w:rsidRPr="005B2809">
        <w:rPr>
          <w:sz w:val="22"/>
          <w:szCs w:val="22"/>
          <w:lang w:val="ru-RU"/>
        </w:rPr>
        <w:lastRenderedPageBreak/>
        <w:t xml:space="preserve">Рисунок </w:t>
      </w:r>
      <w:r w:rsidRPr="005B2809">
        <w:rPr>
          <w:sz w:val="22"/>
          <w:szCs w:val="22"/>
        </w:rPr>
        <w:fldChar w:fldCharType="begin"/>
      </w:r>
      <w:r w:rsidRPr="005B2809">
        <w:rPr>
          <w:sz w:val="22"/>
          <w:szCs w:val="22"/>
          <w:lang w:val="ru-RU"/>
        </w:rPr>
        <w:instrText xml:space="preserve"> </w:instrText>
      </w:r>
      <w:r w:rsidRPr="005B2809">
        <w:rPr>
          <w:sz w:val="22"/>
          <w:szCs w:val="22"/>
        </w:rPr>
        <w:instrText>SEQ</w:instrText>
      </w:r>
      <w:r w:rsidRPr="005B2809">
        <w:rPr>
          <w:sz w:val="22"/>
          <w:szCs w:val="22"/>
          <w:lang w:val="ru-RU"/>
        </w:rPr>
        <w:instrText xml:space="preserve"> Рисунок \* </w:instrText>
      </w:r>
      <w:r w:rsidRPr="005B2809">
        <w:rPr>
          <w:sz w:val="22"/>
          <w:szCs w:val="22"/>
        </w:rPr>
        <w:instrText>ARABIC</w:instrText>
      </w:r>
      <w:r w:rsidRPr="005B2809">
        <w:rPr>
          <w:sz w:val="22"/>
          <w:szCs w:val="22"/>
          <w:lang w:val="ru-RU"/>
        </w:rPr>
        <w:instrText xml:space="preserve"> </w:instrText>
      </w:r>
      <w:r w:rsidRPr="005B2809">
        <w:rPr>
          <w:sz w:val="22"/>
          <w:szCs w:val="22"/>
        </w:rPr>
        <w:fldChar w:fldCharType="separate"/>
      </w:r>
      <w:r w:rsidR="000B6F1B" w:rsidRPr="000B6F1B">
        <w:rPr>
          <w:noProof/>
          <w:sz w:val="22"/>
          <w:szCs w:val="22"/>
          <w:lang w:val="ru-RU"/>
        </w:rPr>
        <w:t>16</w:t>
      </w:r>
      <w:r w:rsidRPr="005B2809">
        <w:rPr>
          <w:sz w:val="22"/>
          <w:szCs w:val="22"/>
        </w:rPr>
        <w:fldChar w:fldCharType="end"/>
      </w:r>
      <w:bookmarkEnd w:id="166"/>
      <w:r w:rsidRPr="005B2809">
        <w:rPr>
          <w:sz w:val="22"/>
          <w:szCs w:val="22"/>
          <w:lang w:val="ru-RU"/>
        </w:rPr>
        <w:t xml:space="preserve"> Добавление ссылки скачивания всех вложений во вкладку «Документы»</w:t>
      </w:r>
    </w:p>
    <w:p w14:paraId="7E76909E" w14:textId="004C0E7A" w:rsidR="00CC4C10" w:rsidRDefault="002110DC" w:rsidP="00CC4C10">
      <w:pPr>
        <w:rPr>
          <w:lang w:val="ru-RU"/>
        </w:rPr>
      </w:pPr>
      <w:r>
        <w:rPr>
          <w:lang w:val="ru-RU"/>
        </w:rPr>
        <w:t>Новый функционал должен отвечать следующим требованиям:</w:t>
      </w:r>
    </w:p>
    <w:p w14:paraId="0D2284C4" w14:textId="6B9C136A" w:rsidR="002110DC" w:rsidRDefault="00D47641" w:rsidP="002110DC">
      <w:pPr>
        <w:pStyle w:val="a4"/>
        <w:numPr>
          <w:ilvl w:val="0"/>
          <w:numId w:val="4"/>
        </w:numPr>
        <w:rPr>
          <w:lang w:val="ru-RU"/>
        </w:rPr>
      </w:pPr>
      <w:r>
        <w:rPr>
          <w:lang w:val="ru-RU"/>
        </w:rPr>
        <w:t>Кнопка</w:t>
      </w:r>
      <w:r w:rsidR="002110DC">
        <w:rPr>
          <w:lang w:val="ru-RU"/>
        </w:rPr>
        <w:t xml:space="preserve"> для скачивания одним архивом должна появляться только, если во вкладке более одного вложения. В расчет берутся все разделы вкладки «Документы».</w:t>
      </w:r>
    </w:p>
    <w:p w14:paraId="4590E924" w14:textId="647BC305" w:rsidR="000E0A56" w:rsidRDefault="000E0A56" w:rsidP="002110DC">
      <w:pPr>
        <w:pStyle w:val="a4"/>
        <w:numPr>
          <w:ilvl w:val="0"/>
          <w:numId w:val="4"/>
        </w:numPr>
        <w:rPr>
          <w:lang w:val="ru-RU"/>
        </w:rPr>
      </w:pPr>
      <w:r>
        <w:rPr>
          <w:lang w:val="ru-RU"/>
        </w:rPr>
        <w:t xml:space="preserve">Все вложения вкладки «Документы» должны составлять архивный файл с расширением </w:t>
      </w:r>
      <w:r w:rsidRPr="000E0A56">
        <w:rPr>
          <w:lang w:val="ru-RU"/>
        </w:rPr>
        <w:t>.</w:t>
      </w:r>
      <w:r>
        <w:t>zip</w:t>
      </w:r>
      <w:r w:rsidRPr="000E0A56">
        <w:rPr>
          <w:lang w:val="ru-RU"/>
        </w:rPr>
        <w:t>.</w:t>
      </w:r>
    </w:p>
    <w:p w14:paraId="7AF57359" w14:textId="1FF5F8B5" w:rsidR="000E0A56" w:rsidRDefault="00D47641" w:rsidP="002110DC">
      <w:pPr>
        <w:pStyle w:val="a4"/>
        <w:numPr>
          <w:ilvl w:val="0"/>
          <w:numId w:val="4"/>
        </w:numPr>
        <w:rPr>
          <w:lang w:val="ru-RU"/>
        </w:rPr>
      </w:pPr>
      <w:r>
        <w:rPr>
          <w:lang w:val="ru-RU"/>
        </w:rPr>
        <w:t xml:space="preserve">Архивный файл должен иметь следующий </w:t>
      </w:r>
      <w:r w:rsidR="000E0A56">
        <w:rPr>
          <w:lang w:val="ru-RU"/>
        </w:rPr>
        <w:t xml:space="preserve">формат: </w:t>
      </w:r>
      <w:r w:rsidR="000E0A56" w:rsidRPr="000E0A56">
        <w:rPr>
          <w:lang w:val="ru-RU"/>
        </w:rPr>
        <w:t>[</w:t>
      </w:r>
      <w:r w:rsidR="000E0A56">
        <w:rPr>
          <w:lang w:val="ru-RU"/>
        </w:rPr>
        <w:t>(дата создания</w:t>
      </w:r>
      <w:r w:rsidR="006B075F">
        <w:rPr>
          <w:lang w:val="ru-RU"/>
        </w:rPr>
        <w:t xml:space="preserve"> карточки в формате: дд-мм-гггг</w:t>
      </w:r>
      <w:commentRangeStart w:id="167"/>
      <w:commentRangeStart w:id="168"/>
      <w:r w:rsidR="000E0A56">
        <w:rPr>
          <w:lang w:val="ru-RU"/>
        </w:rPr>
        <w:t>.</w:t>
      </w:r>
      <w:r w:rsidR="000E0A56">
        <w:t>zip</w:t>
      </w:r>
      <w:commentRangeEnd w:id="167"/>
      <w:r w:rsidR="00EB57D7">
        <w:rPr>
          <w:rStyle w:val="a9"/>
        </w:rPr>
        <w:commentReference w:id="167"/>
      </w:r>
      <w:commentRangeEnd w:id="168"/>
      <w:r w:rsidR="006B075F">
        <w:rPr>
          <w:rStyle w:val="a9"/>
        </w:rPr>
        <w:commentReference w:id="168"/>
      </w:r>
      <w:r w:rsidR="000E0A56">
        <w:rPr>
          <w:lang w:val="ru-RU"/>
        </w:rPr>
        <w:t>)</w:t>
      </w:r>
      <w:r w:rsidR="000E0A56" w:rsidRPr="000E0A56">
        <w:rPr>
          <w:lang w:val="ru-RU"/>
        </w:rPr>
        <w:t>]</w:t>
      </w:r>
      <w:r>
        <w:rPr>
          <w:lang w:val="ru-RU"/>
        </w:rPr>
        <w:t>.</w:t>
      </w:r>
    </w:p>
    <w:p w14:paraId="1F0BFD4B" w14:textId="72884D45" w:rsidR="000E0A56" w:rsidRDefault="000E0A56" w:rsidP="002110DC">
      <w:pPr>
        <w:pStyle w:val="a4"/>
        <w:numPr>
          <w:ilvl w:val="0"/>
          <w:numId w:val="4"/>
        </w:numPr>
        <w:rPr>
          <w:lang w:val="ru-RU"/>
        </w:rPr>
      </w:pPr>
      <w:r>
        <w:rPr>
          <w:lang w:val="ru-RU"/>
        </w:rPr>
        <w:t>Скачивание вложений должно происходить</w:t>
      </w:r>
      <w:r w:rsidR="00D47641">
        <w:rPr>
          <w:lang w:val="ru-RU"/>
        </w:rPr>
        <w:t xml:space="preserve"> после нажатия на соответствующую кнопку стандартного окна подтверждения, см. рисунок ниже.</w:t>
      </w:r>
    </w:p>
    <w:p w14:paraId="5F12E281" w14:textId="1858A292" w:rsidR="00D47641" w:rsidRDefault="00D47641" w:rsidP="00D47641">
      <w:pPr>
        <w:pStyle w:val="a4"/>
        <w:ind w:left="1066" w:hanging="1066"/>
        <w:jc w:val="center"/>
        <w:rPr>
          <w:lang w:val="ru-RU"/>
        </w:rPr>
      </w:pPr>
      <w:r>
        <w:rPr>
          <w:noProof/>
          <w:lang w:val="ru-RU" w:eastAsia="ru-RU"/>
        </w:rPr>
        <w:drawing>
          <wp:inline distT="0" distB="0" distL="0" distR="0" wp14:anchorId="02C4E143" wp14:editId="2157E77F">
            <wp:extent cx="3733800" cy="210026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7080" cy="2102108"/>
                    </a:xfrm>
                    <a:prstGeom prst="rect">
                      <a:avLst/>
                    </a:prstGeom>
                  </pic:spPr>
                </pic:pic>
              </a:graphicData>
            </a:graphic>
          </wp:inline>
        </w:drawing>
      </w:r>
    </w:p>
    <w:p w14:paraId="4458A903" w14:textId="1EA73157" w:rsidR="00D47641" w:rsidRPr="005B2809" w:rsidRDefault="00D47641" w:rsidP="00D47641">
      <w:pPr>
        <w:pStyle w:val="a6"/>
        <w:jc w:val="center"/>
        <w:rPr>
          <w:sz w:val="22"/>
          <w:szCs w:val="22"/>
          <w:lang w:val="ru-RU"/>
        </w:rPr>
      </w:pPr>
      <w:r w:rsidRPr="005B2809">
        <w:rPr>
          <w:sz w:val="22"/>
          <w:szCs w:val="22"/>
          <w:lang w:val="ru-RU"/>
        </w:rPr>
        <w:t xml:space="preserve">Рисунок </w:t>
      </w:r>
      <w:r w:rsidR="005B2809" w:rsidRPr="005B2809">
        <w:rPr>
          <w:sz w:val="22"/>
          <w:szCs w:val="22"/>
        </w:rPr>
        <w:fldChar w:fldCharType="begin"/>
      </w:r>
      <w:r w:rsidR="005B2809" w:rsidRPr="005B2809">
        <w:rPr>
          <w:sz w:val="22"/>
          <w:szCs w:val="22"/>
          <w:lang w:val="ru-RU"/>
        </w:rPr>
        <w:instrText xml:space="preserve"> </w:instrText>
      </w:r>
      <w:r w:rsidR="005B2809" w:rsidRPr="005B2809">
        <w:rPr>
          <w:sz w:val="22"/>
          <w:szCs w:val="22"/>
        </w:rPr>
        <w:instrText>SEQ</w:instrText>
      </w:r>
      <w:r w:rsidR="005B2809" w:rsidRPr="005B2809">
        <w:rPr>
          <w:sz w:val="22"/>
          <w:szCs w:val="22"/>
          <w:lang w:val="ru-RU"/>
        </w:rPr>
        <w:instrText xml:space="preserve"> Рисунок \* </w:instrText>
      </w:r>
      <w:r w:rsidR="005B2809" w:rsidRPr="005B2809">
        <w:rPr>
          <w:sz w:val="22"/>
          <w:szCs w:val="22"/>
        </w:rPr>
        <w:instrText>ARABIC</w:instrText>
      </w:r>
      <w:r w:rsidR="005B2809" w:rsidRPr="005B2809">
        <w:rPr>
          <w:sz w:val="22"/>
          <w:szCs w:val="22"/>
          <w:lang w:val="ru-RU"/>
        </w:rPr>
        <w:instrText xml:space="preserve"> </w:instrText>
      </w:r>
      <w:r w:rsidR="005B2809" w:rsidRPr="005B2809">
        <w:rPr>
          <w:sz w:val="22"/>
          <w:szCs w:val="22"/>
        </w:rPr>
        <w:fldChar w:fldCharType="separate"/>
      </w:r>
      <w:r w:rsidR="000B6F1B">
        <w:rPr>
          <w:noProof/>
          <w:sz w:val="22"/>
          <w:szCs w:val="22"/>
        </w:rPr>
        <w:t>17</w:t>
      </w:r>
      <w:r w:rsidR="005B2809" w:rsidRPr="005B2809">
        <w:rPr>
          <w:noProof/>
          <w:sz w:val="22"/>
          <w:szCs w:val="22"/>
        </w:rPr>
        <w:fldChar w:fldCharType="end"/>
      </w:r>
      <w:r w:rsidRPr="005B2809">
        <w:rPr>
          <w:sz w:val="22"/>
          <w:szCs w:val="22"/>
          <w:lang w:val="ru-RU"/>
        </w:rPr>
        <w:t xml:space="preserve"> Окно подтверждения скачивания</w:t>
      </w:r>
    </w:p>
    <w:p w14:paraId="0696F5BA" w14:textId="3825A070" w:rsidR="00275FB9" w:rsidRPr="00275FB9" w:rsidRDefault="00275FB9" w:rsidP="005B2809">
      <w:pPr>
        <w:pStyle w:val="2"/>
        <w:rPr>
          <w:lang w:val="ru-RU"/>
        </w:rPr>
      </w:pPr>
      <w:r w:rsidRPr="00275FB9">
        <w:rPr>
          <w:lang w:val="ru-RU"/>
        </w:rPr>
        <w:lastRenderedPageBreak/>
        <w:t>При перетаскивании файлов в область компонента</w:t>
      </w:r>
      <w:r>
        <w:rPr>
          <w:lang w:val="ru-RU"/>
        </w:rPr>
        <w:t>,</w:t>
      </w:r>
      <w:r w:rsidRPr="00275FB9">
        <w:rPr>
          <w:lang w:val="ru-RU"/>
        </w:rPr>
        <w:t xml:space="preserve"> у компонента должна появляться область, в которую можно перетащить, как это делается в гугл</w:t>
      </w:r>
      <w:r w:rsidR="005B2809">
        <w:rPr>
          <w:lang w:val="ru-RU"/>
        </w:rPr>
        <w:t xml:space="preserve"> почте</w:t>
      </w:r>
    </w:p>
    <w:p w14:paraId="685D849C" w14:textId="77777777" w:rsidR="00275FB9" w:rsidRDefault="00275FB9" w:rsidP="00275FB9">
      <w:pPr>
        <w:pStyle w:val="aa"/>
        <w:jc w:val="center"/>
        <w:rPr>
          <w:lang w:val="ru-RU"/>
        </w:rPr>
      </w:pPr>
      <w:r>
        <w:rPr>
          <w:noProof/>
          <w:lang w:val="ru-RU" w:eastAsia="ru-RU"/>
        </w:rPr>
        <w:drawing>
          <wp:inline distT="0" distB="0" distL="0" distR="0" wp14:anchorId="4D5DB27B" wp14:editId="1E94FD64">
            <wp:extent cx="2807485" cy="257429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29686" cy="2594647"/>
                    </a:xfrm>
                    <a:prstGeom prst="rect">
                      <a:avLst/>
                    </a:prstGeom>
                  </pic:spPr>
                </pic:pic>
              </a:graphicData>
            </a:graphic>
          </wp:inline>
        </w:drawing>
      </w:r>
    </w:p>
    <w:p w14:paraId="66B53CAC" w14:textId="6D852097" w:rsidR="00275FB9" w:rsidRPr="005B2809" w:rsidRDefault="00275FB9" w:rsidP="00275FB9">
      <w:pPr>
        <w:pStyle w:val="a6"/>
        <w:jc w:val="center"/>
        <w:rPr>
          <w:sz w:val="22"/>
          <w:szCs w:val="22"/>
          <w:lang w:val="ru-RU"/>
        </w:rPr>
      </w:pPr>
      <w:r w:rsidRPr="005B2809">
        <w:rPr>
          <w:sz w:val="22"/>
          <w:szCs w:val="22"/>
          <w:lang w:val="ru-RU"/>
        </w:rPr>
        <w:t xml:space="preserve">Рисунок </w:t>
      </w:r>
      <w:r w:rsidRPr="005B2809">
        <w:rPr>
          <w:sz w:val="22"/>
          <w:szCs w:val="22"/>
          <w:lang w:val="ru-RU"/>
        </w:rPr>
        <w:fldChar w:fldCharType="begin"/>
      </w:r>
      <w:r w:rsidRPr="005B2809">
        <w:rPr>
          <w:sz w:val="22"/>
          <w:szCs w:val="22"/>
          <w:lang w:val="ru-RU"/>
        </w:rPr>
        <w:instrText xml:space="preserve"> SEQ Рисунок \* ARABIC </w:instrText>
      </w:r>
      <w:r w:rsidRPr="005B2809">
        <w:rPr>
          <w:sz w:val="22"/>
          <w:szCs w:val="22"/>
          <w:lang w:val="ru-RU"/>
        </w:rPr>
        <w:fldChar w:fldCharType="separate"/>
      </w:r>
      <w:r w:rsidR="000B6F1B">
        <w:rPr>
          <w:noProof/>
          <w:sz w:val="22"/>
          <w:szCs w:val="22"/>
          <w:lang w:val="ru-RU"/>
        </w:rPr>
        <w:t>18</w:t>
      </w:r>
      <w:r w:rsidRPr="005B2809">
        <w:rPr>
          <w:sz w:val="22"/>
          <w:szCs w:val="22"/>
          <w:lang w:val="ru-RU"/>
        </w:rPr>
        <w:fldChar w:fldCharType="end"/>
      </w:r>
      <w:r w:rsidRPr="005B2809">
        <w:rPr>
          <w:sz w:val="22"/>
          <w:szCs w:val="22"/>
          <w:lang w:val="ru-RU"/>
        </w:rPr>
        <w:t xml:space="preserve"> Drug &amp; drop</w:t>
      </w:r>
    </w:p>
    <w:p w14:paraId="6A25F610" w14:textId="72364507" w:rsidR="00275FB9" w:rsidRPr="00194F64" w:rsidRDefault="00275FB9" w:rsidP="00275FB9">
      <w:pPr>
        <w:rPr>
          <w:lang w:val="ru-RU"/>
        </w:rPr>
      </w:pPr>
      <w:r w:rsidRPr="00194F64">
        <w:rPr>
          <w:lang w:val="ru-RU"/>
        </w:rPr>
        <w:t xml:space="preserve">При этом область должна появляться у каждого </w:t>
      </w:r>
      <w:r w:rsidR="007E3CFB">
        <w:rPr>
          <w:lang w:val="ru-RU"/>
        </w:rPr>
        <w:t>раздела</w:t>
      </w:r>
      <w:r w:rsidRPr="00194F64">
        <w:rPr>
          <w:lang w:val="ru-RU"/>
        </w:rPr>
        <w:t xml:space="preserve"> своя в тот момент, когда мышка с перетаскиваемыми файлами попала в область компонента.</w:t>
      </w:r>
    </w:p>
    <w:p w14:paraId="28EDBB04" w14:textId="159BF0F4" w:rsidR="00D05A30" w:rsidRDefault="007E3CFB" w:rsidP="00275FB9">
      <w:pPr>
        <w:rPr>
          <w:lang w:val="ru-RU"/>
        </w:rPr>
      </w:pPr>
      <w:r>
        <w:rPr>
          <w:lang w:val="ru-RU"/>
        </w:rPr>
        <w:t>Сейчас в текущей версии системы при перетаскиван</w:t>
      </w:r>
      <w:r w:rsidR="0041625D">
        <w:rPr>
          <w:lang w:val="ru-RU"/>
        </w:rPr>
        <w:t>ии файла с папки, область раздела выделяется таким образом, как показано на скрине ниже.</w:t>
      </w:r>
    </w:p>
    <w:p w14:paraId="4E5B0A03" w14:textId="1C3C3A6B" w:rsidR="0041625D" w:rsidRDefault="0041625D" w:rsidP="0041625D">
      <w:pPr>
        <w:ind w:hanging="90"/>
        <w:rPr>
          <w:lang w:val="ru-RU"/>
        </w:rPr>
      </w:pPr>
      <w:r w:rsidRPr="0041625D">
        <w:rPr>
          <w:noProof/>
          <w:lang w:val="ru-RU" w:eastAsia="ru-RU"/>
        </w:rPr>
        <w:lastRenderedPageBreak/>
        <w:drawing>
          <wp:inline distT="0" distB="0" distL="0" distR="0" wp14:anchorId="6CB6CDCC" wp14:editId="7E4BC5A5">
            <wp:extent cx="5943600" cy="4413885"/>
            <wp:effectExtent l="0" t="0" r="0" b="571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413885"/>
                    </a:xfrm>
                    <a:prstGeom prst="rect">
                      <a:avLst/>
                    </a:prstGeom>
                  </pic:spPr>
                </pic:pic>
              </a:graphicData>
            </a:graphic>
          </wp:inline>
        </w:drawing>
      </w:r>
    </w:p>
    <w:p w14:paraId="359E7D5D" w14:textId="4E863FDF" w:rsidR="0041625D" w:rsidRPr="005B2809" w:rsidRDefault="0041625D" w:rsidP="0041625D">
      <w:pPr>
        <w:pStyle w:val="a6"/>
        <w:ind w:firstLine="0"/>
        <w:jc w:val="center"/>
        <w:rPr>
          <w:sz w:val="22"/>
          <w:szCs w:val="22"/>
          <w:lang w:val="ru-RU"/>
        </w:rPr>
      </w:pPr>
      <w:r w:rsidRPr="005B2809">
        <w:rPr>
          <w:sz w:val="22"/>
          <w:szCs w:val="22"/>
          <w:lang w:val="ru-RU"/>
        </w:rPr>
        <w:t xml:space="preserve">Рисунок </w:t>
      </w:r>
      <w:r w:rsidRPr="005B2809">
        <w:rPr>
          <w:sz w:val="22"/>
          <w:szCs w:val="22"/>
        </w:rPr>
        <w:fldChar w:fldCharType="begin"/>
      </w:r>
      <w:r w:rsidRPr="005B2809">
        <w:rPr>
          <w:sz w:val="22"/>
          <w:szCs w:val="22"/>
          <w:lang w:val="ru-RU"/>
        </w:rPr>
        <w:instrText xml:space="preserve"> </w:instrText>
      </w:r>
      <w:r w:rsidRPr="005B2809">
        <w:rPr>
          <w:sz w:val="22"/>
          <w:szCs w:val="22"/>
        </w:rPr>
        <w:instrText>SEQ</w:instrText>
      </w:r>
      <w:r w:rsidRPr="005B2809">
        <w:rPr>
          <w:sz w:val="22"/>
          <w:szCs w:val="22"/>
          <w:lang w:val="ru-RU"/>
        </w:rPr>
        <w:instrText xml:space="preserve"> Рисунок \* </w:instrText>
      </w:r>
      <w:r w:rsidRPr="005B2809">
        <w:rPr>
          <w:sz w:val="22"/>
          <w:szCs w:val="22"/>
        </w:rPr>
        <w:instrText>ARABIC</w:instrText>
      </w:r>
      <w:r w:rsidRPr="005B2809">
        <w:rPr>
          <w:sz w:val="22"/>
          <w:szCs w:val="22"/>
          <w:lang w:val="ru-RU"/>
        </w:rPr>
        <w:instrText xml:space="preserve"> </w:instrText>
      </w:r>
      <w:r w:rsidRPr="005B2809">
        <w:rPr>
          <w:sz w:val="22"/>
          <w:szCs w:val="22"/>
        </w:rPr>
        <w:fldChar w:fldCharType="separate"/>
      </w:r>
      <w:r w:rsidR="000B6F1B" w:rsidRPr="000B6F1B">
        <w:rPr>
          <w:noProof/>
          <w:sz w:val="22"/>
          <w:szCs w:val="22"/>
          <w:lang w:val="ru-RU"/>
        </w:rPr>
        <w:t>19</w:t>
      </w:r>
      <w:r w:rsidRPr="005B2809">
        <w:rPr>
          <w:sz w:val="22"/>
          <w:szCs w:val="22"/>
        </w:rPr>
        <w:fldChar w:fldCharType="end"/>
      </w:r>
      <w:r w:rsidRPr="005B2809">
        <w:rPr>
          <w:sz w:val="22"/>
          <w:szCs w:val="22"/>
          <w:lang w:val="ru-RU"/>
        </w:rPr>
        <w:t xml:space="preserve"> Текущее поведение системы при </w:t>
      </w:r>
      <w:r w:rsidRPr="005B2809">
        <w:rPr>
          <w:sz w:val="22"/>
          <w:szCs w:val="22"/>
        </w:rPr>
        <w:t>drug</w:t>
      </w:r>
      <w:r w:rsidRPr="005B2809">
        <w:rPr>
          <w:sz w:val="22"/>
          <w:szCs w:val="22"/>
          <w:lang w:val="ru-RU"/>
        </w:rPr>
        <w:t xml:space="preserve"> &amp; </w:t>
      </w:r>
      <w:r w:rsidRPr="005B2809">
        <w:rPr>
          <w:sz w:val="22"/>
          <w:szCs w:val="22"/>
        </w:rPr>
        <w:t>drop</w:t>
      </w:r>
    </w:p>
    <w:p w14:paraId="20DAD9E4" w14:textId="34DDF819" w:rsidR="004D576E" w:rsidRDefault="0041625D" w:rsidP="000103C6">
      <w:pPr>
        <w:rPr>
          <w:sz w:val="24"/>
          <w:szCs w:val="24"/>
          <w:lang w:val="ru-RU"/>
        </w:rPr>
      </w:pPr>
      <w:r>
        <w:rPr>
          <w:lang w:val="ru-RU"/>
        </w:rPr>
        <w:t xml:space="preserve">Необходимо, чтобы поведение системы при </w:t>
      </w:r>
      <w:r w:rsidRPr="0041625D">
        <w:rPr>
          <w:sz w:val="24"/>
          <w:szCs w:val="24"/>
        </w:rPr>
        <w:t>drug</w:t>
      </w:r>
      <w:r w:rsidRPr="0041625D">
        <w:rPr>
          <w:sz w:val="24"/>
          <w:szCs w:val="24"/>
          <w:lang w:val="ru-RU"/>
        </w:rPr>
        <w:t xml:space="preserve"> &amp; </w:t>
      </w:r>
      <w:r w:rsidRPr="0041625D">
        <w:rPr>
          <w:sz w:val="24"/>
          <w:szCs w:val="24"/>
        </w:rPr>
        <w:t>drop</w:t>
      </w:r>
      <w:r>
        <w:rPr>
          <w:sz w:val="24"/>
          <w:szCs w:val="24"/>
          <w:lang w:val="ru-RU"/>
        </w:rPr>
        <w:t xml:space="preserve"> файла отвечало следующим требования по списку:</w:t>
      </w:r>
    </w:p>
    <w:p w14:paraId="0B27DBE7" w14:textId="35D12E1E" w:rsidR="008F17D6" w:rsidRDefault="008F17D6" w:rsidP="008F17D6">
      <w:pPr>
        <w:pStyle w:val="21"/>
        <w:rPr>
          <w:lang w:val="ru-RU"/>
        </w:rPr>
      </w:pPr>
      <w:r>
        <w:rPr>
          <w:lang w:val="ru-RU"/>
        </w:rPr>
        <w:t>В центре выделяемой области файлов должен появляться текст заглавными буквами: «Перетащите файлы сюда».</w:t>
      </w:r>
    </w:p>
    <w:p w14:paraId="3335DFF8" w14:textId="4181449D" w:rsidR="0041625D" w:rsidRDefault="008F17D6" w:rsidP="008F17D6">
      <w:pPr>
        <w:pStyle w:val="21"/>
        <w:rPr>
          <w:lang w:val="ru-RU"/>
        </w:rPr>
      </w:pPr>
      <w:r>
        <w:rPr>
          <w:lang w:val="ru-RU"/>
        </w:rPr>
        <w:t xml:space="preserve">Высота </w:t>
      </w:r>
      <w:r w:rsidR="0041625D">
        <w:rPr>
          <w:lang w:val="ru-RU"/>
        </w:rPr>
        <w:t>выделяемой области</w:t>
      </w:r>
      <w:r w:rsidR="00E83188">
        <w:rPr>
          <w:lang w:val="ru-RU"/>
        </w:rPr>
        <w:t xml:space="preserve"> файлов</w:t>
      </w:r>
      <w:r>
        <w:rPr>
          <w:lang w:val="ru-RU"/>
        </w:rPr>
        <w:t xml:space="preserve"> должна</w:t>
      </w:r>
      <w:r w:rsidR="00E83188">
        <w:rPr>
          <w:lang w:val="ru-RU"/>
        </w:rPr>
        <w:t xml:space="preserve"> станов</w:t>
      </w:r>
      <w:r>
        <w:rPr>
          <w:lang w:val="ru-RU"/>
        </w:rPr>
        <w:t>иться больше настолько, чтобы в центре текст</w:t>
      </w:r>
      <w:r w:rsidR="00806227">
        <w:rPr>
          <w:lang w:val="ru-RU"/>
        </w:rPr>
        <w:t xml:space="preserve"> «Перетащите файлы сюда»</w:t>
      </w:r>
      <w:r>
        <w:rPr>
          <w:lang w:val="ru-RU"/>
        </w:rPr>
        <w:t xml:space="preserve"> не накладывался ничем, включая плиток уже приложенных файлов, </w:t>
      </w:r>
      <w:r w:rsidR="00813A81">
        <w:rPr>
          <w:lang w:val="ru-RU"/>
        </w:rPr>
        <w:t xml:space="preserve">то есть чтобы данный текст </w:t>
      </w:r>
      <w:r w:rsidR="00813A81">
        <w:rPr>
          <w:lang w:val="ru-RU"/>
        </w:rPr>
        <w:lastRenderedPageBreak/>
        <w:t xml:space="preserve">беспрепятственно отображался, помещался в области и когда в ней имеются приложенные файлы, и когда их еще нет, </w:t>
      </w:r>
      <w:r>
        <w:rPr>
          <w:lang w:val="ru-RU"/>
        </w:rPr>
        <w:t>см. Рисунок ниже.</w:t>
      </w:r>
    </w:p>
    <w:p w14:paraId="5326961A" w14:textId="31491560" w:rsidR="008F17D6" w:rsidRDefault="008F17D6" w:rsidP="008F17D6">
      <w:pPr>
        <w:pStyle w:val="21"/>
        <w:numPr>
          <w:ilvl w:val="0"/>
          <w:numId w:val="0"/>
        </w:numPr>
        <w:rPr>
          <w:lang w:val="ru-RU"/>
        </w:rPr>
      </w:pPr>
      <w:r>
        <w:rPr>
          <w:noProof/>
          <w:lang w:val="ru-RU" w:eastAsia="ru-RU"/>
        </w:rPr>
        <w:drawing>
          <wp:inline distT="0" distB="0" distL="0" distR="0" wp14:anchorId="54AE8E2E" wp14:editId="097950E7">
            <wp:extent cx="5943600" cy="482536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825365"/>
                    </a:xfrm>
                    <a:prstGeom prst="rect">
                      <a:avLst/>
                    </a:prstGeom>
                  </pic:spPr>
                </pic:pic>
              </a:graphicData>
            </a:graphic>
          </wp:inline>
        </w:drawing>
      </w:r>
    </w:p>
    <w:p w14:paraId="0E215F13" w14:textId="148B6DD4" w:rsidR="008F17D6" w:rsidRPr="005B2809" w:rsidRDefault="008F17D6" w:rsidP="008F17D6">
      <w:pPr>
        <w:pStyle w:val="a6"/>
        <w:ind w:firstLine="0"/>
        <w:jc w:val="center"/>
        <w:rPr>
          <w:sz w:val="22"/>
          <w:szCs w:val="22"/>
          <w:lang w:val="ru-RU"/>
        </w:rPr>
      </w:pPr>
      <w:r w:rsidRPr="005B2809">
        <w:rPr>
          <w:sz w:val="22"/>
          <w:szCs w:val="22"/>
        </w:rPr>
        <w:t xml:space="preserve">Рисунок </w:t>
      </w:r>
      <w:r w:rsidRPr="005B2809">
        <w:rPr>
          <w:sz w:val="22"/>
          <w:szCs w:val="22"/>
        </w:rPr>
        <w:fldChar w:fldCharType="begin"/>
      </w:r>
      <w:r w:rsidRPr="005B2809">
        <w:rPr>
          <w:sz w:val="22"/>
          <w:szCs w:val="22"/>
        </w:rPr>
        <w:instrText xml:space="preserve"> SEQ Рисунок \* ARABIC </w:instrText>
      </w:r>
      <w:r w:rsidRPr="005B2809">
        <w:rPr>
          <w:sz w:val="22"/>
          <w:szCs w:val="22"/>
        </w:rPr>
        <w:fldChar w:fldCharType="separate"/>
      </w:r>
      <w:r w:rsidR="000B6F1B">
        <w:rPr>
          <w:noProof/>
          <w:sz w:val="22"/>
          <w:szCs w:val="22"/>
        </w:rPr>
        <w:t>20</w:t>
      </w:r>
      <w:r w:rsidRPr="005B2809">
        <w:rPr>
          <w:sz w:val="22"/>
          <w:szCs w:val="22"/>
        </w:rPr>
        <w:fldChar w:fldCharType="end"/>
      </w:r>
      <w:r w:rsidRPr="005B2809">
        <w:rPr>
          <w:sz w:val="22"/>
          <w:szCs w:val="22"/>
          <w:lang w:val="ru-RU"/>
        </w:rPr>
        <w:t xml:space="preserve"> Как должно быть</w:t>
      </w:r>
    </w:p>
    <w:p w14:paraId="7A4E58AB" w14:textId="6592FD86" w:rsidR="004D576E" w:rsidRDefault="00C454C8" w:rsidP="00C454C8">
      <w:pPr>
        <w:pStyle w:val="21"/>
        <w:rPr>
          <w:lang w:val="ru-RU"/>
        </w:rPr>
      </w:pPr>
      <w:commentRangeStart w:id="169"/>
      <w:r>
        <w:rPr>
          <w:lang w:val="ru-RU"/>
        </w:rPr>
        <w:t xml:space="preserve">При перетаскивании, вместо </w:t>
      </w:r>
      <w:r w:rsidRPr="00C454C8">
        <w:rPr>
          <w:noProof/>
          <w:lang w:val="ru-RU" w:eastAsia="ru-RU"/>
        </w:rPr>
        <w:drawing>
          <wp:inline distT="0" distB="0" distL="0" distR="0" wp14:anchorId="41DCCFF1" wp14:editId="4F22346E">
            <wp:extent cx="571580" cy="24768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1580" cy="247685"/>
                    </a:xfrm>
                    <a:prstGeom prst="rect">
                      <a:avLst/>
                    </a:prstGeom>
                  </pic:spPr>
                </pic:pic>
              </a:graphicData>
            </a:graphic>
          </wp:inline>
        </w:drawing>
      </w:r>
      <w:r>
        <w:rPr>
          <w:lang w:val="ru-RU"/>
        </w:rPr>
        <w:t xml:space="preserve"> должно быть </w:t>
      </w:r>
      <w:r>
        <w:rPr>
          <w:noProof/>
          <w:lang w:val="ru-RU" w:eastAsia="ru-RU"/>
        </w:rPr>
        <w:drawing>
          <wp:inline distT="0" distB="0" distL="0" distR="0" wp14:anchorId="7AAEE0BB" wp14:editId="21F06311">
            <wp:extent cx="647619" cy="161905"/>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7619" cy="161905"/>
                    </a:xfrm>
                    <a:prstGeom prst="rect">
                      <a:avLst/>
                    </a:prstGeom>
                  </pic:spPr>
                </pic:pic>
              </a:graphicData>
            </a:graphic>
          </wp:inline>
        </w:drawing>
      </w:r>
      <w:r>
        <w:rPr>
          <w:lang w:val="ru-RU"/>
        </w:rPr>
        <w:t>, см. рисунок ниже.</w:t>
      </w:r>
      <w:commentRangeEnd w:id="169"/>
      <w:r w:rsidR="00F349CF">
        <w:rPr>
          <w:rStyle w:val="a9"/>
        </w:rPr>
        <w:commentReference w:id="169"/>
      </w:r>
    </w:p>
    <w:p w14:paraId="1DAC6B6A" w14:textId="092E785E" w:rsidR="00C454C8" w:rsidRDefault="00C454C8" w:rsidP="00C454C8">
      <w:pPr>
        <w:pStyle w:val="21"/>
        <w:numPr>
          <w:ilvl w:val="0"/>
          <w:numId w:val="0"/>
        </w:numPr>
        <w:jc w:val="center"/>
        <w:rPr>
          <w:lang w:val="ru-RU"/>
        </w:rPr>
      </w:pPr>
      <w:r>
        <w:rPr>
          <w:noProof/>
          <w:lang w:val="ru-RU" w:eastAsia="ru-RU"/>
        </w:rPr>
        <w:lastRenderedPageBreak/>
        <w:drawing>
          <wp:inline distT="0" distB="0" distL="0" distR="0" wp14:anchorId="6372BB3D" wp14:editId="43860F77">
            <wp:extent cx="1038095" cy="80952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38095" cy="809524"/>
                    </a:xfrm>
                    <a:prstGeom prst="rect">
                      <a:avLst/>
                    </a:prstGeom>
                  </pic:spPr>
                </pic:pic>
              </a:graphicData>
            </a:graphic>
          </wp:inline>
        </w:drawing>
      </w:r>
    </w:p>
    <w:p w14:paraId="1129BC6E" w14:textId="0DA8FC2C" w:rsidR="00C454C8" w:rsidRDefault="00C454C8" w:rsidP="00C454C8">
      <w:pPr>
        <w:pStyle w:val="a6"/>
        <w:ind w:firstLine="0"/>
        <w:jc w:val="center"/>
        <w:rPr>
          <w:sz w:val="24"/>
          <w:szCs w:val="24"/>
          <w:lang w:val="ru-RU"/>
        </w:rPr>
      </w:pPr>
      <w:r w:rsidRPr="00C454C8">
        <w:rPr>
          <w:sz w:val="24"/>
          <w:szCs w:val="24"/>
          <w:lang w:val="ru-RU"/>
        </w:rPr>
        <w:t xml:space="preserve">Рисунок </w:t>
      </w:r>
      <w:r w:rsidRPr="00C454C8">
        <w:rPr>
          <w:sz w:val="24"/>
          <w:szCs w:val="24"/>
          <w:lang w:val="ru-RU"/>
        </w:rPr>
        <w:fldChar w:fldCharType="begin"/>
      </w:r>
      <w:r w:rsidRPr="00C454C8">
        <w:rPr>
          <w:sz w:val="24"/>
          <w:szCs w:val="24"/>
          <w:lang w:val="ru-RU"/>
        </w:rPr>
        <w:instrText xml:space="preserve"> SEQ Рисунок \* ARABIC </w:instrText>
      </w:r>
      <w:r w:rsidRPr="00C454C8">
        <w:rPr>
          <w:sz w:val="24"/>
          <w:szCs w:val="24"/>
          <w:lang w:val="ru-RU"/>
        </w:rPr>
        <w:fldChar w:fldCharType="separate"/>
      </w:r>
      <w:r w:rsidR="000B6F1B">
        <w:rPr>
          <w:noProof/>
          <w:sz w:val="24"/>
          <w:szCs w:val="24"/>
          <w:lang w:val="ru-RU"/>
        </w:rPr>
        <w:t>21</w:t>
      </w:r>
      <w:r w:rsidRPr="00C454C8">
        <w:rPr>
          <w:sz w:val="24"/>
          <w:szCs w:val="24"/>
          <w:lang w:val="ru-RU"/>
        </w:rPr>
        <w:fldChar w:fldCharType="end"/>
      </w:r>
      <w:r w:rsidRPr="00C454C8">
        <w:rPr>
          <w:sz w:val="24"/>
          <w:szCs w:val="24"/>
          <w:lang w:val="ru-RU"/>
        </w:rPr>
        <w:t xml:space="preserve"> Перетаскиваемый файл</w:t>
      </w:r>
    </w:p>
    <w:p w14:paraId="6ED10483" w14:textId="52C47543" w:rsidR="00C454C8" w:rsidRDefault="005D5E8A" w:rsidP="00C454C8">
      <w:pPr>
        <w:pStyle w:val="21"/>
        <w:rPr>
          <w:lang w:val="ru-RU"/>
        </w:rPr>
      </w:pPr>
      <w:r>
        <w:rPr>
          <w:lang w:val="ru-RU"/>
        </w:rPr>
        <w:t>У каждого типа расширения файла должна быть своя иконка соответствующ</w:t>
      </w:r>
      <w:r w:rsidR="002E3AB9">
        <w:rPr>
          <w:lang w:val="ru-RU"/>
        </w:rPr>
        <w:t>его размера</w:t>
      </w:r>
      <w:commentRangeStart w:id="170"/>
      <w:commentRangeStart w:id="171"/>
      <w:r w:rsidR="002E3AB9">
        <w:rPr>
          <w:lang w:val="ru-RU"/>
        </w:rPr>
        <w:t>, даже для тех типов файл</w:t>
      </w:r>
      <w:r w:rsidR="00952D27">
        <w:rPr>
          <w:lang w:val="ru-RU"/>
        </w:rPr>
        <w:t>ов, для которых нет своей иконк</w:t>
      </w:r>
      <w:r w:rsidR="002E3AB9">
        <w:rPr>
          <w:lang w:val="ru-RU"/>
        </w:rPr>
        <w:t>и</w:t>
      </w:r>
      <w:commentRangeEnd w:id="170"/>
      <w:r w:rsidR="00F349CF">
        <w:rPr>
          <w:rStyle w:val="a9"/>
        </w:rPr>
        <w:commentReference w:id="170"/>
      </w:r>
      <w:commentRangeEnd w:id="171"/>
      <w:r w:rsidR="00813A81">
        <w:rPr>
          <w:rStyle w:val="a9"/>
        </w:rPr>
        <w:commentReference w:id="171"/>
      </w:r>
      <w:r w:rsidR="00813A81">
        <w:rPr>
          <w:lang w:val="ru-RU"/>
        </w:rPr>
        <w:t>, то есть должна быть иконка по умолчанию.</w:t>
      </w:r>
    </w:p>
    <w:p w14:paraId="541AFF49" w14:textId="0249B5A7" w:rsidR="002E3AB9" w:rsidRDefault="002E3AB9" w:rsidP="002E3AB9">
      <w:pPr>
        <w:pStyle w:val="21"/>
        <w:numPr>
          <w:ilvl w:val="0"/>
          <w:numId w:val="0"/>
        </w:numPr>
        <w:ind w:left="576"/>
        <w:rPr>
          <w:lang w:val="ru-RU"/>
        </w:rPr>
      </w:pPr>
      <w:r>
        <w:rPr>
          <w:lang w:val="ru-RU"/>
        </w:rPr>
        <w:t>Иконки должны быть для следующих типов файлов:</w:t>
      </w:r>
    </w:p>
    <w:p w14:paraId="7EF7C4E6" w14:textId="790A28F6" w:rsidR="002E3AB9" w:rsidRPr="00952D27" w:rsidRDefault="00952D27" w:rsidP="00F31D60">
      <w:pPr>
        <w:pStyle w:val="21"/>
        <w:numPr>
          <w:ilvl w:val="0"/>
          <w:numId w:val="7"/>
        </w:numPr>
        <w:rPr>
          <w:lang w:val="ru-RU"/>
        </w:rPr>
      </w:pPr>
      <w:r>
        <w:t>.docx</w:t>
      </w:r>
    </w:p>
    <w:p w14:paraId="7C94F1B8" w14:textId="678388FE" w:rsidR="00952D27" w:rsidRPr="00952D27" w:rsidRDefault="00952D27" w:rsidP="00F31D60">
      <w:pPr>
        <w:pStyle w:val="21"/>
        <w:numPr>
          <w:ilvl w:val="0"/>
          <w:numId w:val="7"/>
        </w:numPr>
        <w:rPr>
          <w:lang w:val="ru-RU"/>
        </w:rPr>
      </w:pPr>
      <w:r>
        <w:t>.xlsx</w:t>
      </w:r>
    </w:p>
    <w:p w14:paraId="35A073B4" w14:textId="444BCC84" w:rsidR="00952D27" w:rsidRPr="00952D27" w:rsidRDefault="00952D27" w:rsidP="00F31D60">
      <w:pPr>
        <w:pStyle w:val="21"/>
        <w:numPr>
          <w:ilvl w:val="0"/>
          <w:numId w:val="7"/>
        </w:numPr>
        <w:rPr>
          <w:lang w:val="ru-RU"/>
        </w:rPr>
      </w:pPr>
      <w:r>
        <w:t>.Pdf</w:t>
      </w:r>
    </w:p>
    <w:p w14:paraId="1AB4B4E3" w14:textId="149282DF" w:rsidR="00952D27" w:rsidRPr="00952D27" w:rsidRDefault="00952D27" w:rsidP="00F31D60">
      <w:pPr>
        <w:pStyle w:val="21"/>
        <w:numPr>
          <w:ilvl w:val="0"/>
          <w:numId w:val="7"/>
        </w:numPr>
        <w:rPr>
          <w:lang w:val="ru-RU"/>
        </w:rPr>
      </w:pPr>
      <w:r>
        <w:t>.txt</w:t>
      </w:r>
    </w:p>
    <w:p w14:paraId="2AF1AD4F" w14:textId="605DC90C" w:rsidR="00952D27" w:rsidRPr="00952D27" w:rsidRDefault="00952D27" w:rsidP="00F31D60">
      <w:pPr>
        <w:pStyle w:val="21"/>
        <w:numPr>
          <w:ilvl w:val="0"/>
          <w:numId w:val="7"/>
        </w:numPr>
        <w:rPr>
          <w:lang w:val="ru-RU"/>
        </w:rPr>
      </w:pPr>
      <w:r>
        <w:t>.potx</w:t>
      </w:r>
    </w:p>
    <w:p w14:paraId="60455F16" w14:textId="4B8A3A8B" w:rsidR="00952D27" w:rsidRDefault="00952D27" w:rsidP="00F31D60">
      <w:pPr>
        <w:pStyle w:val="21"/>
        <w:numPr>
          <w:ilvl w:val="0"/>
          <w:numId w:val="7"/>
        </w:numPr>
        <w:rPr>
          <w:lang w:val="ru-RU"/>
        </w:rPr>
      </w:pPr>
      <w:r>
        <w:rPr>
          <w:lang w:val="ru-RU"/>
        </w:rPr>
        <w:t>Видео, аудио, фото и архивного файлов.</w:t>
      </w:r>
    </w:p>
    <w:p w14:paraId="10F4C6EF" w14:textId="0A574A8D" w:rsidR="00E64815" w:rsidRDefault="00E64815" w:rsidP="00F31D60">
      <w:pPr>
        <w:pStyle w:val="21"/>
        <w:numPr>
          <w:ilvl w:val="0"/>
          <w:numId w:val="7"/>
        </w:numPr>
        <w:rPr>
          <w:lang w:val="ru-RU"/>
        </w:rPr>
      </w:pPr>
      <w:r>
        <w:rPr>
          <w:lang w:val="ru-RU"/>
        </w:rPr>
        <w:t>Иконка по умолчанию, то есть для тех типов файлов, для которых нет специальной своей иконки.</w:t>
      </w:r>
    </w:p>
    <w:p w14:paraId="18E8326F" w14:textId="288129D5" w:rsidR="002439F6" w:rsidRDefault="002439F6" w:rsidP="00283620">
      <w:pPr>
        <w:pStyle w:val="1"/>
        <w:rPr>
          <w:lang w:val="ru-RU"/>
        </w:rPr>
      </w:pPr>
      <w:bookmarkStart w:id="172" w:name="_Ref497321311"/>
      <w:r>
        <w:rPr>
          <w:lang w:val="ru-RU"/>
        </w:rPr>
        <w:t>Вкладка «Ссылки»</w:t>
      </w:r>
      <w:bookmarkEnd w:id="172"/>
    </w:p>
    <w:p w14:paraId="51D3C948" w14:textId="63AFFEE7" w:rsidR="00283620" w:rsidRDefault="00283620" w:rsidP="00283620">
      <w:pPr>
        <w:pStyle w:val="1"/>
        <w:rPr>
          <w:lang w:val="ru-RU"/>
        </w:rPr>
      </w:pPr>
      <w:r>
        <w:rPr>
          <w:lang w:val="ru-RU"/>
        </w:rPr>
        <w:t>Вкладка «</w:t>
      </w:r>
      <w:r w:rsidR="00A8614F">
        <w:rPr>
          <w:lang w:val="ru-RU"/>
        </w:rPr>
        <w:t>Процессы</w:t>
      </w:r>
      <w:r>
        <w:rPr>
          <w:lang w:val="ru-RU"/>
        </w:rPr>
        <w:t>»</w:t>
      </w:r>
    </w:p>
    <w:p w14:paraId="5799D7D3" w14:textId="77777777" w:rsidR="00A8614F" w:rsidRDefault="00A8614F" w:rsidP="00A8614F">
      <w:pPr>
        <w:rPr>
          <w:lang w:val="ru-RU"/>
        </w:rPr>
      </w:pPr>
      <w:r w:rsidRPr="00A44B27">
        <w:rPr>
          <w:lang w:val="ru-RU"/>
        </w:rPr>
        <w:t>На сегодняшний день вкладка «Бизнес-процессы» карточки документа выглядит, как показано на рисунке ниже.</w:t>
      </w:r>
    </w:p>
    <w:p w14:paraId="43F99477" w14:textId="77777777" w:rsidR="00A8614F" w:rsidRDefault="00A8614F" w:rsidP="00A8614F">
      <w:pPr>
        <w:pStyle w:val="af1"/>
        <w:rPr>
          <w:lang w:val="ru-RU"/>
        </w:rPr>
      </w:pPr>
      <w:r w:rsidRPr="00882C86">
        <w:rPr>
          <w:noProof/>
          <w:lang w:val="ru-RU" w:eastAsia="ru-RU"/>
        </w:rPr>
        <w:lastRenderedPageBreak/>
        <w:drawing>
          <wp:inline distT="0" distB="0" distL="0" distR="0" wp14:anchorId="61FB2F8A" wp14:editId="7C5BB8A4">
            <wp:extent cx="5731510" cy="3873500"/>
            <wp:effectExtent l="0" t="0" r="254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873500"/>
                    </a:xfrm>
                    <a:prstGeom prst="rect">
                      <a:avLst/>
                    </a:prstGeom>
                  </pic:spPr>
                </pic:pic>
              </a:graphicData>
            </a:graphic>
          </wp:inline>
        </w:drawing>
      </w:r>
    </w:p>
    <w:p w14:paraId="58C178C3" w14:textId="77777777" w:rsidR="00A8614F" w:rsidRDefault="00A8614F" w:rsidP="00A8614F">
      <w:pPr>
        <w:pStyle w:val="af1"/>
        <w:rPr>
          <w:lang w:val="ru-RU"/>
        </w:rPr>
      </w:pPr>
      <w:r w:rsidRPr="00420708">
        <w:rPr>
          <w:lang w:val="ru-RU"/>
        </w:rPr>
        <w:t xml:space="preserve">Рисунок </w:t>
      </w:r>
      <w:r>
        <w:fldChar w:fldCharType="begin"/>
      </w:r>
      <w:r w:rsidRPr="00420708">
        <w:rPr>
          <w:lang w:val="ru-RU"/>
        </w:rPr>
        <w:instrText xml:space="preserve"> </w:instrText>
      </w:r>
      <w:r>
        <w:instrText>SEQ</w:instrText>
      </w:r>
      <w:r w:rsidRPr="00420708">
        <w:rPr>
          <w:lang w:val="ru-RU"/>
        </w:rPr>
        <w:instrText xml:space="preserve"> Рисунок \* </w:instrText>
      </w:r>
      <w:r>
        <w:instrText>ARABIC</w:instrText>
      </w:r>
      <w:r w:rsidRPr="00420708">
        <w:rPr>
          <w:lang w:val="ru-RU"/>
        </w:rPr>
        <w:instrText xml:space="preserve"> </w:instrText>
      </w:r>
      <w:r>
        <w:fldChar w:fldCharType="separate"/>
      </w:r>
      <w:r w:rsidRPr="00195396">
        <w:rPr>
          <w:noProof/>
          <w:lang w:val="ru-RU"/>
        </w:rPr>
        <w:t>1</w:t>
      </w:r>
      <w:r>
        <w:fldChar w:fldCharType="end"/>
      </w:r>
      <w:r>
        <w:rPr>
          <w:lang w:val="ru-RU"/>
        </w:rPr>
        <w:t xml:space="preserve"> </w:t>
      </w:r>
      <w:r w:rsidRPr="00420708">
        <w:rPr>
          <w:lang w:val="ru-RU"/>
        </w:rPr>
        <w:t>Текущий вид вкладки «Бизнес-процессы»</w:t>
      </w:r>
    </w:p>
    <w:p w14:paraId="1142C163" w14:textId="77777777" w:rsidR="00A8614F" w:rsidRPr="00420708" w:rsidRDefault="00A8614F" w:rsidP="00A8614F">
      <w:pPr>
        <w:pStyle w:val="af1"/>
        <w:rPr>
          <w:lang w:val="ru-RU"/>
        </w:rPr>
      </w:pPr>
      <w:r w:rsidRPr="00420708">
        <w:rPr>
          <w:lang w:val="ru-RU"/>
        </w:rPr>
        <w:t>Требуется модернизация вкладки. При модернизации необходимо учесть следующие вопросы/функционал:</w:t>
      </w:r>
    </w:p>
    <w:p w14:paraId="49019FB2" w14:textId="77777777" w:rsidR="00A8614F" w:rsidRPr="00420708" w:rsidRDefault="00A8614F" w:rsidP="0062678A">
      <w:pPr>
        <w:pStyle w:val="a4"/>
        <w:numPr>
          <w:ilvl w:val="0"/>
          <w:numId w:val="27"/>
        </w:numPr>
        <w:spacing w:before="120" w:after="120" w:line="240" w:lineRule="auto"/>
        <w:rPr>
          <w:lang w:val="ru-RU"/>
        </w:rPr>
      </w:pPr>
      <w:r w:rsidRPr="00420708">
        <w:rPr>
          <w:lang w:val="ru-RU"/>
        </w:rPr>
        <w:t>Использование опции «Свернуть/развернуть»/«Скрыть/отобразить»;</w:t>
      </w:r>
    </w:p>
    <w:p w14:paraId="5E585A5C" w14:textId="77777777" w:rsidR="00A8614F" w:rsidRPr="00420708" w:rsidRDefault="00A8614F" w:rsidP="0062678A">
      <w:pPr>
        <w:pStyle w:val="a4"/>
        <w:numPr>
          <w:ilvl w:val="0"/>
          <w:numId w:val="27"/>
        </w:numPr>
        <w:spacing w:before="120" w:after="120" w:line="240" w:lineRule="auto"/>
        <w:rPr>
          <w:lang w:val="ru-RU"/>
        </w:rPr>
      </w:pPr>
      <w:r w:rsidRPr="00420708">
        <w:rPr>
          <w:lang w:val="ru-RU"/>
        </w:rPr>
        <w:t>Упразднить дайджест и применить информацию из дайджеста во вкладке;</w:t>
      </w:r>
    </w:p>
    <w:p w14:paraId="7E8F6E6F" w14:textId="77777777" w:rsidR="00A8614F" w:rsidRPr="00420708" w:rsidRDefault="00A8614F" w:rsidP="0062678A">
      <w:pPr>
        <w:pStyle w:val="a4"/>
        <w:numPr>
          <w:ilvl w:val="0"/>
          <w:numId w:val="27"/>
        </w:numPr>
        <w:spacing w:before="120" w:after="120" w:line="240" w:lineRule="auto"/>
        <w:rPr>
          <w:lang w:val="ru-RU"/>
        </w:rPr>
      </w:pPr>
      <w:r w:rsidRPr="00420708">
        <w:rPr>
          <w:lang w:val="ru-RU"/>
        </w:rPr>
        <w:t>Упразднить вкладку «Журнал операций» и применить ее информацию в рассматриваемой вкладке;</w:t>
      </w:r>
    </w:p>
    <w:p w14:paraId="5F8C918E" w14:textId="77777777" w:rsidR="00A8614F" w:rsidRPr="00420708" w:rsidRDefault="00A8614F" w:rsidP="0062678A">
      <w:pPr>
        <w:pStyle w:val="a4"/>
        <w:numPr>
          <w:ilvl w:val="0"/>
          <w:numId w:val="27"/>
        </w:numPr>
        <w:spacing w:before="120" w:after="120" w:line="240" w:lineRule="auto"/>
        <w:rPr>
          <w:lang w:val="ru-RU"/>
        </w:rPr>
      </w:pPr>
      <w:r w:rsidRPr="00420708">
        <w:rPr>
          <w:lang w:val="ru-RU"/>
        </w:rPr>
        <w:t>Функционал «Задать вопрос»;</w:t>
      </w:r>
    </w:p>
    <w:p w14:paraId="2EB8F0E5" w14:textId="77777777" w:rsidR="00A8614F" w:rsidRPr="00420708" w:rsidRDefault="00A8614F" w:rsidP="0062678A">
      <w:pPr>
        <w:pStyle w:val="a4"/>
        <w:numPr>
          <w:ilvl w:val="0"/>
          <w:numId w:val="27"/>
        </w:numPr>
        <w:spacing w:before="120" w:after="120" w:line="240" w:lineRule="auto"/>
        <w:rPr>
          <w:lang w:val="ru-RU"/>
        </w:rPr>
      </w:pPr>
      <w:r w:rsidRPr="00420708">
        <w:rPr>
          <w:lang w:val="ru-RU"/>
        </w:rPr>
        <w:t>Функционал «Простая задача»;</w:t>
      </w:r>
    </w:p>
    <w:p w14:paraId="07FE41C9" w14:textId="77777777" w:rsidR="00A8614F" w:rsidRPr="00420708" w:rsidRDefault="00A8614F" w:rsidP="0062678A">
      <w:pPr>
        <w:pStyle w:val="a4"/>
        <w:numPr>
          <w:ilvl w:val="0"/>
          <w:numId w:val="27"/>
        </w:numPr>
        <w:spacing w:before="120" w:after="120" w:line="240" w:lineRule="auto"/>
        <w:rPr>
          <w:lang w:val="ru-RU"/>
        </w:rPr>
      </w:pPr>
      <w:r w:rsidRPr="00420708">
        <w:rPr>
          <w:lang w:val="ru-RU"/>
        </w:rPr>
        <w:t>Отображение приложенных файлов, прикрепленных в ходе БП;</w:t>
      </w:r>
    </w:p>
    <w:p w14:paraId="402E5F29" w14:textId="77777777" w:rsidR="00A8614F" w:rsidRPr="00420708" w:rsidRDefault="00A8614F" w:rsidP="0062678A">
      <w:pPr>
        <w:pStyle w:val="a4"/>
        <w:numPr>
          <w:ilvl w:val="0"/>
          <w:numId w:val="27"/>
        </w:numPr>
        <w:spacing w:before="120" w:after="120" w:line="240" w:lineRule="auto"/>
        <w:rPr>
          <w:lang w:val="ru-RU"/>
        </w:rPr>
      </w:pPr>
      <w:bookmarkStart w:id="173" w:name="_Ref496690567"/>
      <w:r w:rsidRPr="00420708">
        <w:rPr>
          <w:lang w:val="ru-RU"/>
        </w:rPr>
        <w:lastRenderedPageBreak/>
        <w:t xml:space="preserve">Удаление ненужных кнопок из вкладки, например, </w:t>
      </w:r>
      <w:r w:rsidRPr="007B0C67">
        <w:rPr>
          <w:noProof/>
          <w:lang w:val="ru-RU" w:eastAsia="ru-RU"/>
        </w:rPr>
        <w:drawing>
          <wp:inline distT="0" distB="0" distL="0" distR="0" wp14:anchorId="65C760EA" wp14:editId="2CDDDC3B">
            <wp:extent cx="295316" cy="276264"/>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5316" cy="276264"/>
                    </a:xfrm>
                    <a:prstGeom prst="rect">
                      <a:avLst/>
                    </a:prstGeom>
                  </pic:spPr>
                </pic:pic>
              </a:graphicData>
            </a:graphic>
          </wp:inline>
        </w:drawing>
      </w:r>
      <w:r w:rsidRPr="00420708">
        <w:rPr>
          <w:lang w:val="ru-RU"/>
        </w:rPr>
        <w:t>;</w:t>
      </w:r>
      <w:bookmarkEnd w:id="173"/>
    </w:p>
    <w:p w14:paraId="4E058900" w14:textId="77777777" w:rsidR="00A8614F" w:rsidRPr="00420708" w:rsidRDefault="00A8614F" w:rsidP="0062678A">
      <w:pPr>
        <w:pStyle w:val="a4"/>
        <w:numPr>
          <w:ilvl w:val="0"/>
          <w:numId w:val="27"/>
        </w:numPr>
        <w:spacing w:before="120" w:after="120" w:line="240" w:lineRule="auto"/>
        <w:rPr>
          <w:lang w:val="ru-RU"/>
        </w:rPr>
      </w:pPr>
      <w:r w:rsidRPr="00420708">
        <w:rPr>
          <w:lang w:val="ru-RU"/>
        </w:rPr>
        <w:t>Проанализировать функционал «История» в Элме;</w:t>
      </w:r>
    </w:p>
    <w:p w14:paraId="4565AE6D" w14:textId="77777777" w:rsidR="00A8614F" w:rsidRPr="00420708" w:rsidRDefault="00A8614F" w:rsidP="0062678A">
      <w:pPr>
        <w:pStyle w:val="a4"/>
        <w:numPr>
          <w:ilvl w:val="0"/>
          <w:numId w:val="27"/>
        </w:numPr>
        <w:spacing w:before="120" w:after="120" w:line="240" w:lineRule="auto"/>
        <w:rPr>
          <w:lang w:val="ru-RU"/>
        </w:rPr>
      </w:pPr>
      <w:r w:rsidRPr="00420708">
        <w:rPr>
          <w:lang w:val="ru-RU"/>
        </w:rPr>
        <w:t>Отображение пошаговой цепочки БП, аналогично, как в Документолог и Егов;</w:t>
      </w:r>
    </w:p>
    <w:p w14:paraId="68E154E0" w14:textId="77777777" w:rsidR="00A8614F" w:rsidRPr="00420708" w:rsidRDefault="00A8614F" w:rsidP="0062678A">
      <w:pPr>
        <w:pStyle w:val="a4"/>
        <w:numPr>
          <w:ilvl w:val="0"/>
          <w:numId w:val="27"/>
        </w:numPr>
        <w:spacing w:before="120" w:after="120" w:line="240" w:lineRule="auto"/>
        <w:rPr>
          <w:lang w:val="ru-RU"/>
        </w:rPr>
      </w:pPr>
      <w:r w:rsidRPr="00420708">
        <w:rPr>
          <w:lang w:val="ru-RU"/>
        </w:rPr>
        <w:t>Отображение информации по замещению и делегированию;</w:t>
      </w:r>
    </w:p>
    <w:p w14:paraId="278207F1" w14:textId="77777777" w:rsidR="00A8614F" w:rsidRPr="00420708" w:rsidRDefault="00A8614F" w:rsidP="0062678A">
      <w:pPr>
        <w:pStyle w:val="a4"/>
        <w:numPr>
          <w:ilvl w:val="0"/>
          <w:numId w:val="27"/>
        </w:numPr>
        <w:spacing w:before="120" w:after="120" w:line="240" w:lineRule="auto"/>
        <w:rPr>
          <w:lang w:val="ru-RU"/>
        </w:rPr>
      </w:pPr>
      <w:r w:rsidRPr="00420708">
        <w:rPr>
          <w:lang w:val="ru-RU"/>
        </w:rPr>
        <w:t>Переименовать вкладку;</w:t>
      </w:r>
    </w:p>
    <w:p w14:paraId="427777FA" w14:textId="77777777" w:rsidR="00A8614F" w:rsidRPr="00420708" w:rsidRDefault="00A8614F" w:rsidP="0062678A">
      <w:pPr>
        <w:pStyle w:val="a4"/>
        <w:numPr>
          <w:ilvl w:val="0"/>
          <w:numId w:val="27"/>
        </w:numPr>
        <w:spacing w:before="120" w:after="120" w:line="240" w:lineRule="auto"/>
        <w:rPr>
          <w:lang w:val="ru-RU"/>
        </w:rPr>
      </w:pPr>
      <w:r w:rsidRPr="00420708">
        <w:rPr>
          <w:lang w:val="ru-RU"/>
        </w:rPr>
        <w:t>Отображение всего процесса, то есть даже еще несозданных задач БП;</w:t>
      </w:r>
    </w:p>
    <w:p w14:paraId="7C4279F9" w14:textId="77777777" w:rsidR="00A8614F" w:rsidRPr="00420708" w:rsidRDefault="00A8614F" w:rsidP="0062678A">
      <w:pPr>
        <w:pStyle w:val="a4"/>
        <w:numPr>
          <w:ilvl w:val="0"/>
          <w:numId w:val="27"/>
        </w:numPr>
        <w:spacing w:before="120" w:after="120" w:line="240" w:lineRule="auto"/>
        <w:rPr>
          <w:lang w:val="ru-RU"/>
        </w:rPr>
      </w:pPr>
      <w:r w:rsidRPr="00420708">
        <w:rPr>
          <w:lang w:val="ru-RU"/>
        </w:rPr>
        <w:t>Перезапуск БП;</w:t>
      </w:r>
    </w:p>
    <w:p w14:paraId="1D4E4297" w14:textId="77777777" w:rsidR="00A8614F" w:rsidRPr="00420708" w:rsidRDefault="00A8614F" w:rsidP="0062678A">
      <w:pPr>
        <w:pStyle w:val="a4"/>
        <w:numPr>
          <w:ilvl w:val="0"/>
          <w:numId w:val="27"/>
        </w:numPr>
        <w:spacing w:before="120" w:after="120" w:line="240" w:lineRule="auto"/>
        <w:rPr>
          <w:lang w:val="ru-RU"/>
        </w:rPr>
      </w:pPr>
      <w:r w:rsidRPr="00420708">
        <w:rPr>
          <w:lang w:val="ru-RU"/>
        </w:rPr>
        <w:t>Поблочное разделение БП</w:t>
      </w:r>
      <w:r>
        <w:rPr>
          <w:lang w:val="ru-RU"/>
        </w:rPr>
        <w:t>,</w:t>
      </w:r>
      <w:r w:rsidRPr="00420708">
        <w:rPr>
          <w:lang w:val="ru-RU"/>
        </w:rPr>
        <w:t xml:space="preserve"> визуально отображаемое в виде объединений участников БП, например, группировка по поручениям, группам, как это было сделано для Казатомпром;</w:t>
      </w:r>
    </w:p>
    <w:p w14:paraId="5E5D5B84" w14:textId="77777777" w:rsidR="00A8614F" w:rsidRPr="00420708" w:rsidRDefault="00A8614F" w:rsidP="0062678A">
      <w:pPr>
        <w:pStyle w:val="a4"/>
        <w:numPr>
          <w:ilvl w:val="0"/>
          <w:numId w:val="27"/>
        </w:numPr>
        <w:spacing w:before="120" w:after="120" w:line="240" w:lineRule="auto"/>
        <w:rPr>
          <w:lang w:val="ru-RU"/>
        </w:rPr>
      </w:pPr>
      <w:r w:rsidRPr="00420708">
        <w:rPr>
          <w:lang w:val="ru-RU"/>
        </w:rPr>
        <w:t>Вызов схематичной визуализации БП из вкладки.</w:t>
      </w:r>
    </w:p>
    <w:p w14:paraId="3E8CCDCA" w14:textId="77777777" w:rsidR="00A8614F" w:rsidRPr="00420708" w:rsidRDefault="00A8614F" w:rsidP="00A8614F">
      <w:pPr>
        <w:rPr>
          <w:lang w:val="ru-RU"/>
        </w:rPr>
      </w:pPr>
      <w:r w:rsidRPr="00420708">
        <w:rPr>
          <w:lang w:val="ru-RU"/>
        </w:rPr>
        <w:t>Было проведено обсуждение модернизации следующим составом: Люция, Николай, Юра и Азиза.</w:t>
      </w:r>
    </w:p>
    <w:p w14:paraId="3ABF9B5F" w14:textId="77777777" w:rsidR="00A8614F" w:rsidRPr="00420708" w:rsidRDefault="00A8614F" w:rsidP="00A8614F">
      <w:pPr>
        <w:rPr>
          <w:lang w:val="ru-RU"/>
        </w:rPr>
      </w:pPr>
      <w:r w:rsidRPr="00420708">
        <w:rPr>
          <w:lang w:val="ru-RU"/>
        </w:rPr>
        <w:t>В результате обсуждения было решено исключить из вкладки функционал «Задать вопрос» и «Назначить задачу». Также было решено исключить понятие «Задать вопрос» из Системы в целом.</w:t>
      </w:r>
    </w:p>
    <w:p w14:paraId="63B84EF2" w14:textId="77777777" w:rsidR="00A8614F" w:rsidRPr="00420708" w:rsidRDefault="00A8614F" w:rsidP="00A8614F">
      <w:pPr>
        <w:rPr>
          <w:lang w:val="ru-RU"/>
        </w:rPr>
      </w:pPr>
      <w:r w:rsidRPr="00420708">
        <w:rPr>
          <w:lang w:val="ru-RU"/>
        </w:rPr>
        <w:t>В результате модернизации вкладки исключается следующий функционал:</w:t>
      </w:r>
    </w:p>
    <w:p w14:paraId="30B98609" w14:textId="77777777" w:rsidR="00A8614F" w:rsidRPr="00420708" w:rsidRDefault="00A8614F" w:rsidP="0062678A">
      <w:pPr>
        <w:pStyle w:val="a4"/>
        <w:numPr>
          <w:ilvl w:val="0"/>
          <w:numId w:val="28"/>
        </w:numPr>
        <w:spacing w:before="120" w:after="120" w:line="240" w:lineRule="auto"/>
        <w:rPr>
          <w:lang w:val="ru-RU"/>
        </w:rPr>
      </w:pPr>
      <w:r w:rsidRPr="00420708">
        <w:rPr>
          <w:lang w:val="ru-RU"/>
        </w:rPr>
        <w:t>Вкладка «Журнал операций»</w:t>
      </w:r>
    </w:p>
    <w:p w14:paraId="5857E53A" w14:textId="77777777" w:rsidR="00A8614F" w:rsidRPr="00420708" w:rsidRDefault="00A8614F" w:rsidP="0062678A">
      <w:pPr>
        <w:pStyle w:val="a4"/>
        <w:numPr>
          <w:ilvl w:val="0"/>
          <w:numId w:val="28"/>
        </w:numPr>
        <w:spacing w:before="120" w:after="120" w:line="240" w:lineRule="auto"/>
        <w:rPr>
          <w:lang w:val="ru-RU"/>
        </w:rPr>
      </w:pPr>
      <w:r w:rsidRPr="00420708">
        <w:rPr>
          <w:lang w:val="ru-RU"/>
        </w:rPr>
        <w:t>Дайджест процесса/заданий</w:t>
      </w:r>
    </w:p>
    <w:p w14:paraId="3F01D9BB" w14:textId="77777777" w:rsidR="00A8614F" w:rsidRPr="00420708" w:rsidRDefault="00A8614F" w:rsidP="0062678A">
      <w:pPr>
        <w:pStyle w:val="a4"/>
        <w:numPr>
          <w:ilvl w:val="0"/>
          <w:numId w:val="28"/>
        </w:numPr>
        <w:spacing w:before="120" w:after="120" w:line="240" w:lineRule="auto"/>
        <w:rPr>
          <w:lang w:val="ru-RU"/>
        </w:rPr>
      </w:pPr>
      <w:r w:rsidRPr="00420708">
        <w:rPr>
          <w:lang w:val="ru-RU"/>
        </w:rPr>
        <w:t>Кнопка «Добавить бизнес-процесс», находившейся на вкладке</w:t>
      </w:r>
    </w:p>
    <w:p w14:paraId="450AB7D8" w14:textId="77777777" w:rsidR="00A8614F" w:rsidRPr="00420708" w:rsidRDefault="00A8614F" w:rsidP="00A8614F">
      <w:pPr>
        <w:rPr>
          <w:lang w:val="ru-RU"/>
        </w:rPr>
      </w:pPr>
      <w:r w:rsidRPr="00420708">
        <w:rPr>
          <w:lang w:val="ru-RU"/>
        </w:rPr>
        <w:t>Функционал, участвующий в работе следующий:</w:t>
      </w:r>
    </w:p>
    <w:p w14:paraId="473BBC4D" w14:textId="77777777" w:rsidR="00A8614F" w:rsidRPr="00420708" w:rsidRDefault="00A8614F" w:rsidP="0062678A">
      <w:pPr>
        <w:pStyle w:val="a4"/>
        <w:numPr>
          <w:ilvl w:val="0"/>
          <w:numId w:val="29"/>
        </w:numPr>
        <w:spacing w:before="120" w:after="120" w:line="240" w:lineRule="auto"/>
        <w:rPr>
          <w:lang w:val="ru-RU"/>
        </w:rPr>
      </w:pPr>
      <w:r w:rsidRPr="00420708">
        <w:rPr>
          <w:lang w:val="ru-RU"/>
        </w:rPr>
        <w:t>Маршрут процесса</w:t>
      </w:r>
    </w:p>
    <w:p w14:paraId="59B39FDA" w14:textId="77777777" w:rsidR="00A8614F" w:rsidRPr="00420708" w:rsidRDefault="00A8614F" w:rsidP="0062678A">
      <w:pPr>
        <w:pStyle w:val="a4"/>
        <w:numPr>
          <w:ilvl w:val="0"/>
          <w:numId w:val="29"/>
        </w:numPr>
        <w:spacing w:before="120" w:after="120" w:line="240" w:lineRule="auto"/>
        <w:rPr>
          <w:lang w:val="ru-RU"/>
        </w:rPr>
      </w:pPr>
      <w:r w:rsidRPr="00420708">
        <w:rPr>
          <w:lang w:val="ru-RU"/>
        </w:rPr>
        <w:t>Линейка кнопок</w:t>
      </w:r>
    </w:p>
    <w:p w14:paraId="5B084BC8" w14:textId="77777777" w:rsidR="00A8614F" w:rsidRPr="00420708" w:rsidRDefault="00A8614F" w:rsidP="0062678A">
      <w:pPr>
        <w:pStyle w:val="a4"/>
        <w:numPr>
          <w:ilvl w:val="0"/>
          <w:numId w:val="29"/>
        </w:numPr>
        <w:spacing w:before="120" w:after="120" w:line="240" w:lineRule="auto"/>
        <w:rPr>
          <w:lang w:val="ru-RU"/>
        </w:rPr>
      </w:pPr>
      <w:r w:rsidRPr="00420708">
        <w:rPr>
          <w:lang w:val="ru-RU"/>
        </w:rPr>
        <w:t>Карта процесса</w:t>
      </w:r>
    </w:p>
    <w:p w14:paraId="68500C79" w14:textId="77777777" w:rsidR="00A8614F" w:rsidRPr="00420708" w:rsidRDefault="00A8614F" w:rsidP="0062678A">
      <w:pPr>
        <w:pStyle w:val="a4"/>
        <w:numPr>
          <w:ilvl w:val="0"/>
          <w:numId w:val="29"/>
        </w:numPr>
        <w:spacing w:before="120" w:after="120" w:line="240" w:lineRule="auto"/>
        <w:rPr>
          <w:lang w:val="ru-RU"/>
        </w:rPr>
      </w:pPr>
      <w:r w:rsidRPr="00420708">
        <w:rPr>
          <w:lang w:val="ru-RU"/>
        </w:rPr>
        <w:t>Информационный блок</w:t>
      </w:r>
    </w:p>
    <w:p w14:paraId="61FB6F79" w14:textId="77777777" w:rsidR="00A8614F" w:rsidRPr="00420708" w:rsidRDefault="00A8614F" w:rsidP="0062678A">
      <w:pPr>
        <w:pStyle w:val="a4"/>
        <w:numPr>
          <w:ilvl w:val="0"/>
          <w:numId w:val="29"/>
        </w:numPr>
        <w:spacing w:before="120" w:after="120" w:line="240" w:lineRule="auto"/>
        <w:rPr>
          <w:lang w:val="ru-RU"/>
        </w:rPr>
      </w:pPr>
      <w:r w:rsidRPr="00420708">
        <w:rPr>
          <w:lang w:val="ru-RU"/>
        </w:rPr>
        <w:t>Скрытые задания</w:t>
      </w:r>
    </w:p>
    <w:p w14:paraId="05F055EB" w14:textId="77777777" w:rsidR="00A8614F" w:rsidRPr="00420708" w:rsidRDefault="00A8614F" w:rsidP="0062678A">
      <w:pPr>
        <w:pStyle w:val="a4"/>
        <w:numPr>
          <w:ilvl w:val="0"/>
          <w:numId w:val="29"/>
        </w:numPr>
        <w:spacing w:before="120" w:after="120" w:line="240" w:lineRule="auto"/>
        <w:rPr>
          <w:lang w:val="ru-RU"/>
        </w:rPr>
      </w:pPr>
      <w:r w:rsidRPr="00420708">
        <w:rPr>
          <w:lang w:val="ru-RU"/>
        </w:rPr>
        <w:t>Выделение блоков, групп и сворачивание/разворачивание блока процесса</w:t>
      </w:r>
    </w:p>
    <w:p w14:paraId="701CCD7E" w14:textId="77777777" w:rsidR="00A8614F" w:rsidRPr="00420708" w:rsidRDefault="00A8614F" w:rsidP="0062678A">
      <w:pPr>
        <w:pStyle w:val="a4"/>
        <w:numPr>
          <w:ilvl w:val="0"/>
          <w:numId w:val="29"/>
        </w:numPr>
        <w:spacing w:before="120" w:after="120" w:line="240" w:lineRule="auto"/>
        <w:rPr>
          <w:lang w:val="ru-RU"/>
        </w:rPr>
      </w:pPr>
      <w:r w:rsidRPr="00420708">
        <w:rPr>
          <w:lang w:val="ru-RU"/>
        </w:rPr>
        <w:t>Отображение сразу всего маршрута (несозданных задач)</w:t>
      </w:r>
    </w:p>
    <w:p w14:paraId="1C0452A9" w14:textId="77777777" w:rsidR="00A8614F" w:rsidRPr="00420708" w:rsidRDefault="00A8614F" w:rsidP="0062678A">
      <w:pPr>
        <w:pStyle w:val="a4"/>
        <w:numPr>
          <w:ilvl w:val="0"/>
          <w:numId w:val="29"/>
        </w:numPr>
        <w:spacing w:before="120" w:after="120" w:line="240" w:lineRule="auto"/>
        <w:rPr>
          <w:lang w:val="ru-RU"/>
        </w:rPr>
      </w:pPr>
      <w:r w:rsidRPr="00420708">
        <w:rPr>
          <w:lang w:val="ru-RU"/>
        </w:rPr>
        <w:lastRenderedPageBreak/>
        <w:t>Отображение имени инициатора у основного процесса в виде гиперссылки</w:t>
      </w:r>
    </w:p>
    <w:p w14:paraId="6CE3E8D8" w14:textId="77777777" w:rsidR="00A8614F" w:rsidRPr="00420708" w:rsidRDefault="00A8614F" w:rsidP="0062678A">
      <w:pPr>
        <w:pStyle w:val="a4"/>
        <w:numPr>
          <w:ilvl w:val="0"/>
          <w:numId w:val="29"/>
        </w:numPr>
        <w:spacing w:before="120" w:after="120" w:line="240" w:lineRule="auto"/>
        <w:rPr>
          <w:lang w:val="ru-RU"/>
        </w:rPr>
      </w:pPr>
      <w:bookmarkStart w:id="174" w:name="_Ref496690591"/>
      <w:r w:rsidRPr="00420708">
        <w:rPr>
          <w:lang w:val="ru-RU"/>
        </w:rPr>
        <w:t>Отображение состояние процесса в наименовании процесса</w:t>
      </w:r>
      <w:bookmarkEnd w:id="174"/>
    </w:p>
    <w:p w14:paraId="7E68A34C" w14:textId="77777777" w:rsidR="00A8614F" w:rsidRPr="00420708" w:rsidRDefault="00A8614F" w:rsidP="0062678A">
      <w:pPr>
        <w:pStyle w:val="a4"/>
        <w:numPr>
          <w:ilvl w:val="0"/>
          <w:numId w:val="29"/>
        </w:numPr>
        <w:spacing w:before="120" w:after="120" w:line="240" w:lineRule="auto"/>
        <w:rPr>
          <w:lang w:val="ru-RU"/>
        </w:rPr>
      </w:pPr>
      <w:r w:rsidRPr="00420708">
        <w:rPr>
          <w:lang w:val="ru-RU"/>
        </w:rPr>
        <w:t>Отображение имени участника процесса в виде гиперссылки</w:t>
      </w:r>
    </w:p>
    <w:p w14:paraId="0F4D8C21" w14:textId="77777777" w:rsidR="00A8614F" w:rsidRPr="00420708" w:rsidRDefault="00A8614F" w:rsidP="0062678A">
      <w:pPr>
        <w:pStyle w:val="a4"/>
        <w:numPr>
          <w:ilvl w:val="0"/>
          <w:numId w:val="29"/>
        </w:numPr>
        <w:spacing w:before="120" w:after="120" w:line="240" w:lineRule="auto"/>
        <w:rPr>
          <w:lang w:val="ru-RU"/>
        </w:rPr>
      </w:pPr>
      <w:r w:rsidRPr="00420708">
        <w:rPr>
          <w:lang w:val="ru-RU"/>
        </w:rPr>
        <w:t>Исключение контекстного меню</w:t>
      </w:r>
    </w:p>
    <w:p w14:paraId="2D0588A9" w14:textId="77777777" w:rsidR="00A8614F" w:rsidRPr="00420708" w:rsidRDefault="00A8614F" w:rsidP="0062678A">
      <w:pPr>
        <w:pStyle w:val="a4"/>
        <w:numPr>
          <w:ilvl w:val="0"/>
          <w:numId w:val="29"/>
        </w:numPr>
        <w:spacing w:before="120" w:after="120" w:line="240" w:lineRule="auto"/>
        <w:rPr>
          <w:lang w:val="ru-RU"/>
        </w:rPr>
      </w:pPr>
      <w:r w:rsidRPr="00420708">
        <w:rPr>
          <w:lang w:val="ru-RU"/>
        </w:rPr>
        <w:t>Упразднение иконок заданий</w:t>
      </w:r>
    </w:p>
    <w:p w14:paraId="4858777D" w14:textId="77777777" w:rsidR="00A8614F" w:rsidRPr="00420708" w:rsidRDefault="00A8614F" w:rsidP="0062678A">
      <w:pPr>
        <w:pStyle w:val="a4"/>
        <w:numPr>
          <w:ilvl w:val="0"/>
          <w:numId w:val="29"/>
        </w:numPr>
        <w:spacing w:before="120" w:after="120" w:line="240" w:lineRule="auto"/>
        <w:rPr>
          <w:lang w:val="ru-RU"/>
        </w:rPr>
      </w:pPr>
      <w:r w:rsidRPr="00420708">
        <w:rPr>
          <w:lang w:val="ru-RU"/>
        </w:rPr>
        <w:t>Добавление даты и времени завершения задания в запись задания</w:t>
      </w:r>
    </w:p>
    <w:p w14:paraId="04ECC3D1" w14:textId="77777777" w:rsidR="00A8614F" w:rsidRPr="00420708" w:rsidRDefault="00A8614F" w:rsidP="0062678A">
      <w:pPr>
        <w:pStyle w:val="a4"/>
        <w:numPr>
          <w:ilvl w:val="0"/>
          <w:numId w:val="29"/>
        </w:numPr>
        <w:spacing w:before="120" w:after="120" w:line="240" w:lineRule="auto"/>
        <w:rPr>
          <w:lang w:val="ru-RU"/>
        </w:rPr>
      </w:pPr>
      <w:r w:rsidRPr="00420708">
        <w:rPr>
          <w:lang w:val="ru-RU"/>
        </w:rPr>
        <w:t>Исключение записи типа Система в дереве процессов</w:t>
      </w:r>
    </w:p>
    <w:p w14:paraId="0A20CE65" w14:textId="77777777" w:rsidR="00A8614F" w:rsidRPr="00420708" w:rsidRDefault="00A8614F" w:rsidP="0062678A">
      <w:pPr>
        <w:pStyle w:val="a4"/>
        <w:numPr>
          <w:ilvl w:val="0"/>
          <w:numId w:val="29"/>
        </w:numPr>
        <w:spacing w:before="120" w:after="120" w:line="240" w:lineRule="auto"/>
        <w:rPr>
          <w:lang w:val="ru-RU"/>
        </w:rPr>
      </w:pPr>
      <w:r w:rsidRPr="00420708">
        <w:rPr>
          <w:lang w:val="ru-RU"/>
        </w:rPr>
        <w:t>Исключение записи/либо сворачивание записи о процессе, в рамках которого порождаются автоматически новые процессы (например, процесс «Добавить резолюцию» в СЭД)</w:t>
      </w:r>
    </w:p>
    <w:p w14:paraId="279AA547" w14:textId="77777777" w:rsidR="00A8614F" w:rsidRPr="00420708" w:rsidRDefault="00A8614F" w:rsidP="0062678A">
      <w:pPr>
        <w:pStyle w:val="a4"/>
        <w:numPr>
          <w:ilvl w:val="0"/>
          <w:numId w:val="29"/>
        </w:numPr>
        <w:spacing w:before="120" w:after="120" w:line="240" w:lineRule="auto"/>
        <w:rPr>
          <w:lang w:val="ru-RU"/>
        </w:rPr>
      </w:pPr>
      <w:r w:rsidRPr="00420708">
        <w:rPr>
          <w:lang w:val="ru-RU"/>
        </w:rPr>
        <w:t xml:space="preserve">Отображение деревьев процессов смежных карточек в каждой из карточек, которые были автоматически созданы на основе одной карточки. </w:t>
      </w:r>
    </w:p>
    <w:p w14:paraId="72C34B30" w14:textId="77777777" w:rsidR="00A8614F" w:rsidRPr="00420708" w:rsidRDefault="00A8614F" w:rsidP="0062678A">
      <w:pPr>
        <w:pStyle w:val="a4"/>
        <w:numPr>
          <w:ilvl w:val="0"/>
          <w:numId w:val="29"/>
        </w:numPr>
        <w:spacing w:before="120" w:after="120" w:line="240" w:lineRule="auto"/>
        <w:rPr>
          <w:lang w:val="ru-RU"/>
        </w:rPr>
      </w:pPr>
      <w:r w:rsidRPr="00420708">
        <w:rPr>
          <w:lang w:val="ru-RU"/>
        </w:rPr>
        <w:t>Прорисовка дерева при отписке</w:t>
      </w:r>
    </w:p>
    <w:p w14:paraId="49286BB2" w14:textId="77777777" w:rsidR="00A8614F" w:rsidRPr="00420708" w:rsidRDefault="00A8614F" w:rsidP="0062678A">
      <w:pPr>
        <w:pStyle w:val="a4"/>
        <w:numPr>
          <w:ilvl w:val="0"/>
          <w:numId w:val="29"/>
        </w:numPr>
        <w:spacing w:before="120" w:after="120" w:line="240" w:lineRule="auto"/>
        <w:rPr>
          <w:lang w:val="ru-RU"/>
        </w:rPr>
      </w:pPr>
      <w:r w:rsidRPr="00420708">
        <w:rPr>
          <w:lang w:val="ru-RU"/>
        </w:rPr>
        <w:t xml:space="preserve">Исключение дайджеста процесса/задания </w:t>
      </w:r>
    </w:p>
    <w:p w14:paraId="2EB85DDD" w14:textId="77777777" w:rsidR="00A8614F" w:rsidRPr="00420708" w:rsidRDefault="00A8614F" w:rsidP="0062678A">
      <w:pPr>
        <w:pStyle w:val="a4"/>
        <w:numPr>
          <w:ilvl w:val="0"/>
          <w:numId w:val="29"/>
        </w:numPr>
        <w:spacing w:before="120" w:after="120" w:line="240" w:lineRule="auto"/>
        <w:rPr>
          <w:lang w:val="ru-RU"/>
        </w:rPr>
      </w:pPr>
      <w:r w:rsidRPr="00420708">
        <w:rPr>
          <w:lang w:val="ru-RU"/>
        </w:rPr>
        <w:t>Прорисовка делегирования задания</w:t>
      </w:r>
    </w:p>
    <w:p w14:paraId="71F5A4B9" w14:textId="77777777" w:rsidR="00A8614F" w:rsidRPr="00420708" w:rsidRDefault="00A8614F" w:rsidP="00A8614F">
      <w:pPr>
        <w:rPr>
          <w:lang w:val="ru-RU"/>
        </w:rPr>
      </w:pPr>
      <w:r w:rsidRPr="00420708">
        <w:rPr>
          <w:lang w:val="ru-RU"/>
        </w:rPr>
        <w:t>Также требуется описать функционал, который должен без изменения перенесен из треть</w:t>
      </w:r>
      <w:r>
        <w:rPr>
          <w:lang w:val="ru-RU"/>
        </w:rPr>
        <w:t xml:space="preserve">ей версии в четвертую, см. п. </w:t>
      </w:r>
      <w:r>
        <w:rPr>
          <w:lang w:val="ru-RU"/>
        </w:rPr>
        <w:fldChar w:fldCharType="begin"/>
      </w:r>
      <w:r>
        <w:rPr>
          <w:lang w:val="ru-RU"/>
        </w:rPr>
        <w:instrText xml:space="preserve"> REF _Ref496690231 \r \h </w:instrText>
      </w:r>
      <w:r>
        <w:rPr>
          <w:lang w:val="ru-RU"/>
        </w:rPr>
      </w:r>
      <w:r>
        <w:rPr>
          <w:lang w:val="ru-RU"/>
        </w:rPr>
        <w:fldChar w:fldCharType="separate"/>
      </w:r>
      <w:r>
        <w:rPr>
          <w:lang w:val="ru-RU"/>
        </w:rPr>
        <w:t>17</w:t>
      </w:r>
      <w:r>
        <w:rPr>
          <w:lang w:val="ru-RU"/>
        </w:rPr>
        <w:fldChar w:fldCharType="end"/>
      </w:r>
      <w:r>
        <w:rPr>
          <w:lang w:val="ru-RU"/>
        </w:rPr>
        <w:t xml:space="preserve"> </w:t>
      </w:r>
      <w:r>
        <w:rPr>
          <w:lang w:val="ru-RU"/>
        </w:rPr>
        <w:fldChar w:fldCharType="begin"/>
      </w:r>
      <w:r>
        <w:rPr>
          <w:lang w:val="ru-RU"/>
        </w:rPr>
        <w:instrText xml:space="preserve"> REF _Ref496690231 \h </w:instrText>
      </w:r>
      <w:r>
        <w:rPr>
          <w:lang w:val="ru-RU"/>
        </w:rPr>
      </w:r>
      <w:r>
        <w:rPr>
          <w:lang w:val="ru-RU"/>
        </w:rPr>
        <w:fldChar w:fldCharType="separate"/>
      </w:r>
      <w:r w:rsidRPr="004A6D99">
        <w:rPr>
          <w:lang w:val="ru-RU"/>
        </w:rPr>
        <w:t>Функционал ТГ3 в рамках вкладки «Бизнес-процессы», который без изменения должен быть перенесен в ТД4</w:t>
      </w:r>
      <w:r>
        <w:rPr>
          <w:lang w:val="ru-RU"/>
        </w:rPr>
        <w:fldChar w:fldCharType="end"/>
      </w:r>
      <w:r>
        <w:rPr>
          <w:lang w:val="ru-RU"/>
        </w:rPr>
        <w:t>.</w:t>
      </w:r>
    </w:p>
    <w:p w14:paraId="77BD4B4F" w14:textId="77777777" w:rsidR="00A8614F" w:rsidRPr="00420708" w:rsidRDefault="00A8614F" w:rsidP="003A3316">
      <w:pPr>
        <w:pStyle w:val="2"/>
        <w:rPr>
          <w:lang w:val="ru-RU"/>
        </w:rPr>
      </w:pPr>
      <w:r w:rsidRPr="00420708">
        <w:rPr>
          <w:lang w:val="ru-RU"/>
        </w:rPr>
        <w:t>Общие требования ко вкладке</w:t>
      </w:r>
    </w:p>
    <w:p w14:paraId="33FF0A83" w14:textId="77777777" w:rsidR="00A8614F" w:rsidRPr="00420708" w:rsidRDefault="00A8614F" w:rsidP="0062678A">
      <w:pPr>
        <w:pStyle w:val="a4"/>
        <w:numPr>
          <w:ilvl w:val="0"/>
          <w:numId w:val="30"/>
        </w:numPr>
        <w:spacing w:before="120" w:after="120" w:line="240" w:lineRule="auto"/>
        <w:rPr>
          <w:lang w:val="ru-RU"/>
        </w:rPr>
      </w:pPr>
      <w:r w:rsidRPr="00420708">
        <w:rPr>
          <w:lang w:val="ru-RU"/>
        </w:rPr>
        <w:t>Необходимо переименовать вкладку «Бизнес-процессы» в «Процессы».</w:t>
      </w:r>
    </w:p>
    <w:p w14:paraId="5A432452" w14:textId="77777777" w:rsidR="00A8614F" w:rsidRDefault="00A8614F" w:rsidP="0062678A">
      <w:pPr>
        <w:pStyle w:val="a4"/>
        <w:numPr>
          <w:ilvl w:val="0"/>
          <w:numId w:val="30"/>
        </w:numPr>
        <w:spacing w:before="120" w:after="120" w:line="240" w:lineRule="auto"/>
        <w:rPr>
          <w:lang w:val="ru-RU"/>
        </w:rPr>
      </w:pPr>
      <w:r w:rsidRPr="00420708">
        <w:rPr>
          <w:lang w:val="ru-RU"/>
        </w:rPr>
        <w:t>Необходимо переименовать наименование секции «Связанные бизнес-процессы» в «Связанные процессы».</w:t>
      </w:r>
    </w:p>
    <w:p w14:paraId="5CD54ABC" w14:textId="77777777" w:rsidR="00A8614F" w:rsidRPr="00420708" w:rsidRDefault="00A8614F" w:rsidP="0062678A">
      <w:pPr>
        <w:pStyle w:val="a4"/>
        <w:numPr>
          <w:ilvl w:val="0"/>
          <w:numId w:val="30"/>
        </w:numPr>
        <w:spacing w:before="120" w:after="120" w:line="240" w:lineRule="auto"/>
        <w:rPr>
          <w:lang w:val="ru-RU"/>
        </w:rPr>
      </w:pPr>
      <w:r w:rsidRPr="00420708">
        <w:rPr>
          <w:lang w:val="ru-RU"/>
        </w:rPr>
        <w:t xml:space="preserve">Кнопку  </w:t>
      </w:r>
      <w:r w:rsidRPr="00DA1E94">
        <w:rPr>
          <w:noProof/>
          <w:lang w:val="ru-RU" w:eastAsia="ru-RU"/>
        </w:rPr>
        <w:drawing>
          <wp:inline distT="0" distB="0" distL="0" distR="0" wp14:anchorId="56569A80" wp14:editId="5371FCE3">
            <wp:extent cx="285790" cy="314369"/>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5790" cy="314369"/>
                    </a:xfrm>
                    <a:prstGeom prst="rect">
                      <a:avLst/>
                    </a:prstGeom>
                  </pic:spPr>
                </pic:pic>
              </a:graphicData>
            </a:graphic>
          </wp:inline>
        </w:drawing>
      </w:r>
      <w:r w:rsidRPr="00420708">
        <w:rPr>
          <w:lang w:val="ru-RU"/>
        </w:rPr>
        <w:t>(Обновить) необходимо перенести в правый верхний угол вкладки с учетом упразднения дайджеста.</w:t>
      </w:r>
    </w:p>
    <w:p w14:paraId="7DA0EC2E" w14:textId="77777777" w:rsidR="00A8614F" w:rsidRPr="00420708" w:rsidRDefault="00A8614F" w:rsidP="003A3316">
      <w:pPr>
        <w:pStyle w:val="2"/>
        <w:rPr>
          <w:lang w:val="ru-RU"/>
        </w:rPr>
      </w:pPr>
      <w:r w:rsidRPr="00420708">
        <w:rPr>
          <w:lang w:val="ru-RU"/>
        </w:rPr>
        <w:t>Требования ко всем кнопкам вкладки «Процессы»</w:t>
      </w:r>
    </w:p>
    <w:p w14:paraId="21919168" w14:textId="77777777" w:rsidR="00A8614F" w:rsidRPr="00420708" w:rsidRDefault="00A8614F" w:rsidP="00A8614F">
      <w:pPr>
        <w:rPr>
          <w:lang w:val="ru-RU"/>
        </w:rPr>
      </w:pPr>
      <w:r w:rsidRPr="00420708">
        <w:rPr>
          <w:lang w:val="ru-RU"/>
        </w:rPr>
        <w:t>Должна быть настройка для отображения кнопок вкладки «Процессы»:</w:t>
      </w:r>
    </w:p>
    <w:p w14:paraId="6883FD73" w14:textId="77777777" w:rsidR="00A8614F" w:rsidRPr="00A42D66" w:rsidRDefault="00A8614F" w:rsidP="0062678A">
      <w:pPr>
        <w:pStyle w:val="a4"/>
        <w:numPr>
          <w:ilvl w:val="0"/>
          <w:numId w:val="31"/>
        </w:numPr>
        <w:spacing w:before="120" w:after="120" w:line="240" w:lineRule="auto"/>
        <w:rPr>
          <w:lang w:val="ru-RU"/>
        </w:rPr>
      </w:pPr>
      <w:r w:rsidRPr="00A42D66">
        <w:rPr>
          <w:lang w:val="ru-RU"/>
        </w:rPr>
        <w:lastRenderedPageBreak/>
        <w:t>В виде пиктограммы;</w:t>
      </w:r>
    </w:p>
    <w:p w14:paraId="2A9F073C" w14:textId="77777777" w:rsidR="00A8614F" w:rsidRPr="00A42D66" w:rsidRDefault="00A8614F" w:rsidP="0062678A">
      <w:pPr>
        <w:pStyle w:val="a4"/>
        <w:numPr>
          <w:ilvl w:val="0"/>
          <w:numId w:val="31"/>
        </w:numPr>
        <w:spacing w:before="120" w:after="120" w:line="240" w:lineRule="auto"/>
        <w:rPr>
          <w:lang w:val="ru-RU"/>
        </w:rPr>
      </w:pPr>
      <w:r w:rsidRPr="00A42D66">
        <w:rPr>
          <w:lang w:val="ru-RU"/>
        </w:rPr>
        <w:t>В виде кнопки с наименованием;</w:t>
      </w:r>
    </w:p>
    <w:p w14:paraId="31E55633" w14:textId="77777777" w:rsidR="00A8614F" w:rsidRPr="00A42D66" w:rsidRDefault="00A8614F" w:rsidP="0062678A">
      <w:pPr>
        <w:pStyle w:val="a4"/>
        <w:numPr>
          <w:ilvl w:val="0"/>
          <w:numId w:val="31"/>
        </w:numPr>
        <w:spacing w:before="120" w:after="120" w:line="240" w:lineRule="auto"/>
        <w:rPr>
          <w:lang w:val="ru-RU"/>
        </w:rPr>
      </w:pPr>
      <w:r w:rsidRPr="00A42D66">
        <w:rPr>
          <w:lang w:val="ru-RU"/>
        </w:rPr>
        <w:t>В виде пиктограммы и кнопки с наименованием.</w:t>
      </w:r>
    </w:p>
    <w:p w14:paraId="4628AE5B" w14:textId="77777777" w:rsidR="00A8614F" w:rsidRPr="00420708" w:rsidRDefault="00A8614F" w:rsidP="00A8614F">
      <w:pPr>
        <w:rPr>
          <w:lang w:val="ru-RU"/>
        </w:rPr>
      </w:pPr>
      <w:r w:rsidRPr="00420708">
        <w:rPr>
          <w:lang w:val="ru-RU"/>
        </w:rPr>
        <w:t>По умолчанию в «коробке», кнопка должна быть представлена в виде пиктограммы.</w:t>
      </w:r>
    </w:p>
    <w:p w14:paraId="21B5AC02" w14:textId="77777777" w:rsidR="00A8614F" w:rsidRPr="00420708" w:rsidRDefault="00A8614F" w:rsidP="00A8614F">
      <w:pPr>
        <w:rPr>
          <w:lang w:val="ru-RU"/>
        </w:rPr>
      </w:pPr>
      <w:r w:rsidRPr="00420708">
        <w:rPr>
          <w:lang w:val="ru-RU"/>
        </w:rPr>
        <w:t>Необходимо, чтобы у всех кнопок, представленных в виде пиктограмм на вкладке «Процессы», а к ним относятся кнопки «Новой линейки кнопок процесса» (см. п.</w:t>
      </w:r>
      <w:r>
        <w:rPr>
          <w:lang w:val="ru-RU"/>
        </w:rPr>
        <w:t xml:space="preserve"> </w:t>
      </w:r>
      <w:r>
        <w:rPr>
          <w:lang w:val="ru-RU"/>
        </w:rPr>
        <w:fldChar w:fldCharType="begin"/>
      </w:r>
      <w:r>
        <w:rPr>
          <w:lang w:val="ru-RU"/>
        </w:rPr>
        <w:instrText xml:space="preserve"> REF _Ref496690330 \r \h </w:instrText>
      </w:r>
      <w:r>
        <w:rPr>
          <w:lang w:val="ru-RU"/>
        </w:rPr>
      </w:r>
      <w:r>
        <w:rPr>
          <w:lang w:val="ru-RU"/>
        </w:rPr>
        <w:fldChar w:fldCharType="separate"/>
      </w:r>
      <w:r>
        <w:rPr>
          <w:lang w:val="ru-RU"/>
        </w:rPr>
        <w:t>3</w:t>
      </w:r>
      <w:r>
        <w:rPr>
          <w:lang w:val="ru-RU"/>
        </w:rPr>
        <w:fldChar w:fldCharType="end"/>
      </w:r>
      <w:r>
        <w:rPr>
          <w:lang w:val="ru-RU"/>
        </w:rPr>
        <w:t xml:space="preserve"> </w:t>
      </w:r>
      <w:r>
        <w:rPr>
          <w:lang w:val="ru-RU"/>
        </w:rPr>
        <w:fldChar w:fldCharType="begin"/>
      </w:r>
      <w:r>
        <w:rPr>
          <w:lang w:val="ru-RU"/>
        </w:rPr>
        <w:instrText xml:space="preserve"> REF _Ref496690330 \h </w:instrText>
      </w:r>
      <w:r>
        <w:rPr>
          <w:lang w:val="ru-RU"/>
        </w:rPr>
      </w:r>
      <w:r>
        <w:rPr>
          <w:lang w:val="ru-RU"/>
        </w:rPr>
        <w:fldChar w:fldCharType="separate"/>
      </w:r>
      <w:r w:rsidRPr="00420708">
        <w:rPr>
          <w:lang w:val="ru-RU"/>
        </w:rPr>
        <w:t>Новая линейка кнопок процесса</w:t>
      </w:r>
      <w:r>
        <w:rPr>
          <w:lang w:val="ru-RU"/>
        </w:rPr>
        <w:fldChar w:fldCharType="end"/>
      </w:r>
      <w:r w:rsidRPr="00420708">
        <w:rPr>
          <w:lang w:val="ru-RU"/>
        </w:rPr>
        <w:t>) и кнопки, появившиеся в связи с исключением контекстного меню (см. п.</w:t>
      </w:r>
      <w:r>
        <w:rPr>
          <w:lang w:val="ru-RU"/>
        </w:rPr>
        <w:t xml:space="preserve"> </w:t>
      </w:r>
      <w:r>
        <w:rPr>
          <w:lang w:val="ru-RU"/>
        </w:rPr>
        <w:fldChar w:fldCharType="begin"/>
      </w:r>
      <w:r>
        <w:rPr>
          <w:lang w:val="ru-RU"/>
        </w:rPr>
        <w:instrText xml:space="preserve"> REF _Ref496690370 \r \h </w:instrText>
      </w:r>
      <w:r>
        <w:rPr>
          <w:lang w:val="ru-RU"/>
        </w:rPr>
      </w:r>
      <w:r>
        <w:rPr>
          <w:lang w:val="ru-RU"/>
        </w:rPr>
        <w:fldChar w:fldCharType="separate"/>
      </w:r>
      <w:r>
        <w:rPr>
          <w:lang w:val="ru-RU"/>
        </w:rPr>
        <w:t>8</w:t>
      </w:r>
      <w:r>
        <w:rPr>
          <w:lang w:val="ru-RU"/>
        </w:rPr>
        <w:fldChar w:fldCharType="end"/>
      </w:r>
      <w:r w:rsidRPr="00420708">
        <w:rPr>
          <w:lang w:val="ru-RU"/>
        </w:rPr>
        <w:t xml:space="preserve"> </w:t>
      </w:r>
      <w:r>
        <w:rPr>
          <w:lang w:val="ru-RU"/>
        </w:rPr>
        <w:fldChar w:fldCharType="begin"/>
      </w:r>
      <w:r>
        <w:rPr>
          <w:lang w:val="ru-RU"/>
        </w:rPr>
        <w:instrText xml:space="preserve"> REF _Ref496690370 \h </w:instrText>
      </w:r>
      <w:r>
        <w:rPr>
          <w:lang w:val="ru-RU"/>
        </w:rPr>
      </w:r>
      <w:r>
        <w:rPr>
          <w:lang w:val="ru-RU"/>
        </w:rPr>
        <w:fldChar w:fldCharType="separate"/>
      </w:r>
      <w:r w:rsidRPr="00B26FC3">
        <w:rPr>
          <w:lang w:val="ru-RU"/>
        </w:rPr>
        <w:t>Исключение контекстного меню</w:t>
      </w:r>
      <w:r>
        <w:rPr>
          <w:lang w:val="ru-RU"/>
        </w:rPr>
        <w:fldChar w:fldCharType="end"/>
      </w:r>
      <w:r w:rsidRPr="00420708">
        <w:rPr>
          <w:lang w:val="ru-RU"/>
        </w:rPr>
        <w:t xml:space="preserve">), поведение было одинаковым: при наведении, чтобы выводилось текстовое наименование кнопки - </w:t>
      </w:r>
      <w:ins w:id="175" w:author="Люция Е. Айтуова" w:date="2017-04-24T10:52:00Z">
        <w:r>
          <w:rPr>
            <w:noProof/>
            <w:lang w:val="ru-RU" w:eastAsia="ru-RU"/>
          </w:rPr>
          <w:drawing>
            <wp:inline distT="0" distB="0" distL="0" distR="0" wp14:anchorId="56FF68E1" wp14:editId="1F676678">
              <wp:extent cx="866667" cy="152381"/>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866667" cy="152381"/>
                      </a:xfrm>
                      <a:prstGeom prst="rect">
                        <a:avLst/>
                      </a:prstGeom>
                    </pic:spPr>
                  </pic:pic>
                </a:graphicData>
              </a:graphic>
            </wp:inline>
          </w:drawing>
        </w:r>
      </w:ins>
      <w:r w:rsidRPr="00420708">
        <w:rPr>
          <w:lang w:val="ru-RU"/>
        </w:rPr>
        <w:t>.</w:t>
      </w:r>
    </w:p>
    <w:p w14:paraId="51947F20" w14:textId="77777777" w:rsidR="00A8614F" w:rsidRPr="00420708" w:rsidRDefault="00A8614F" w:rsidP="00A8614F">
      <w:pPr>
        <w:rPr>
          <w:lang w:val="ru-RU"/>
        </w:rPr>
      </w:pPr>
      <w:r w:rsidRPr="00420708">
        <w:rPr>
          <w:lang w:val="ru-RU"/>
        </w:rPr>
        <w:t>Если кнопок более одной, расположенных рядом, то при наведении на кнопку, у которой справа имеет(-ют)ся кнопка(-и), все справа от нее расположенные кнопки должны сдвигаться вправо на расстояние наименования кнопки:</w:t>
      </w:r>
      <w:r>
        <w:rPr>
          <w:lang w:val="ru-RU"/>
        </w:rPr>
        <w:t xml:space="preserve"> </w:t>
      </w:r>
      <w:ins w:id="176" w:author="Люция Е. Айтуова" w:date="2017-04-24T10:56:00Z">
        <w:r>
          <w:rPr>
            <w:noProof/>
            <w:lang w:val="ru-RU" w:eastAsia="ru-RU"/>
          </w:rPr>
          <w:drawing>
            <wp:inline distT="0" distB="0" distL="0" distR="0" wp14:anchorId="5CD2BE31" wp14:editId="1BD74B46">
              <wp:extent cx="1542857" cy="200000"/>
              <wp:effectExtent l="0" t="0" r="635" b="0"/>
              <wp:docPr id="89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2857" cy="200000"/>
                      </a:xfrm>
                      <a:prstGeom prst="rect">
                        <a:avLst/>
                      </a:prstGeom>
                    </pic:spPr>
                  </pic:pic>
                </a:graphicData>
              </a:graphic>
            </wp:inline>
          </w:drawing>
        </w:r>
      </w:ins>
    </w:p>
    <w:p w14:paraId="48DDC385" w14:textId="77777777" w:rsidR="00A8614F" w:rsidRDefault="00A8614F" w:rsidP="003A3316">
      <w:pPr>
        <w:pStyle w:val="2"/>
        <w:rPr>
          <w:lang w:val="ru-RU"/>
        </w:rPr>
      </w:pPr>
      <w:r w:rsidRPr="00420708">
        <w:rPr>
          <w:lang w:val="ru-RU"/>
        </w:rPr>
        <w:t xml:space="preserve"> </w:t>
      </w:r>
      <w:r>
        <w:rPr>
          <w:lang w:val="ru-RU"/>
        </w:rPr>
        <w:t>Макет, который покрывает большую часть содержимого вкладки и разработан специально для заказа дизайна</w:t>
      </w:r>
    </w:p>
    <w:p w14:paraId="7EA2976F" w14:textId="77777777" w:rsidR="00A8614F" w:rsidRPr="002869B6" w:rsidRDefault="00A8614F" w:rsidP="00A8614F">
      <w:pPr>
        <w:ind w:firstLine="0"/>
        <w:rPr>
          <w:lang w:val="ru-RU"/>
        </w:rPr>
      </w:pPr>
      <w:r w:rsidRPr="002869B6">
        <w:rPr>
          <w:b/>
          <w:color w:val="FF0000"/>
          <w:lang w:val="ru-RU"/>
        </w:rPr>
        <w:t>ВНИМАНИЕ!!!</w:t>
      </w:r>
      <w:r>
        <w:rPr>
          <w:b/>
          <w:color w:val="FF0000"/>
          <w:lang w:val="ru-RU"/>
        </w:rPr>
        <w:t xml:space="preserve"> </w:t>
      </w:r>
      <w:r>
        <w:rPr>
          <w:lang w:val="ru-RU"/>
        </w:rPr>
        <w:t>Разработчику необходимо при реализации функционала всегда обращаться на данный макет, так как он более свежий по сравнению с остальными макетами.</w:t>
      </w:r>
    </w:p>
    <w:p w14:paraId="3E988086" w14:textId="77777777" w:rsidR="00A8614F" w:rsidRDefault="00A8614F" w:rsidP="00A8614F">
      <w:pPr>
        <w:rPr>
          <w:lang w:val="ru-RU"/>
        </w:rPr>
      </w:pPr>
      <w:r>
        <w:rPr>
          <w:lang w:val="ru-RU"/>
        </w:rPr>
        <w:t>Макет представлен на рисунке ниже.</w:t>
      </w:r>
    </w:p>
    <w:p w14:paraId="7B87709D" w14:textId="77777777" w:rsidR="00A8614F" w:rsidRDefault="00A8614F" w:rsidP="00A8614F">
      <w:pPr>
        <w:jc w:val="center"/>
        <w:rPr>
          <w:lang w:val="ru-RU"/>
        </w:rPr>
      </w:pPr>
      <w:r>
        <w:rPr>
          <w:noProof/>
          <w:lang w:val="ru-RU" w:eastAsia="ru-RU"/>
        </w:rPr>
        <w:lastRenderedPageBreak/>
        <w:drawing>
          <wp:inline distT="0" distB="0" distL="0" distR="0" wp14:anchorId="2D6F7E5E" wp14:editId="294FAFFF">
            <wp:extent cx="1571997" cy="7781925"/>
            <wp:effectExtent l="0" t="0" r="9525" b="0"/>
            <wp:docPr id="897"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78894" cy="7816066"/>
                    </a:xfrm>
                    <a:prstGeom prst="rect">
                      <a:avLst/>
                    </a:prstGeom>
                  </pic:spPr>
                </pic:pic>
              </a:graphicData>
            </a:graphic>
          </wp:inline>
        </w:drawing>
      </w:r>
    </w:p>
    <w:p w14:paraId="15F8325F" w14:textId="77777777" w:rsidR="00A8614F" w:rsidRPr="002869B6" w:rsidRDefault="00A8614F" w:rsidP="00A8614F">
      <w:pPr>
        <w:pStyle w:val="af1"/>
        <w:rPr>
          <w:lang w:val="ru-RU"/>
        </w:rPr>
      </w:pPr>
      <w:bookmarkStart w:id="177" w:name="_Ref496809905"/>
      <w:r w:rsidRPr="002869B6">
        <w:rPr>
          <w:lang w:val="ru-RU"/>
        </w:rPr>
        <w:lastRenderedPageBreak/>
        <w:t xml:space="preserve">Рисунок </w:t>
      </w:r>
      <w:r>
        <w:fldChar w:fldCharType="begin"/>
      </w:r>
      <w:r w:rsidRPr="002869B6">
        <w:rPr>
          <w:lang w:val="ru-RU"/>
        </w:rPr>
        <w:instrText xml:space="preserve"> </w:instrText>
      </w:r>
      <w:r>
        <w:instrText>SEQ</w:instrText>
      </w:r>
      <w:r w:rsidRPr="002869B6">
        <w:rPr>
          <w:lang w:val="ru-RU"/>
        </w:rPr>
        <w:instrText xml:space="preserve"> Рисунок \* </w:instrText>
      </w:r>
      <w:r>
        <w:instrText>ARABIC</w:instrText>
      </w:r>
      <w:r w:rsidRPr="002869B6">
        <w:rPr>
          <w:lang w:val="ru-RU"/>
        </w:rPr>
        <w:instrText xml:space="preserve"> </w:instrText>
      </w:r>
      <w:r>
        <w:fldChar w:fldCharType="separate"/>
      </w:r>
      <w:r w:rsidRPr="00195396">
        <w:rPr>
          <w:noProof/>
          <w:lang w:val="ru-RU"/>
        </w:rPr>
        <w:t>2</w:t>
      </w:r>
      <w:r>
        <w:fldChar w:fldCharType="end"/>
      </w:r>
      <w:bookmarkEnd w:id="177"/>
      <w:r>
        <w:rPr>
          <w:lang w:val="ru-RU"/>
        </w:rPr>
        <w:t xml:space="preserve"> </w:t>
      </w:r>
      <w:r w:rsidRPr="002869B6">
        <w:rPr>
          <w:lang w:val="ru-RU"/>
        </w:rPr>
        <w:t>Макет, который покрывает большую часть содержимого вкладки и разработан специально для заказа дизайна</w:t>
      </w:r>
    </w:p>
    <w:p w14:paraId="6DB11963" w14:textId="77777777" w:rsidR="00A8614F" w:rsidRPr="00420708" w:rsidRDefault="00A8614F" w:rsidP="00C26F9E">
      <w:pPr>
        <w:pStyle w:val="2"/>
        <w:rPr>
          <w:lang w:val="ru-RU"/>
        </w:rPr>
      </w:pPr>
      <w:bookmarkStart w:id="178" w:name="_Ref496690330"/>
      <w:r w:rsidRPr="00420708">
        <w:rPr>
          <w:lang w:val="ru-RU"/>
        </w:rPr>
        <w:t>Новая линейка кнопок процесса</w:t>
      </w:r>
      <w:bookmarkEnd w:id="178"/>
    </w:p>
    <w:p w14:paraId="3E27D19E" w14:textId="77777777" w:rsidR="00A8614F" w:rsidRPr="00420708" w:rsidRDefault="00A8614F" w:rsidP="00A8614F">
      <w:pPr>
        <w:rPr>
          <w:lang w:val="ru-RU"/>
        </w:rPr>
      </w:pPr>
      <w:r w:rsidRPr="00420708">
        <w:rPr>
          <w:lang w:val="ru-RU"/>
        </w:rPr>
        <w:t>Еще в третьей версии Системы процессы были разделены на основной и подчиненный.</w:t>
      </w:r>
    </w:p>
    <w:p w14:paraId="18A16E8C" w14:textId="77777777" w:rsidR="00A8614F" w:rsidRPr="00420708" w:rsidRDefault="00A8614F" w:rsidP="00A8614F">
      <w:pPr>
        <w:rPr>
          <w:lang w:val="ru-RU"/>
        </w:rPr>
      </w:pPr>
      <w:r w:rsidRPr="00420708">
        <w:rPr>
          <w:lang w:val="ru-RU"/>
        </w:rPr>
        <w:t>Основной процесс – это процесс, который запускает только автор карточки (либо его заместитель).</w:t>
      </w:r>
    </w:p>
    <w:p w14:paraId="041AA3AA" w14:textId="77777777" w:rsidR="00A8614F" w:rsidRPr="00420708" w:rsidRDefault="00A8614F" w:rsidP="00A8614F">
      <w:pPr>
        <w:rPr>
          <w:lang w:val="ru-RU"/>
        </w:rPr>
      </w:pPr>
      <w:r w:rsidRPr="00420708">
        <w:rPr>
          <w:lang w:val="ru-RU"/>
        </w:rPr>
        <w:t>Подчиненный процесс – это процесс, который запускает участник процесса (либо его заместитель/делегат).</w:t>
      </w:r>
    </w:p>
    <w:p w14:paraId="0D056A15" w14:textId="77777777" w:rsidR="00A8614F" w:rsidRPr="00420708" w:rsidRDefault="00A8614F" w:rsidP="00A8614F">
      <w:pPr>
        <w:rPr>
          <w:lang w:val="ru-RU"/>
        </w:rPr>
      </w:pPr>
      <w:r w:rsidRPr="00420708">
        <w:rPr>
          <w:lang w:val="ru-RU"/>
        </w:rPr>
        <w:t>Необходимо над наименованием процесс</w:t>
      </w:r>
      <w:r>
        <w:rPr>
          <w:lang w:val="ru-RU"/>
        </w:rPr>
        <w:t xml:space="preserve">а добавить кнопки (см. </w:t>
      </w:r>
      <w:r>
        <w:rPr>
          <w:lang w:val="ru-RU"/>
        </w:rPr>
        <w:fldChar w:fldCharType="begin"/>
      </w:r>
      <w:r>
        <w:rPr>
          <w:lang w:val="ru-RU"/>
        </w:rPr>
        <w:instrText xml:space="preserve"> REF _Ref496690428 \h </w:instrText>
      </w:r>
      <w:r>
        <w:rPr>
          <w:lang w:val="ru-RU"/>
        </w:rPr>
      </w:r>
      <w:r>
        <w:rPr>
          <w:lang w:val="ru-RU"/>
        </w:rPr>
        <w:fldChar w:fldCharType="separate"/>
      </w:r>
      <w:r w:rsidRPr="00B35DB4">
        <w:rPr>
          <w:lang w:val="ru-RU"/>
        </w:rPr>
        <w:t xml:space="preserve">Рисунок </w:t>
      </w:r>
      <w:r w:rsidRPr="00B35DB4">
        <w:rPr>
          <w:noProof/>
          <w:lang w:val="ru-RU"/>
        </w:rPr>
        <w:t>2</w:t>
      </w:r>
      <w:r>
        <w:rPr>
          <w:lang w:val="ru-RU"/>
        </w:rPr>
        <w:fldChar w:fldCharType="end"/>
      </w:r>
      <w:r w:rsidRPr="00420708">
        <w:rPr>
          <w:lang w:val="ru-RU"/>
        </w:rPr>
        <w:t>):</w:t>
      </w:r>
    </w:p>
    <w:p w14:paraId="23C35962" w14:textId="77777777" w:rsidR="00A8614F" w:rsidRPr="00A42D66" w:rsidRDefault="00A8614F" w:rsidP="0062678A">
      <w:pPr>
        <w:pStyle w:val="a4"/>
        <w:numPr>
          <w:ilvl w:val="0"/>
          <w:numId w:val="32"/>
        </w:numPr>
        <w:spacing w:before="120" w:after="120" w:line="240" w:lineRule="auto"/>
        <w:rPr>
          <w:lang w:val="ru-RU"/>
        </w:rPr>
      </w:pPr>
      <w:r w:rsidRPr="00A42D66">
        <w:rPr>
          <w:lang w:val="ru-RU"/>
        </w:rPr>
        <w:t>Если это основной процесс, то три кнопки: Карта процесса, Информационный блок, Скрытые задания. Порядок должен быть таким же, как перечислено. При нажатии на кнопки 2 и 3 визуально они должны быть нажатыми или отжатыми. Должна быть возможность одновременного активного состояния кнопок 2 и 3.</w:t>
      </w:r>
    </w:p>
    <w:p w14:paraId="1848CF75" w14:textId="77777777" w:rsidR="00A8614F" w:rsidRPr="00A42D66" w:rsidRDefault="00A8614F" w:rsidP="0062678A">
      <w:pPr>
        <w:pStyle w:val="a4"/>
        <w:numPr>
          <w:ilvl w:val="0"/>
          <w:numId w:val="32"/>
        </w:numPr>
        <w:spacing w:before="120" w:after="120" w:line="240" w:lineRule="auto"/>
        <w:rPr>
          <w:lang w:val="ru-RU"/>
        </w:rPr>
      </w:pPr>
      <w:r w:rsidRPr="00A42D66">
        <w:rPr>
          <w:lang w:val="ru-RU"/>
        </w:rPr>
        <w:t>Если это подчиненный процесс, то одну кнопку: Карта процесса.</w:t>
      </w:r>
    </w:p>
    <w:p w14:paraId="3C4B8097" w14:textId="77777777" w:rsidR="00A8614F" w:rsidRDefault="00A8614F" w:rsidP="00A8614F">
      <w:pPr>
        <w:rPr>
          <w:lang w:val="ru-RU"/>
        </w:rPr>
      </w:pPr>
      <w:r w:rsidRPr="00420708">
        <w:rPr>
          <w:lang w:val="ru-RU"/>
        </w:rPr>
        <w:t>Все кнопки должны быть доступны для всех пользователей, у которых имеются права на чтение карточки.</w:t>
      </w:r>
    </w:p>
    <w:p w14:paraId="3790E677" w14:textId="77777777" w:rsidR="00A8614F" w:rsidRDefault="00A8614F" w:rsidP="00A8614F">
      <w:pPr>
        <w:rPr>
          <w:lang w:val="ru-RU"/>
        </w:rPr>
      </w:pPr>
    </w:p>
    <w:p w14:paraId="4CE63341" w14:textId="77777777" w:rsidR="00A8614F" w:rsidRDefault="00A8614F" w:rsidP="00A8614F">
      <w:pPr>
        <w:rPr>
          <w:lang w:val="ru-RU"/>
        </w:rPr>
      </w:pPr>
    </w:p>
    <w:p w14:paraId="36491E27" w14:textId="77777777" w:rsidR="00A8614F" w:rsidRDefault="00A8614F" w:rsidP="00A8614F">
      <w:pPr>
        <w:rPr>
          <w:lang w:val="ru-RU"/>
        </w:rPr>
      </w:pPr>
    </w:p>
    <w:p w14:paraId="2E169A55" w14:textId="77777777" w:rsidR="00A8614F" w:rsidRDefault="00A8614F" w:rsidP="00A8614F">
      <w:pPr>
        <w:rPr>
          <w:lang w:val="ru-RU"/>
        </w:rPr>
      </w:pPr>
    </w:p>
    <w:p w14:paraId="342B7264" w14:textId="77777777" w:rsidR="00A8614F" w:rsidRDefault="00A8614F" w:rsidP="00A8614F">
      <w:pPr>
        <w:rPr>
          <w:lang w:val="ru-RU"/>
        </w:rPr>
      </w:pPr>
    </w:p>
    <w:p w14:paraId="01D0330F" w14:textId="77777777" w:rsidR="00A8614F" w:rsidRDefault="00A8614F" w:rsidP="00A8614F">
      <w:pPr>
        <w:rPr>
          <w:lang w:val="ru-RU"/>
        </w:rPr>
      </w:pPr>
    </w:p>
    <w:p w14:paraId="2B4379ED" w14:textId="77777777" w:rsidR="00A8614F" w:rsidRDefault="00A8614F" w:rsidP="00A8614F">
      <w:pPr>
        <w:rPr>
          <w:lang w:val="ru-RU"/>
        </w:rPr>
      </w:pPr>
    </w:p>
    <w:p w14:paraId="56A94AC5" w14:textId="77777777" w:rsidR="00A8614F" w:rsidRDefault="00A8614F" w:rsidP="00A8614F">
      <w:pPr>
        <w:rPr>
          <w:lang w:val="ru-RU"/>
        </w:rPr>
      </w:pPr>
    </w:p>
    <w:p w14:paraId="37A657F6" w14:textId="77777777" w:rsidR="00A8614F" w:rsidRDefault="00A8614F" w:rsidP="00A8614F">
      <w:pPr>
        <w:pStyle w:val="af1"/>
        <w:rPr>
          <w:lang w:val="ru-RU"/>
        </w:rPr>
      </w:pPr>
      <w:r w:rsidRPr="00622C6F">
        <w:rPr>
          <w:noProof/>
          <w:lang w:val="ru-RU" w:eastAsia="ru-RU"/>
        </w:rPr>
        <w:lastRenderedPageBreak/>
        <w:drawing>
          <wp:inline distT="0" distB="0" distL="0" distR="0" wp14:anchorId="711F86ED" wp14:editId="61882243">
            <wp:extent cx="5731510" cy="6574790"/>
            <wp:effectExtent l="0" t="0" r="2540" b="0"/>
            <wp:docPr id="951" name="Рисунок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6574790"/>
                    </a:xfrm>
                    <a:prstGeom prst="rect">
                      <a:avLst/>
                    </a:prstGeom>
                  </pic:spPr>
                </pic:pic>
              </a:graphicData>
            </a:graphic>
          </wp:inline>
        </w:drawing>
      </w:r>
    </w:p>
    <w:p w14:paraId="03893D88" w14:textId="77777777" w:rsidR="00A8614F" w:rsidRDefault="00A8614F" w:rsidP="00A8614F">
      <w:pPr>
        <w:pStyle w:val="af1"/>
        <w:rPr>
          <w:lang w:val="ru-RU"/>
        </w:rPr>
      </w:pPr>
      <w:bookmarkStart w:id="179" w:name="_Ref496690428"/>
      <w:r>
        <w:lastRenderedPageBreak/>
        <w:t xml:space="preserve">Рисунок </w:t>
      </w:r>
      <w:r w:rsidR="00AD5AD2">
        <w:fldChar w:fldCharType="begin"/>
      </w:r>
      <w:r w:rsidR="00AD5AD2">
        <w:instrText xml:space="preserve"> SEQ Рисунок \* ARABIC </w:instrText>
      </w:r>
      <w:r w:rsidR="00AD5AD2">
        <w:fldChar w:fldCharType="separate"/>
      </w:r>
      <w:r>
        <w:rPr>
          <w:noProof/>
        </w:rPr>
        <w:t>3</w:t>
      </w:r>
      <w:r w:rsidR="00AD5AD2">
        <w:rPr>
          <w:noProof/>
        </w:rPr>
        <w:fldChar w:fldCharType="end"/>
      </w:r>
      <w:bookmarkEnd w:id="179"/>
      <w:r>
        <w:rPr>
          <w:lang w:val="ru-RU"/>
        </w:rPr>
        <w:t xml:space="preserve"> </w:t>
      </w:r>
      <w:r w:rsidRPr="00A42D66">
        <w:rPr>
          <w:lang w:val="ru-RU"/>
        </w:rPr>
        <w:t>Линейка кнопок процесса</w:t>
      </w:r>
    </w:p>
    <w:p w14:paraId="430A309F" w14:textId="77777777" w:rsidR="00A8614F" w:rsidRPr="00F64E2F" w:rsidRDefault="00A8614F" w:rsidP="00C26F9E">
      <w:pPr>
        <w:pStyle w:val="3"/>
        <w:rPr>
          <w:lang w:val="ru-RU"/>
        </w:rPr>
      </w:pPr>
      <w:r w:rsidRPr="00F64E2F">
        <w:rPr>
          <w:lang w:val="ru-RU"/>
        </w:rPr>
        <w:t>Карта процесса</w:t>
      </w:r>
    </w:p>
    <w:p w14:paraId="78F80FA9" w14:textId="77777777" w:rsidR="00A8614F" w:rsidRPr="00F64E2F" w:rsidRDefault="00A8614F" w:rsidP="00A8614F">
      <w:pPr>
        <w:rPr>
          <w:lang w:val="ru-RU"/>
        </w:rPr>
      </w:pPr>
      <w:r w:rsidRPr="00F64E2F">
        <w:rPr>
          <w:lang w:val="ru-RU"/>
        </w:rPr>
        <w:t xml:space="preserve">При нажатии по кнопке «Карта процесса» в диалоге должна отображаться карта соответствующего процесса. </w:t>
      </w:r>
    </w:p>
    <w:p w14:paraId="5F7DC6AC" w14:textId="77777777" w:rsidR="00A8614F" w:rsidRPr="00F64E2F" w:rsidRDefault="00A8614F" w:rsidP="00A8614F">
      <w:pPr>
        <w:rPr>
          <w:lang w:val="ru-RU"/>
        </w:rPr>
      </w:pPr>
      <w:r w:rsidRPr="00F64E2F">
        <w:rPr>
          <w:lang w:val="ru-RU"/>
        </w:rPr>
        <w:t xml:space="preserve">Кнопка «Карта процесса» должна быть доступной для процесса любого состояния. </w:t>
      </w:r>
      <w:r>
        <w:rPr>
          <w:lang w:val="ru-RU"/>
        </w:rPr>
        <w:t xml:space="preserve">Состояния процесса см. в п. </w:t>
      </w:r>
      <w:r>
        <w:rPr>
          <w:lang w:val="ru-RU"/>
        </w:rPr>
        <w:fldChar w:fldCharType="begin"/>
      </w:r>
      <w:r>
        <w:rPr>
          <w:lang w:val="ru-RU"/>
        </w:rPr>
        <w:instrText xml:space="preserve"> REF _Ref496690642 \r \h </w:instrText>
      </w:r>
      <w:r>
        <w:rPr>
          <w:lang w:val="ru-RU"/>
        </w:rPr>
      </w:r>
      <w:r>
        <w:rPr>
          <w:lang w:val="ru-RU"/>
        </w:rPr>
        <w:fldChar w:fldCharType="separate"/>
      </w:r>
      <w:r>
        <w:rPr>
          <w:lang w:val="ru-RU"/>
        </w:rPr>
        <w:t>7</w:t>
      </w:r>
      <w:r>
        <w:rPr>
          <w:lang w:val="ru-RU"/>
        </w:rPr>
        <w:fldChar w:fldCharType="end"/>
      </w:r>
      <w:r>
        <w:rPr>
          <w:lang w:val="ru-RU"/>
        </w:rPr>
        <w:t xml:space="preserve"> </w:t>
      </w:r>
      <w:r>
        <w:rPr>
          <w:lang w:val="ru-RU"/>
        </w:rPr>
        <w:fldChar w:fldCharType="begin"/>
      </w:r>
      <w:r>
        <w:rPr>
          <w:lang w:val="ru-RU"/>
        </w:rPr>
        <w:instrText xml:space="preserve"> REF _Ref496690642 \h </w:instrText>
      </w:r>
      <w:r>
        <w:rPr>
          <w:lang w:val="ru-RU"/>
        </w:rPr>
      </w:r>
      <w:r>
        <w:rPr>
          <w:lang w:val="ru-RU"/>
        </w:rPr>
        <w:fldChar w:fldCharType="separate"/>
      </w:r>
      <w:r w:rsidRPr="00B26FC3">
        <w:rPr>
          <w:lang w:val="ru-RU"/>
        </w:rPr>
        <w:t>Отображение состояния процесса в наименовании процесса</w:t>
      </w:r>
      <w:r>
        <w:rPr>
          <w:lang w:val="ru-RU"/>
        </w:rPr>
        <w:fldChar w:fldCharType="end"/>
      </w:r>
      <w:r>
        <w:rPr>
          <w:lang w:val="ru-RU"/>
        </w:rPr>
        <w:t>.</w:t>
      </w:r>
    </w:p>
    <w:p w14:paraId="773B8D1F" w14:textId="77777777" w:rsidR="00A8614F" w:rsidRPr="00F64E2F" w:rsidRDefault="00A8614F" w:rsidP="00C26F9E">
      <w:pPr>
        <w:pStyle w:val="3"/>
        <w:rPr>
          <w:lang w:val="ru-RU"/>
        </w:rPr>
      </w:pPr>
      <w:bookmarkStart w:id="180" w:name="_Ref496698466"/>
      <w:r w:rsidRPr="00F64E2F">
        <w:rPr>
          <w:lang w:val="ru-RU"/>
        </w:rPr>
        <w:t>Информационный блок</w:t>
      </w:r>
      <w:bookmarkEnd w:id="180"/>
    </w:p>
    <w:p w14:paraId="42A1D9E5" w14:textId="77777777" w:rsidR="00A8614F" w:rsidRPr="00F64E2F" w:rsidRDefault="00A8614F" w:rsidP="00A8614F">
      <w:pPr>
        <w:rPr>
          <w:lang w:val="ru-RU"/>
        </w:rPr>
      </w:pPr>
      <w:r w:rsidRPr="00F64E2F">
        <w:rPr>
          <w:lang w:val="ru-RU"/>
        </w:rPr>
        <w:t>Кнопка «Информационный блок» должна быть доступной для процесса любого состояния.</w:t>
      </w:r>
    </w:p>
    <w:p w14:paraId="5630F4F1" w14:textId="77777777" w:rsidR="00A8614F" w:rsidRPr="00F64E2F" w:rsidRDefault="00A8614F" w:rsidP="00A8614F">
      <w:pPr>
        <w:rPr>
          <w:lang w:val="ru-RU"/>
        </w:rPr>
      </w:pPr>
      <w:r w:rsidRPr="00F64E2F">
        <w:rPr>
          <w:lang w:val="ru-RU"/>
        </w:rPr>
        <w:t>При нажатии на кнопку «Показать информационный блок», дерево процессов должно отображать информацию по каждому входящему в состав процессу и заданию. При этом информация должна быть следующего состава:</w:t>
      </w:r>
    </w:p>
    <w:p w14:paraId="2F3197B8" w14:textId="77777777" w:rsidR="00A8614F" w:rsidRPr="00C975FD" w:rsidRDefault="00A8614F" w:rsidP="0062678A">
      <w:pPr>
        <w:pStyle w:val="a4"/>
        <w:numPr>
          <w:ilvl w:val="0"/>
          <w:numId w:val="33"/>
        </w:numPr>
        <w:spacing w:before="120" w:after="120" w:line="240" w:lineRule="auto"/>
        <w:rPr>
          <w:lang w:val="ru-RU"/>
        </w:rPr>
      </w:pPr>
      <w:r w:rsidRPr="00C975FD">
        <w:rPr>
          <w:lang w:val="ru-RU"/>
        </w:rPr>
        <w:t xml:space="preserve">Записи Журнала операций, выделенные в </w:t>
      </w:r>
      <w:commentRangeStart w:id="181"/>
      <w:r w:rsidRPr="00B35DB4">
        <w:rPr>
          <w:highlight w:val="yellow"/>
          <w:lang w:val="ru-RU"/>
        </w:rPr>
        <w:t xml:space="preserve">Таблица 9 </w:t>
      </w:r>
      <w:r w:rsidRPr="00B35DB4">
        <w:rPr>
          <w:highlight w:val="yellow"/>
          <w:shd w:val="clear" w:color="auto" w:fill="BDD6EE" w:themeFill="accent1" w:themeFillTint="66"/>
          <w:lang w:val="ru-RU"/>
        </w:rPr>
        <w:t>таким образом</w:t>
      </w:r>
      <w:r w:rsidRPr="00B35DB4">
        <w:rPr>
          <w:highlight w:val="yellow"/>
          <w:lang w:val="ru-RU"/>
        </w:rPr>
        <w:t>.</w:t>
      </w:r>
      <w:r w:rsidRPr="00C975FD">
        <w:rPr>
          <w:lang w:val="ru-RU"/>
        </w:rPr>
        <w:t xml:space="preserve"> </w:t>
      </w:r>
      <w:commentRangeEnd w:id="181"/>
      <w:r>
        <w:rPr>
          <w:rStyle w:val="a9"/>
          <w:lang w:val="ru-RU"/>
        </w:rPr>
        <w:commentReference w:id="181"/>
      </w:r>
      <w:r w:rsidRPr="00B35DB4">
        <w:rPr>
          <w:highlight w:val="yellow"/>
          <w:lang w:val="ru-RU"/>
        </w:rPr>
        <w:t>Требования к упразднению Журнала операций представлены в п. 2</w:t>
      </w:r>
    </w:p>
    <w:p w14:paraId="1C964357" w14:textId="77777777" w:rsidR="00A8614F" w:rsidRPr="00C975FD" w:rsidRDefault="00A8614F" w:rsidP="0062678A">
      <w:pPr>
        <w:pStyle w:val="a4"/>
        <w:numPr>
          <w:ilvl w:val="0"/>
          <w:numId w:val="33"/>
        </w:numPr>
        <w:spacing w:before="120" w:after="120" w:line="240" w:lineRule="auto"/>
        <w:rPr>
          <w:lang w:val="ru-RU"/>
        </w:rPr>
      </w:pPr>
      <w:r w:rsidRPr="00C975FD">
        <w:rPr>
          <w:lang w:val="ru-RU"/>
        </w:rPr>
        <w:t>Записи из дайджестов процесса и задания. Требования к упра</w:t>
      </w:r>
      <w:r>
        <w:rPr>
          <w:lang w:val="ru-RU"/>
        </w:rPr>
        <w:t xml:space="preserve">зднению Дайджеста см. в п. </w:t>
      </w:r>
      <w:r>
        <w:rPr>
          <w:lang w:val="ru-RU"/>
        </w:rPr>
        <w:fldChar w:fldCharType="begin"/>
      </w:r>
      <w:r>
        <w:rPr>
          <w:lang w:val="ru-RU"/>
        </w:rPr>
        <w:instrText xml:space="preserve"> REF _Ref496690854 \r \h </w:instrText>
      </w:r>
      <w:r>
        <w:rPr>
          <w:lang w:val="ru-RU"/>
        </w:rPr>
      </w:r>
      <w:r>
        <w:rPr>
          <w:lang w:val="ru-RU"/>
        </w:rPr>
        <w:fldChar w:fldCharType="separate"/>
      </w:r>
      <w:r>
        <w:rPr>
          <w:lang w:val="ru-RU"/>
        </w:rPr>
        <w:t>15</w:t>
      </w:r>
      <w:r>
        <w:rPr>
          <w:lang w:val="ru-RU"/>
        </w:rPr>
        <w:fldChar w:fldCharType="end"/>
      </w:r>
      <w:r>
        <w:rPr>
          <w:lang w:val="ru-RU"/>
        </w:rPr>
        <w:t xml:space="preserve"> </w:t>
      </w:r>
      <w:r>
        <w:rPr>
          <w:lang w:val="ru-RU"/>
        </w:rPr>
        <w:fldChar w:fldCharType="begin"/>
      </w:r>
      <w:r>
        <w:rPr>
          <w:lang w:val="ru-RU"/>
        </w:rPr>
        <w:instrText xml:space="preserve"> REF _Ref496690854 \h </w:instrText>
      </w:r>
      <w:r>
        <w:rPr>
          <w:lang w:val="ru-RU"/>
        </w:rPr>
      </w:r>
      <w:r>
        <w:rPr>
          <w:lang w:val="ru-RU"/>
        </w:rPr>
        <w:fldChar w:fldCharType="separate"/>
      </w:r>
      <w:r w:rsidRPr="004A6D99">
        <w:rPr>
          <w:lang w:val="ru-RU"/>
        </w:rPr>
        <w:t>Упразднение дайджеста процесса/заданий</w:t>
      </w:r>
      <w:r>
        <w:rPr>
          <w:lang w:val="ru-RU"/>
        </w:rPr>
        <w:fldChar w:fldCharType="end"/>
      </w:r>
      <w:r>
        <w:rPr>
          <w:lang w:val="ru-RU"/>
        </w:rPr>
        <w:t>.</w:t>
      </w:r>
    </w:p>
    <w:p w14:paraId="4BA21DBF" w14:textId="77777777" w:rsidR="00A8614F" w:rsidRPr="00C975FD" w:rsidRDefault="00A8614F" w:rsidP="0062678A">
      <w:pPr>
        <w:pStyle w:val="a4"/>
        <w:numPr>
          <w:ilvl w:val="0"/>
          <w:numId w:val="33"/>
        </w:numPr>
        <w:spacing w:before="120" w:after="120" w:line="240" w:lineRule="auto"/>
        <w:rPr>
          <w:highlight w:val="yellow"/>
          <w:lang w:val="ru-RU"/>
        </w:rPr>
      </w:pPr>
      <w:r w:rsidRPr="00C975FD">
        <w:rPr>
          <w:lang w:val="ru-RU"/>
        </w:rPr>
        <w:t xml:space="preserve">Вложения приложенного файла инициатором при запуске процесса и остальными участниками в рамках своего задания. </w:t>
      </w:r>
      <w:r w:rsidRPr="00C975FD">
        <w:rPr>
          <w:highlight w:val="yellow"/>
          <w:lang w:val="ru-RU"/>
        </w:rPr>
        <w:t xml:space="preserve">Требования к возможности добавления файла в рамках задания см. в п. И требования к исключению раздела «Документы бизнес-процесса» см. в п. </w:t>
      </w:r>
    </w:p>
    <w:p w14:paraId="255C0A9F" w14:textId="77777777" w:rsidR="00A8614F" w:rsidRPr="00C975FD" w:rsidRDefault="00A8614F" w:rsidP="0062678A">
      <w:pPr>
        <w:pStyle w:val="a4"/>
        <w:numPr>
          <w:ilvl w:val="0"/>
          <w:numId w:val="33"/>
        </w:numPr>
        <w:spacing w:before="120" w:after="120" w:line="240" w:lineRule="auto"/>
        <w:rPr>
          <w:lang w:val="ru-RU"/>
        </w:rPr>
      </w:pPr>
      <w:r w:rsidRPr="00C975FD">
        <w:rPr>
          <w:lang w:val="ru-RU"/>
        </w:rPr>
        <w:t>Информация, связанная с замещением, именно тот случай, когда в дереве процесса должен отображаться замещаемый, а в информационном блоке имя Инициатора, то есть заместителя, который в действительности запустил процесс.</w:t>
      </w:r>
    </w:p>
    <w:p w14:paraId="57102E42" w14:textId="77777777" w:rsidR="00A8614F" w:rsidRPr="00C975FD" w:rsidRDefault="00A8614F" w:rsidP="0062678A">
      <w:pPr>
        <w:pStyle w:val="a4"/>
        <w:numPr>
          <w:ilvl w:val="0"/>
          <w:numId w:val="33"/>
        </w:numPr>
        <w:spacing w:before="120" w:after="120" w:line="240" w:lineRule="auto"/>
        <w:rPr>
          <w:lang w:val="ru-RU"/>
        </w:rPr>
      </w:pPr>
      <w:r w:rsidRPr="00C975FD">
        <w:rPr>
          <w:lang w:val="ru-RU"/>
        </w:rPr>
        <w:t>Информация, связанная с делегированием. Требования к отображению делегирования во вкладке «Процессы» см. в п.</w:t>
      </w:r>
      <w:r>
        <w:rPr>
          <w:lang w:val="ru-RU"/>
        </w:rPr>
        <w:t xml:space="preserve"> </w:t>
      </w:r>
      <w:r>
        <w:rPr>
          <w:lang w:val="ru-RU"/>
        </w:rPr>
        <w:fldChar w:fldCharType="begin"/>
      </w:r>
      <w:r>
        <w:rPr>
          <w:lang w:val="ru-RU"/>
        </w:rPr>
        <w:instrText xml:space="preserve"> REF _Ref496690888 \r \h </w:instrText>
      </w:r>
      <w:r>
        <w:rPr>
          <w:lang w:val="ru-RU"/>
        </w:rPr>
      </w:r>
      <w:r>
        <w:rPr>
          <w:lang w:val="ru-RU"/>
        </w:rPr>
        <w:fldChar w:fldCharType="separate"/>
      </w:r>
      <w:r>
        <w:rPr>
          <w:lang w:val="ru-RU"/>
        </w:rPr>
        <w:t>16</w:t>
      </w:r>
      <w:r>
        <w:rPr>
          <w:lang w:val="ru-RU"/>
        </w:rPr>
        <w:fldChar w:fldCharType="end"/>
      </w:r>
      <w:r>
        <w:rPr>
          <w:lang w:val="ru-RU"/>
        </w:rPr>
        <w:t xml:space="preserve"> </w:t>
      </w:r>
      <w:r>
        <w:rPr>
          <w:lang w:val="ru-RU"/>
        </w:rPr>
        <w:fldChar w:fldCharType="begin"/>
      </w:r>
      <w:r>
        <w:rPr>
          <w:lang w:val="ru-RU"/>
        </w:rPr>
        <w:instrText xml:space="preserve"> REF _Ref496690888 \h </w:instrText>
      </w:r>
      <w:r>
        <w:rPr>
          <w:lang w:val="ru-RU"/>
        </w:rPr>
      </w:r>
      <w:r>
        <w:rPr>
          <w:lang w:val="ru-RU"/>
        </w:rPr>
        <w:fldChar w:fldCharType="separate"/>
      </w:r>
      <w:r w:rsidRPr="004A6D99">
        <w:rPr>
          <w:lang w:val="ru-RU"/>
        </w:rPr>
        <w:t>Прорисовка делегирования задания</w:t>
      </w:r>
      <w:r>
        <w:rPr>
          <w:lang w:val="ru-RU"/>
        </w:rPr>
        <w:fldChar w:fldCharType="end"/>
      </w:r>
      <w:r>
        <w:rPr>
          <w:lang w:val="ru-RU"/>
        </w:rPr>
        <w:t>.</w:t>
      </w:r>
    </w:p>
    <w:p w14:paraId="22CB722B" w14:textId="77777777" w:rsidR="00A8614F" w:rsidRDefault="00A8614F" w:rsidP="00A8614F">
      <w:pPr>
        <w:rPr>
          <w:lang w:val="ru-RU"/>
        </w:rPr>
      </w:pPr>
      <w:r w:rsidRPr="00F64E2F">
        <w:rPr>
          <w:lang w:val="ru-RU"/>
        </w:rPr>
        <w:t>В результате, записи, которые должны отображаться в Информационном</w:t>
      </w:r>
      <w:r>
        <w:rPr>
          <w:lang w:val="ru-RU"/>
        </w:rPr>
        <w:t xml:space="preserve"> блоке представлены в </w:t>
      </w:r>
      <w:r>
        <w:rPr>
          <w:lang w:val="ru-RU"/>
        </w:rPr>
        <w:fldChar w:fldCharType="begin"/>
      </w:r>
      <w:r>
        <w:rPr>
          <w:lang w:val="ru-RU"/>
        </w:rPr>
        <w:instrText xml:space="preserve"> REF _Ref496690943 \h </w:instrText>
      </w:r>
      <w:r>
        <w:rPr>
          <w:lang w:val="ru-RU"/>
        </w:rPr>
      </w:r>
      <w:r>
        <w:rPr>
          <w:lang w:val="ru-RU"/>
        </w:rPr>
        <w:fldChar w:fldCharType="separate"/>
      </w:r>
      <w:r w:rsidRPr="00E5284F">
        <w:rPr>
          <w:lang w:val="ru-RU"/>
        </w:rPr>
        <w:t xml:space="preserve">Таблица </w:t>
      </w:r>
      <w:r w:rsidRPr="00E5284F">
        <w:rPr>
          <w:noProof/>
          <w:lang w:val="ru-RU"/>
        </w:rPr>
        <w:t>1</w:t>
      </w:r>
      <w:r>
        <w:rPr>
          <w:lang w:val="ru-RU"/>
        </w:rPr>
        <w:fldChar w:fldCharType="end"/>
      </w:r>
      <w:r>
        <w:rPr>
          <w:lang w:val="ru-RU"/>
        </w:rPr>
        <w:t xml:space="preserve"> и на </w:t>
      </w:r>
      <w:r>
        <w:rPr>
          <w:lang w:val="ru-RU"/>
        </w:rPr>
        <w:fldChar w:fldCharType="begin"/>
      </w:r>
      <w:r>
        <w:rPr>
          <w:lang w:val="ru-RU"/>
        </w:rPr>
        <w:instrText xml:space="preserve"> REF _Ref496691006 \h </w:instrText>
      </w:r>
      <w:r>
        <w:rPr>
          <w:lang w:val="ru-RU"/>
        </w:rPr>
      </w:r>
      <w:r>
        <w:rPr>
          <w:lang w:val="ru-RU"/>
        </w:rPr>
        <w:fldChar w:fldCharType="separate"/>
      </w:r>
      <w:r w:rsidRPr="003F7E3F">
        <w:rPr>
          <w:lang w:val="ru-RU"/>
        </w:rPr>
        <w:t xml:space="preserve">Рисунок </w:t>
      </w:r>
      <w:r w:rsidRPr="00E5284F">
        <w:rPr>
          <w:noProof/>
          <w:lang w:val="ru-RU"/>
        </w:rPr>
        <w:t>3</w:t>
      </w:r>
      <w:r>
        <w:rPr>
          <w:lang w:val="ru-RU"/>
        </w:rPr>
        <w:fldChar w:fldCharType="end"/>
      </w:r>
      <w:r>
        <w:rPr>
          <w:lang w:val="ru-RU"/>
        </w:rPr>
        <w:t>.</w:t>
      </w:r>
    </w:p>
    <w:p w14:paraId="71E7AD71" w14:textId="77777777" w:rsidR="00A8614F" w:rsidRDefault="00A8614F" w:rsidP="00A8614F">
      <w:pPr>
        <w:rPr>
          <w:lang w:val="ru-RU"/>
        </w:rPr>
      </w:pPr>
    </w:p>
    <w:p w14:paraId="5FF5AF60" w14:textId="77777777" w:rsidR="00A8614F" w:rsidRDefault="00A8614F" w:rsidP="00A8614F">
      <w:pPr>
        <w:rPr>
          <w:lang w:val="ru-RU"/>
        </w:rPr>
      </w:pPr>
    </w:p>
    <w:p w14:paraId="6F55E24B" w14:textId="77777777" w:rsidR="00A8614F" w:rsidRDefault="00A8614F" w:rsidP="00A8614F">
      <w:pPr>
        <w:rPr>
          <w:lang w:val="ru-RU"/>
        </w:rPr>
      </w:pPr>
    </w:p>
    <w:p w14:paraId="4CD75114" w14:textId="77777777" w:rsidR="00A8614F" w:rsidRDefault="00A8614F" w:rsidP="00A8614F">
      <w:pPr>
        <w:rPr>
          <w:lang w:val="ru-RU"/>
        </w:rPr>
      </w:pPr>
    </w:p>
    <w:p w14:paraId="7B4E5397" w14:textId="77777777" w:rsidR="00A8614F" w:rsidRDefault="00A8614F" w:rsidP="00A8614F">
      <w:pPr>
        <w:rPr>
          <w:lang w:val="ru-RU"/>
        </w:rPr>
      </w:pPr>
    </w:p>
    <w:p w14:paraId="06E9B435" w14:textId="77777777" w:rsidR="00A8614F" w:rsidRDefault="00A8614F" w:rsidP="00A8614F">
      <w:pPr>
        <w:rPr>
          <w:lang w:val="ru-RU"/>
        </w:rPr>
      </w:pPr>
    </w:p>
    <w:p w14:paraId="4EB2FB8B" w14:textId="77777777" w:rsidR="00A8614F" w:rsidRDefault="00A8614F" w:rsidP="00A8614F">
      <w:pPr>
        <w:rPr>
          <w:lang w:val="ru-RU"/>
        </w:rPr>
      </w:pPr>
    </w:p>
    <w:p w14:paraId="4368D65E" w14:textId="77777777" w:rsidR="00A8614F" w:rsidRDefault="00A8614F" w:rsidP="00A8614F">
      <w:pPr>
        <w:rPr>
          <w:lang w:val="ru-RU"/>
        </w:rPr>
      </w:pPr>
    </w:p>
    <w:p w14:paraId="27F4A9F1" w14:textId="77777777" w:rsidR="00A8614F" w:rsidRDefault="00A8614F" w:rsidP="00A8614F">
      <w:pPr>
        <w:rPr>
          <w:lang w:val="ru-RU"/>
        </w:rPr>
      </w:pPr>
    </w:p>
    <w:p w14:paraId="70285B90" w14:textId="77777777" w:rsidR="00A8614F" w:rsidRDefault="00A8614F" w:rsidP="00A8614F">
      <w:pPr>
        <w:rPr>
          <w:lang w:val="ru-RU"/>
        </w:rPr>
      </w:pPr>
    </w:p>
    <w:p w14:paraId="574D9B6C" w14:textId="77777777" w:rsidR="00A8614F" w:rsidRDefault="00A8614F" w:rsidP="00A8614F">
      <w:pPr>
        <w:rPr>
          <w:lang w:val="ru-RU"/>
        </w:rPr>
      </w:pPr>
    </w:p>
    <w:p w14:paraId="57505EAA" w14:textId="77777777" w:rsidR="00A8614F" w:rsidRDefault="00A8614F" w:rsidP="00A8614F">
      <w:pPr>
        <w:rPr>
          <w:lang w:val="ru-RU"/>
        </w:rPr>
      </w:pPr>
    </w:p>
    <w:p w14:paraId="414C9732" w14:textId="77777777" w:rsidR="00A8614F" w:rsidRDefault="00A8614F" w:rsidP="00A8614F">
      <w:pPr>
        <w:rPr>
          <w:lang w:val="ru-RU"/>
        </w:rPr>
      </w:pPr>
    </w:p>
    <w:p w14:paraId="3251212C" w14:textId="77777777" w:rsidR="00A8614F" w:rsidRDefault="00A8614F" w:rsidP="00A8614F">
      <w:pPr>
        <w:rPr>
          <w:lang w:val="ru-RU"/>
        </w:rPr>
      </w:pPr>
    </w:p>
    <w:p w14:paraId="6D725DD0" w14:textId="77777777" w:rsidR="00A8614F" w:rsidRDefault="00A8614F" w:rsidP="00A8614F">
      <w:pPr>
        <w:rPr>
          <w:lang w:val="ru-RU"/>
        </w:rPr>
      </w:pPr>
    </w:p>
    <w:p w14:paraId="5785E3AE" w14:textId="77777777" w:rsidR="00A8614F" w:rsidRDefault="00A8614F" w:rsidP="00A8614F">
      <w:pPr>
        <w:rPr>
          <w:lang w:val="ru-RU"/>
        </w:rPr>
      </w:pPr>
    </w:p>
    <w:p w14:paraId="467C7270" w14:textId="77777777" w:rsidR="00A8614F" w:rsidRDefault="00A8614F" w:rsidP="00A8614F">
      <w:pPr>
        <w:rPr>
          <w:lang w:val="ru-RU"/>
        </w:rPr>
      </w:pPr>
    </w:p>
    <w:p w14:paraId="2F3EFF91" w14:textId="77777777" w:rsidR="00A8614F" w:rsidRDefault="00A8614F" w:rsidP="00A8614F">
      <w:pPr>
        <w:rPr>
          <w:lang w:val="ru-RU"/>
        </w:rPr>
        <w:sectPr w:rsidR="00A8614F">
          <w:pgSz w:w="12240" w:h="15840"/>
          <w:pgMar w:top="1440" w:right="1440" w:bottom="1440" w:left="1440" w:header="720" w:footer="720" w:gutter="0"/>
          <w:cols w:space="720"/>
          <w:docGrid w:linePitch="360"/>
        </w:sectPr>
      </w:pPr>
    </w:p>
    <w:p w14:paraId="1EDF1F17" w14:textId="77777777" w:rsidR="00A8614F" w:rsidRDefault="00A8614F" w:rsidP="00A8614F">
      <w:pPr>
        <w:pStyle w:val="afd"/>
        <w:rPr>
          <w:lang w:val="ru-RU"/>
        </w:rPr>
      </w:pPr>
      <w:bookmarkStart w:id="182" w:name="_Ref496690943"/>
      <w:r>
        <w:lastRenderedPageBreak/>
        <w:t xml:space="preserve">Таблица </w:t>
      </w:r>
      <w:r w:rsidR="00AD5AD2">
        <w:fldChar w:fldCharType="begin"/>
      </w:r>
      <w:r w:rsidR="00AD5AD2">
        <w:instrText xml:space="preserve"> SEQ Таблица \* ARABIC </w:instrText>
      </w:r>
      <w:r w:rsidR="00AD5AD2">
        <w:fldChar w:fldCharType="separate"/>
      </w:r>
      <w:r>
        <w:rPr>
          <w:noProof/>
        </w:rPr>
        <w:t>1</w:t>
      </w:r>
      <w:r w:rsidR="00AD5AD2">
        <w:rPr>
          <w:noProof/>
        </w:rPr>
        <w:fldChar w:fldCharType="end"/>
      </w:r>
      <w:bookmarkEnd w:id="182"/>
      <w:r>
        <w:rPr>
          <w:lang w:val="ru-RU"/>
        </w:rPr>
        <w:t xml:space="preserve"> </w:t>
      </w:r>
      <w:r w:rsidRPr="00C975FD">
        <w:rPr>
          <w:lang w:val="ru-RU"/>
        </w:rPr>
        <w:t>Записи информационного блока</w:t>
      </w:r>
    </w:p>
    <w:tbl>
      <w:tblPr>
        <w:tblStyle w:val="a8"/>
        <w:tblW w:w="13675" w:type="dxa"/>
        <w:tblLayout w:type="fixed"/>
        <w:tblLook w:val="04A0" w:firstRow="1" w:lastRow="0" w:firstColumn="1" w:lastColumn="0" w:noHBand="0" w:noVBand="1"/>
      </w:tblPr>
      <w:tblGrid>
        <w:gridCol w:w="1008"/>
        <w:gridCol w:w="900"/>
        <w:gridCol w:w="5107"/>
        <w:gridCol w:w="6660"/>
      </w:tblGrid>
      <w:tr w:rsidR="00A8614F" w:rsidRPr="00720600" w14:paraId="5A8F6078" w14:textId="77777777" w:rsidTr="00A8614F">
        <w:tc>
          <w:tcPr>
            <w:tcW w:w="1008" w:type="dxa"/>
          </w:tcPr>
          <w:p w14:paraId="70B87EC8" w14:textId="77777777" w:rsidR="00A8614F" w:rsidRPr="00897872" w:rsidRDefault="00A8614F" w:rsidP="00A8614F">
            <w:pPr>
              <w:ind w:left="-23" w:firstLine="0"/>
              <w:rPr>
                <w:b/>
                <w:sz w:val="20"/>
                <w:szCs w:val="20"/>
              </w:rPr>
            </w:pPr>
            <w:r w:rsidRPr="00897872">
              <w:rPr>
                <w:b/>
                <w:sz w:val="20"/>
                <w:szCs w:val="20"/>
              </w:rPr>
              <w:t>Элемент</w:t>
            </w:r>
          </w:p>
        </w:tc>
        <w:tc>
          <w:tcPr>
            <w:tcW w:w="900" w:type="dxa"/>
          </w:tcPr>
          <w:p w14:paraId="70E4BF28" w14:textId="77777777" w:rsidR="00A8614F" w:rsidRPr="00897872" w:rsidRDefault="00A8614F" w:rsidP="00A8614F">
            <w:pPr>
              <w:ind w:left="-23" w:firstLine="0"/>
              <w:rPr>
                <w:b/>
                <w:sz w:val="20"/>
                <w:szCs w:val="20"/>
              </w:rPr>
            </w:pPr>
            <w:r w:rsidRPr="00897872">
              <w:rPr>
                <w:b/>
                <w:sz w:val="20"/>
                <w:szCs w:val="20"/>
              </w:rPr>
              <w:t>Порядок</w:t>
            </w:r>
          </w:p>
        </w:tc>
        <w:tc>
          <w:tcPr>
            <w:tcW w:w="5107" w:type="dxa"/>
          </w:tcPr>
          <w:p w14:paraId="12864F28" w14:textId="77777777" w:rsidR="00A8614F" w:rsidRPr="00897872" w:rsidRDefault="00A8614F" w:rsidP="00A8614F">
            <w:pPr>
              <w:ind w:left="-23" w:firstLine="0"/>
              <w:rPr>
                <w:b/>
                <w:sz w:val="20"/>
                <w:szCs w:val="20"/>
              </w:rPr>
            </w:pPr>
            <w:r w:rsidRPr="00897872">
              <w:rPr>
                <w:b/>
                <w:sz w:val="20"/>
                <w:szCs w:val="20"/>
              </w:rPr>
              <w:t>Запись</w:t>
            </w:r>
          </w:p>
        </w:tc>
        <w:tc>
          <w:tcPr>
            <w:tcW w:w="6660" w:type="dxa"/>
          </w:tcPr>
          <w:p w14:paraId="45975B1E" w14:textId="77777777" w:rsidR="00A8614F" w:rsidRPr="00897872" w:rsidRDefault="00A8614F" w:rsidP="00A8614F">
            <w:pPr>
              <w:ind w:left="-23" w:firstLine="0"/>
              <w:rPr>
                <w:b/>
                <w:sz w:val="20"/>
                <w:szCs w:val="20"/>
              </w:rPr>
            </w:pPr>
            <w:r w:rsidRPr="00897872">
              <w:rPr>
                <w:b/>
                <w:sz w:val="20"/>
                <w:szCs w:val="20"/>
              </w:rPr>
              <w:t>Примечание</w:t>
            </w:r>
          </w:p>
        </w:tc>
      </w:tr>
      <w:tr w:rsidR="00A8614F" w:rsidRPr="00AD5AD2" w14:paraId="40E286A0" w14:textId="77777777" w:rsidTr="00A8614F">
        <w:tc>
          <w:tcPr>
            <w:tcW w:w="13675" w:type="dxa"/>
            <w:gridSpan w:val="4"/>
          </w:tcPr>
          <w:p w14:paraId="4974BBE0" w14:textId="77777777" w:rsidR="00A8614F" w:rsidRPr="00A8614F" w:rsidRDefault="00A8614F" w:rsidP="00A8614F">
            <w:pPr>
              <w:ind w:left="-23" w:firstLine="0"/>
              <w:rPr>
                <w:b/>
                <w:color w:val="FF0000"/>
                <w:sz w:val="20"/>
                <w:szCs w:val="20"/>
                <w:lang w:val="ru-RU"/>
              </w:rPr>
            </w:pPr>
            <w:r w:rsidRPr="00A8614F">
              <w:rPr>
                <w:b/>
                <w:color w:val="FF0000"/>
                <w:sz w:val="20"/>
                <w:szCs w:val="20"/>
                <w:lang w:val="ru-RU"/>
              </w:rPr>
              <w:t>Применительно для всех типов записей информационного блока!!!</w:t>
            </w:r>
          </w:p>
          <w:p w14:paraId="1E5869E0" w14:textId="77777777" w:rsidR="00A8614F" w:rsidRPr="00A8614F" w:rsidRDefault="00A8614F" w:rsidP="00A8614F">
            <w:pPr>
              <w:ind w:left="-23" w:firstLine="0"/>
              <w:rPr>
                <w:b/>
                <w:sz w:val="20"/>
                <w:szCs w:val="20"/>
                <w:lang w:val="ru-RU"/>
              </w:rPr>
            </w:pPr>
            <w:r w:rsidRPr="00A8614F">
              <w:rPr>
                <w:sz w:val="20"/>
                <w:szCs w:val="20"/>
                <w:lang w:val="ru-RU"/>
              </w:rPr>
              <w:t>Запись, которая должна появится в результате действия пользователя должна сопровождаться именем данного пользователя, если этот пользователь не инициатор процесса, либо не владелец задания, а заместители двух последних с указанием типа заместителя (временный и постоянный).</w:t>
            </w:r>
          </w:p>
        </w:tc>
      </w:tr>
      <w:tr w:rsidR="00A8614F" w:rsidRPr="00720600" w14:paraId="4D52B9D8" w14:textId="77777777" w:rsidTr="00A8614F">
        <w:trPr>
          <w:trHeight w:val="1223"/>
        </w:trPr>
        <w:tc>
          <w:tcPr>
            <w:tcW w:w="1008" w:type="dxa"/>
            <w:vMerge w:val="restart"/>
          </w:tcPr>
          <w:p w14:paraId="4D537035" w14:textId="77777777" w:rsidR="00A8614F" w:rsidRPr="00A8614F" w:rsidRDefault="00A8614F" w:rsidP="00A8614F">
            <w:pPr>
              <w:ind w:left="-23" w:firstLine="0"/>
              <w:rPr>
                <w:b/>
                <w:sz w:val="20"/>
                <w:szCs w:val="20"/>
                <w:lang w:val="ru-RU"/>
              </w:rPr>
            </w:pPr>
          </w:p>
          <w:p w14:paraId="1504710E" w14:textId="77777777" w:rsidR="00A8614F" w:rsidRPr="00720600" w:rsidRDefault="00A8614F" w:rsidP="00A8614F">
            <w:pPr>
              <w:ind w:left="-23" w:firstLine="0"/>
              <w:rPr>
                <w:sz w:val="20"/>
                <w:szCs w:val="20"/>
              </w:rPr>
            </w:pPr>
            <w:r w:rsidRPr="00720600">
              <w:rPr>
                <w:sz w:val="20"/>
                <w:szCs w:val="20"/>
              </w:rPr>
              <w:t>Имя Инициатора основного процесса/</w:t>
            </w:r>
          </w:p>
          <w:p w14:paraId="6671EAB8" w14:textId="77777777" w:rsidR="00A8614F" w:rsidRPr="00720600" w:rsidRDefault="00A8614F" w:rsidP="00A8614F">
            <w:pPr>
              <w:ind w:left="-23" w:firstLine="0"/>
              <w:rPr>
                <w:sz w:val="20"/>
                <w:szCs w:val="20"/>
              </w:rPr>
            </w:pPr>
            <w:r w:rsidRPr="00720600">
              <w:rPr>
                <w:sz w:val="20"/>
                <w:szCs w:val="20"/>
              </w:rPr>
              <w:t>Задание</w:t>
            </w:r>
          </w:p>
          <w:p w14:paraId="3B467D5F" w14:textId="77777777" w:rsidR="00A8614F" w:rsidRPr="00897872" w:rsidRDefault="00A8614F" w:rsidP="00A8614F">
            <w:pPr>
              <w:ind w:left="-23"/>
              <w:rPr>
                <w:b/>
                <w:sz w:val="20"/>
                <w:szCs w:val="20"/>
              </w:rPr>
            </w:pPr>
          </w:p>
        </w:tc>
        <w:tc>
          <w:tcPr>
            <w:tcW w:w="12667" w:type="dxa"/>
            <w:gridSpan w:val="3"/>
          </w:tcPr>
          <w:p w14:paraId="1A4467E7" w14:textId="77777777" w:rsidR="00A8614F" w:rsidRPr="00897872" w:rsidRDefault="00A8614F" w:rsidP="00A8614F">
            <w:pPr>
              <w:ind w:left="-23" w:firstLine="0"/>
              <w:rPr>
                <w:b/>
                <w:sz w:val="20"/>
                <w:szCs w:val="20"/>
              </w:rPr>
            </w:pPr>
            <w:r>
              <w:rPr>
                <w:noProof/>
                <w:lang w:val="ru-RU" w:eastAsia="ru-RU"/>
              </w:rPr>
              <w:drawing>
                <wp:inline distT="0" distB="0" distL="0" distR="0" wp14:anchorId="3E976165" wp14:editId="50803F99">
                  <wp:extent cx="4705350" cy="728268"/>
                  <wp:effectExtent l="0" t="0" r="0" b="0"/>
                  <wp:docPr id="898"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87765" cy="741024"/>
                          </a:xfrm>
                          <a:prstGeom prst="rect">
                            <a:avLst/>
                          </a:prstGeom>
                        </pic:spPr>
                      </pic:pic>
                    </a:graphicData>
                  </a:graphic>
                </wp:inline>
              </w:drawing>
            </w:r>
          </w:p>
        </w:tc>
      </w:tr>
      <w:tr w:rsidR="00A8614F" w:rsidRPr="00AD5AD2" w14:paraId="5B5AC711" w14:textId="77777777" w:rsidTr="00A8614F">
        <w:trPr>
          <w:trHeight w:val="3050"/>
        </w:trPr>
        <w:tc>
          <w:tcPr>
            <w:tcW w:w="1008" w:type="dxa"/>
            <w:vMerge/>
          </w:tcPr>
          <w:p w14:paraId="79B084C2" w14:textId="77777777" w:rsidR="00A8614F" w:rsidRPr="00720600" w:rsidRDefault="00A8614F" w:rsidP="00A8614F">
            <w:pPr>
              <w:ind w:left="-23" w:firstLine="0"/>
              <w:rPr>
                <w:sz w:val="20"/>
                <w:szCs w:val="20"/>
              </w:rPr>
            </w:pPr>
          </w:p>
        </w:tc>
        <w:tc>
          <w:tcPr>
            <w:tcW w:w="900" w:type="dxa"/>
          </w:tcPr>
          <w:p w14:paraId="03E1F8E5" w14:textId="77777777" w:rsidR="00A8614F" w:rsidRPr="00720600" w:rsidRDefault="00A8614F" w:rsidP="00A8614F">
            <w:pPr>
              <w:ind w:left="-23" w:firstLine="0"/>
              <w:rPr>
                <w:sz w:val="20"/>
                <w:szCs w:val="20"/>
              </w:rPr>
            </w:pPr>
            <w:r w:rsidRPr="00720600">
              <w:rPr>
                <w:sz w:val="20"/>
                <w:szCs w:val="20"/>
              </w:rPr>
              <w:t>1/5</w:t>
            </w:r>
          </w:p>
        </w:tc>
        <w:tc>
          <w:tcPr>
            <w:tcW w:w="5107" w:type="dxa"/>
          </w:tcPr>
          <w:p w14:paraId="0F162AC2" w14:textId="77777777" w:rsidR="00A8614F" w:rsidRPr="00A8614F" w:rsidRDefault="00A8614F" w:rsidP="00A8614F">
            <w:pPr>
              <w:ind w:left="-23" w:firstLine="0"/>
              <w:rPr>
                <w:sz w:val="20"/>
                <w:szCs w:val="20"/>
                <w:lang w:val="ru-RU"/>
              </w:rPr>
            </w:pPr>
            <w:r w:rsidRPr="00A8614F">
              <w:rPr>
                <w:sz w:val="20"/>
                <w:szCs w:val="20"/>
                <w:lang w:val="ru-RU"/>
              </w:rPr>
              <w:t>Документ открыт:  [Дата и время 1]</w:t>
            </w:r>
          </w:p>
          <w:p w14:paraId="6073057A" w14:textId="77777777" w:rsidR="00A8614F" w:rsidRPr="00A8614F" w:rsidRDefault="00A8614F" w:rsidP="00A8614F">
            <w:pPr>
              <w:ind w:left="-23" w:firstLine="0"/>
              <w:rPr>
                <w:sz w:val="20"/>
                <w:szCs w:val="20"/>
                <w:lang w:val="ru-RU"/>
              </w:rPr>
            </w:pPr>
            <w:r w:rsidRPr="00A8614F">
              <w:rPr>
                <w:sz w:val="20"/>
                <w:szCs w:val="20"/>
                <w:lang w:val="ru-RU"/>
              </w:rPr>
              <w:t xml:space="preserve">                                       [ Дата и время 2 ]</w:t>
            </w:r>
          </w:p>
          <w:p w14:paraId="37A61195" w14:textId="77777777" w:rsidR="00A8614F" w:rsidRPr="00A8614F" w:rsidRDefault="00A8614F" w:rsidP="00A8614F">
            <w:pPr>
              <w:ind w:left="-23" w:firstLine="0"/>
              <w:rPr>
                <w:sz w:val="20"/>
                <w:szCs w:val="20"/>
                <w:lang w:val="ru-RU"/>
              </w:rPr>
            </w:pPr>
            <w:r w:rsidRPr="00A8614F">
              <w:rPr>
                <w:sz w:val="20"/>
                <w:szCs w:val="20"/>
                <w:lang w:val="ru-RU"/>
              </w:rPr>
              <w:t xml:space="preserve">                                       …</w:t>
            </w:r>
          </w:p>
          <w:p w14:paraId="78FD490F" w14:textId="77777777" w:rsidR="00A8614F" w:rsidRPr="00A8614F" w:rsidRDefault="00A8614F" w:rsidP="00A8614F">
            <w:pPr>
              <w:ind w:left="-23" w:firstLine="0"/>
              <w:rPr>
                <w:sz w:val="20"/>
                <w:szCs w:val="20"/>
                <w:lang w:val="ru-RU"/>
              </w:rPr>
            </w:pPr>
            <w:r w:rsidRPr="00A8614F">
              <w:rPr>
                <w:sz w:val="20"/>
                <w:szCs w:val="20"/>
                <w:lang w:val="ru-RU"/>
              </w:rPr>
              <w:t xml:space="preserve">                                       [Дата и время </w:t>
            </w:r>
            <w:r w:rsidRPr="00720600">
              <w:rPr>
                <w:sz w:val="20"/>
                <w:szCs w:val="20"/>
              </w:rPr>
              <w:t>N</w:t>
            </w:r>
            <w:r w:rsidRPr="00A8614F">
              <w:rPr>
                <w:sz w:val="20"/>
                <w:szCs w:val="20"/>
                <w:lang w:val="ru-RU"/>
              </w:rPr>
              <w:t>]</w:t>
            </w:r>
          </w:p>
          <w:p w14:paraId="27E8ACAD" w14:textId="77777777" w:rsidR="00A8614F" w:rsidRPr="00A8614F" w:rsidRDefault="00A8614F" w:rsidP="00A8614F">
            <w:pPr>
              <w:ind w:left="-23" w:firstLine="0"/>
              <w:rPr>
                <w:sz w:val="20"/>
                <w:szCs w:val="20"/>
                <w:lang w:val="ru-RU"/>
              </w:rPr>
            </w:pPr>
          </w:p>
          <w:p w14:paraId="243535CD" w14:textId="77777777" w:rsidR="00A8614F" w:rsidRDefault="00A8614F" w:rsidP="00A8614F">
            <w:pPr>
              <w:ind w:left="-23" w:firstLine="0"/>
              <w:rPr>
                <w:sz w:val="20"/>
                <w:szCs w:val="20"/>
              </w:rPr>
            </w:pPr>
            <w:r w:rsidRPr="00720600">
              <w:rPr>
                <w:sz w:val="20"/>
                <w:szCs w:val="20"/>
              </w:rPr>
              <w:t>(Открытие карточки документа)</w:t>
            </w:r>
          </w:p>
          <w:p w14:paraId="285DC1DB" w14:textId="77777777" w:rsidR="00A8614F" w:rsidRDefault="00A8614F" w:rsidP="00A8614F">
            <w:pPr>
              <w:ind w:left="-23" w:firstLine="0"/>
              <w:rPr>
                <w:sz w:val="20"/>
                <w:szCs w:val="20"/>
              </w:rPr>
            </w:pPr>
          </w:p>
          <w:p w14:paraId="2FE2B3DE" w14:textId="77777777" w:rsidR="00A8614F" w:rsidRPr="00720600" w:rsidRDefault="00A8614F" w:rsidP="00A8614F">
            <w:pPr>
              <w:ind w:left="-23" w:firstLine="0"/>
              <w:rPr>
                <w:sz w:val="20"/>
                <w:szCs w:val="20"/>
              </w:rPr>
            </w:pPr>
          </w:p>
        </w:tc>
        <w:tc>
          <w:tcPr>
            <w:tcW w:w="6660" w:type="dxa"/>
          </w:tcPr>
          <w:p w14:paraId="271B262A" w14:textId="77777777" w:rsidR="00A8614F" w:rsidRPr="00A8614F" w:rsidRDefault="00A8614F" w:rsidP="00A8614F">
            <w:pPr>
              <w:ind w:left="-23" w:firstLine="0"/>
              <w:rPr>
                <w:sz w:val="20"/>
                <w:szCs w:val="20"/>
                <w:lang w:val="ru-RU"/>
              </w:rPr>
            </w:pPr>
            <w:commentRangeStart w:id="183"/>
            <w:commentRangeStart w:id="184"/>
            <w:r w:rsidRPr="00A8614F">
              <w:rPr>
                <w:sz w:val="20"/>
                <w:szCs w:val="20"/>
                <w:lang w:val="ru-RU"/>
              </w:rPr>
              <w:t xml:space="preserve">Запись должна появляться по факту для процесса любого состояния, кроме «Проект». Должно учитываться открытие с момента запуска процесса. </w:t>
            </w:r>
            <w:commentRangeEnd w:id="183"/>
            <w:r w:rsidRPr="00720600">
              <w:rPr>
                <w:sz w:val="20"/>
                <w:szCs w:val="20"/>
              </w:rPr>
              <w:commentReference w:id="183"/>
            </w:r>
            <w:commentRangeEnd w:id="184"/>
          </w:p>
          <w:p w14:paraId="5793DCEB" w14:textId="77777777" w:rsidR="00A8614F" w:rsidRPr="00A8614F" w:rsidRDefault="00A8614F" w:rsidP="00A8614F">
            <w:pPr>
              <w:ind w:left="-23" w:firstLine="0"/>
              <w:rPr>
                <w:sz w:val="20"/>
                <w:szCs w:val="20"/>
                <w:lang w:val="ru-RU"/>
              </w:rPr>
            </w:pPr>
            <w:r w:rsidRPr="00A8614F">
              <w:rPr>
                <w:sz w:val="20"/>
                <w:szCs w:val="20"/>
                <w:lang w:val="ru-RU"/>
              </w:rPr>
              <w:t xml:space="preserve">Должно фиксироваться каждое открытие как инициатором процесса/владельцем задания, так и их заместителями с указанием типа заместителя: временный и постоянный, см. </w:t>
            </w:r>
            <w:r w:rsidRPr="00392AC0">
              <w:rPr>
                <w:sz w:val="20"/>
                <w:szCs w:val="20"/>
              </w:rPr>
              <w:commentReference w:id="184"/>
            </w:r>
            <w:r w:rsidRPr="00392AC0">
              <w:rPr>
                <w:sz w:val="20"/>
                <w:szCs w:val="20"/>
              </w:rPr>
              <w:fldChar w:fldCharType="begin"/>
            </w:r>
            <w:r w:rsidRPr="00A8614F">
              <w:rPr>
                <w:sz w:val="20"/>
                <w:szCs w:val="20"/>
                <w:lang w:val="ru-RU"/>
              </w:rPr>
              <w:instrText xml:space="preserve"> </w:instrText>
            </w:r>
            <w:r w:rsidRPr="00392AC0">
              <w:rPr>
                <w:sz w:val="20"/>
                <w:szCs w:val="20"/>
              </w:rPr>
              <w:instrText>REF</w:instrText>
            </w:r>
            <w:r w:rsidRPr="00A8614F">
              <w:rPr>
                <w:sz w:val="20"/>
                <w:szCs w:val="20"/>
                <w:lang w:val="ru-RU"/>
              </w:rPr>
              <w:instrText xml:space="preserve"> _</w:instrText>
            </w:r>
            <w:r w:rsidRPr="00392AC0">
              <w:rPr>
                <w:sz w:val="20"/>
                <w:szCs w:val="20"/>
              </w:rPr>
              <w:instrText>Ref</w:instrText>
            </w:r>
            <w:r w:rsidRPr="00A8614F">
              <w:rPr>
                <w:sz w:val="20"/>
                <w:szCs w:val="20"/>
                <w:lang w:val="ru-RU"/>
              </w:rPr>
              <w:instrText>496809905 \</w:instrText>
            </w:r>
            <w:r w:rsidRPr="00392AC0">
              <w:rPr>
                <w:sz w:val="20"/>
                <w:szCs w:val="20"/>
              </w:rPr>
              <w:instrText>h</w:instrText>
            </w:r>
            <w:r w:rsidRPr="00A8614F">
              <w:rPr>
                <w:sz w:val="20"/>
                <w:szCs w:val="20"/>
                <w:lang w:val="ru-RU"/>
              </w:rPr>
              <w:instrText xml:space="preserve">  \* </w:instrText>
            </w:r>
            <w:r>
              <w:rPr>
                <w:sz w:val="20"/>
                <w:szCs w:val="20"/>
              </w:rPr>
              <w:instrText>MERGEFORMAT</w:instrText>
            </w:r>
            <w:r w:rsidRPr="00A8614F">
              <w:rPr>
                <w:sz w:val="20"/>
                <w:szCs w:val="20"/>
                <w:lang w:val="ru-RU"/>
              </w:rPr>
              <w:instrText xml:space="preserve"> </w:instrText>
            </w:r>
            <w:r w:rsidRPr="00392AC0">
              <w:rPr>
                <w:sz w:val="20"/>
                <w:szCs w:val="20"/>
              </w:rPr>
            </w:r>
            <w:r w:rsidRPr="00392AC0">
              <w:rPr>
                <w:sz w:val="20"/>
                <w:szCs w:val="20"/>
              </w:rPr>
              <w:fldChar w:fldCharType="separate"/>
            </w:r>
            <w:r w:rsidRPr="00A8614F">
              <w:rPr>
                <w:sz w:val="20"/>
                <w:szCs w:val="20"/>
                <w:lang w:val="ru-RU"/>
              </w:rPr>
              <w:t xml:space="preserve">Рисунок </w:t>
            </w:r>
            <w:r w:rsidRPr="00A8614F">
              <w:rPr>
                <w:noProof/>
                <w:sz w:val="20"/>
                <w:szCs w:val="20"/>
                <w:lang w:val="ru-RU"/>
              </w:rPr>
              <w:t>2</w:t>
            </w:r>
            <w:r w:rsidRPr="00392AC0">
              <w:rPr>
                <w:sz w:val="20"/>
                <w:szCs w:val="20"/>
              </w:rPr>
              <w:fldChar w:fldCharType="end"/>
            </w:r>
            <w:r w:rsidRPr="00A8614F">
              <w:rPr>
                <w:sz w:val="20"/>
                <w:szCs w:val="20"/>
                <w:lang w:val="ru-RU"/>
              </w:rPr>
              <w:t xml:space="preserve">. </w:t>
            </w:r>
          </w:p>
          <w:p w14:paraId="5E8EFE08" w14:textId="77777777" w:rsidR="00A8614F" w:rsidRPr="00A8614F" w:rsidRDefault="00A8614F" w:rsidP="00A8614F">
            <w:pPr>
              <w:ind w:left="-23" w:firstLine="0"/>
              <w:rPr>
                <w:sz w:val="20"/>
                <w:szCs w:val="20"/>
                <w:lang w:val="ru-RU"/>
              </w:rPr>
            </w:pPr>
            <w:r w:rsidRPr="00A8614F">
              <w:rPr>
                <w:sz w:val="20"/>
                <w:szCs w:val="20"/>
                <w:lang w:val="ru-RU"/>
              </w:rPr>
              <w:t xml:space="preserve">Каждая запись должна быть на отдельной строке и записи должны быть отсортированы по дате и времени по возрастанию, чтобы прослеживалась хронология открытия документа. </w:t>
            </w:r>
          </w:p>
          <w:p w14:paraId="2EB470DE" w14:textId="77777777" w:rsidR="00A8614F" w:rsidRPr="00A8614F" w:rsidRDefault="00A8614F" w:rsidP="00A8614F">
            <w:pPr>
              <w:ind w:left="-23" w:firstLine="0"/>
              <w:rPr>
                <w:sz w:val="20"/>
                <w:szCs w:val="20"/>
                <w:lang w:val="ru-RU"/>
              </w:rPr>
            </w:pPr>
            <w:r w:rsidRPr="00A8614F">
              <w:rPr>
                <w:sz w:val="20"/>
                <w:szCs w:val="20"/>
                <w:lang w:val="ru-RU"/>
              </w:rPr>
              <w:t>При этом открытия карточки инициатором процесса и его заместителями должны быть перечислены под именем процесса, а владельцем задания и его заместителями – под соответствующей записью задания.</w:t>
            </w:r>
          </w:p>
        </w:tc>
      </w:tr>
      <w:tr w:rsidR="00A8614F" w:rsidRPr="00AD5AD2" w14:paraId="06509CEF" w14:textId="77777777" w:rsidTr="00A8614F">
        <w:tc>
          <w:tcPr>
            <w:tcW w:w="1008" w:type="dxa"/>
            <w:vMerge/>
          </w:tcPr>
          <w:p w14:paraId="4493CFE3" w14:textId="77777777" w:rsidR="00A8614F" w:rsidRPr="00A8614F" w:rsidRDefault="00A8614F" w:rsidP="00A8614F">
            <w:pPr>
              <w:ind w:left="-23" w:firstLine="0"/>
              <w:rPr>
                <w:sz w:val="20"/>
                <w:szCs w:val="20"/>
                <w:lang w:val="ru-RU"/>
              </w:rPr>
            </w:pPr>
          </w:p>
        </w:tc>
        <w:tc>
          <w:tcPr>
            <w:tcW w:w="900" w:type="dxa"/>
          </w:tcPr>
          <w:p w14:paraId="759B02D7" w14:textId="77777777" w:rsidR="00A8614F" w:rsidRPr="00720600" w:rsidRDefault="00A8614F" w:rsidP="00A8614F">
            <w:pPr>
              <w:ind w:left="-23" w:firstLine="0"/>
              <w:rPr>
                <w:sz w:val="20"/>
                <w:szCs w:val="20"/>
              </w:rPr>
            </w:pPr>
            <w:r w:rsidRPr="00720600">
              <w:rPr>
                <w:sz w:val="20"/>
                <w:szCs w:val="20"/>
              </w:rPr>
              <w:t>2/6</w:t>
            </w:r>
          </w:p>
        </w:tc>
        <w:tc>
          <w:tcPr>
            <w:tcW w:w="5107" w:type="dxa"/>
          </w:tcPr>
          <w:p w14:paraId="56C8E7F7" w14:textId="77777777" w:rsidR="00A8614F" w:rsidRPr="00A8614F" w:rsidRDefault="00A8614F" w:rsidP="00A8614F">
            <w:pPr>
              <w:ind w:left="-23" w:firstLine="0"/>
              <w:rPr>
                <w:sz w:val="20"/>
                <w:szCs w:val="20"/>
                <w:lang w:val="ru-RU"/>
              </w:rPr>
            </w:pPr>
            <w:r w:rsidRPr="00A8614F">
              <w:rPr>
                <w:sz w:val="20"/>
                <w:szCs w:val="20"/>
                <w:lang w:val="ru-RU"/>
              </w:rPr>
              <w:t>Документ изменен:  [Дата и время 1]</w:t>
            </w:r>
          </w:p>
          <w:p w14:paraId="7477E44A" w14:textId="77777777" w:rsidR="00A8614F" w:rsidRPr="00A8614F" w:rsidRDefault="00A8614F" w:rsidP="00A8614F">
            <w:pPr>
              <w:ind w:left="-23" w:firstLine="0"/>
              <w:rPr>
                <w:sz w:val="20"/>
                <w:szCs w:val="20"/>
                <w:lang w:val="ru-RU"/>
              </w:rPr>
            </w:pPr>
            <w:r w:rsidRPr="00A8614F">
              <w:rPr>
                <w:sz w:val="20"/>
                <w:szCs w:val="20"/>
                <w:lang w:val="ru-RU"/>
              </w:rPr>
              <w:t xml:space="preserve">                                          [Дата и время 2]</w:t>
            </w:r>
          </w:p>
          <w:p w14:paraId="367DEADC" w14:textId="77777777" w:rsidR="00A8614F" w:rsidRPr="00A8614F" w:rsidRDefault="00A8614F" w:rsidP="00A8614F">
            <w:pPr>
              <w:ind w:left="-23" w:firstLine="0"/>
              <w:rPr>
                <w:sz w:val="20"/>
                <w:szCs w:val="20"/>
                <w:lang w:val="ru-RU"/>
              </w:rPr>
            </w:pPr>
            <w:r w:rsidRPr="00A8614F">
              <w:rPr>
                <w:sz w:val="20"/>
                <w:szCs w:val="20"/>
                <w:lang w:val="ru-RU"/>
              </w:rPr>
              <w:t xml:space="preserve">                                          …</w:t>
            </w:r>
          </w:p>
          <w:p w14:paraId="17A7DD0E" w14:textId="77777777" w:rsidR="00A8614F" w:rsidRPr="00A8614F" w:rsidRDefault="00A8614F" w:rsidP="00A8614F">
            <w:pPr>
              <w:ind w:left="-23" w:firstLine="0"/>
              <w:rPr>
                <w:sz w:val="20"/>
                <w:szCs w:val="20"/>
                <w:lang w:val="ru-RU"/>
              </w:rPr>
            </w:pPr>
            <w:r w:rsidRPr="00A8614F">
              <w:rPr>
                <w:sz w:val="20"/>
                <w:szCs w:val="20"/>
                <w:lang w:val="ru-RU"/>
              </w:rPr>
              <w:t xml:space="preserve">                                          [Дата и время </w:t>
            </w:r>
            <w:r w:rsidRPr="00720600">
              <w:rPr>
                <w:sz w:val="20"/>
                <w:szCs w:val="20"/>
              </w:rPr>
              <w:t>N</w:t>
            </w:r>
            <w:r w:rsidRPr="00A8614F">
              <w:rPr>
                <w:sz w:val="20"/>
                <w:szCs w:val="20"/>
                <w:lang w:val="ru-RU"/>
              </w:rPr>
              <w:t>]</w:t>
            </w:r>
          </w:p>
          <w:p w14:paraId="1DD8217A" w14:textId="77777777" w:rsidR="00A8614F" w:rsidRPr="00A8614F" w:rsidRDefault="00A8614F" w:rsidP="00A8614F">
            <w:pPr>
              <w:ind w:left="-23" w:firstLine="0"/>
              <w:rPr>
                <w:sz w:val="20"/>
                <w:szCs w:val="20"/>
                <w:lang w:val="ru-RU"/>
              </w:rPr>
            </w:pPr>
          </w:p>
          <w:p w14:paraId="0789126D" w14:textId="77777777" w:rsidR="00A8614F" w:rsidRPr="00720600" w:rsidRDefault="00A8614F" w:rsidP="00A8614F">
            <w:pPr>
              <w:ind w:left="-23" w:firstLine="0"/>
              <w:rPr>
                <w:sz w:val="20"/>
                <w:szCs w:val="20"/>
              </w:rPr>
            </w:pPr>
            <w:r w:rsidRPr="00720600">
              <w:rPr>
                <w:sz w:val="20"/>
                <w:szCs w:val="20"/>
              </w:rPr>
              <w:t>(Редактирование карточки документа)</w:t>
            </w:r>
          </w:p>
        </w:tc>
        <w:tc>
          <w:tcPr>
            <w:tcW w:w="6660" w:type="dxa"/>
          </w:tcPr>
          <w:p w14:paraId="30948F8E" w14:textId="77777777" w:rsidR="00A8614F" w:rsidRPr="00A8614F" w:rsidRDefault="00A8614F" w:rsidP="00A8614F">
            <w:pPr>
              <w:ind w:left="-23" w:firstLine="0"/>
              <w:rPr>
                <w:sz w:val="20"/>
                <w:szCs w:val="20"/>
                <w:lang w:val="ru-RU"/>
              </w:rPr>
            </w:pPr>
            <w:r w:rsidRPr="00A8614F">
              <w:rPr>
                <w:sz w:val="20"/>
                <w:szCs w:val="20"/>
                <w:lang w:val="ru-RU"/>
              </w:rPr>
              <w:t>Запись должна появляться по факту для процесса любого состояния, кроме «Проект». Должно учитываться редактирование документа с момента запуска процесса.</w:t>
            </w:r>
          </w:p>
          <w:p w14:paraId="4E53F7A7" w14:textId="77777777" w:rsidR="00A8614F" w:rsidRPr="00A8614F" w:rsidRDefault="00A8614F" w:rsidP="00A8614F">
            <w:pPr>
              <w:ind w:left="-23" w:firstLine="0"/>
              <w:rPr>
                <w:sz w:val="20"/>
                <w:szCs w:val="20"/>
                <w:lang w:val="ru-RU"/>
              </w:rPr>
            </w:pPr>
            <w:r w:rsidRPr="00A8614F">
              <w:rPr>
                <w:sz w:val="20"/>
                <w:szCs w:val="20"/>
                <w:lang w:val="ru-RU"/>
              </w:rPr>
              <w:t>Также см. требования предыдущего пункта, - по аналогии.</w:t>
            </w:r>
          </w:p>
        </w:tc>
      </w:tr>
      <w:tr w:rsidR="00A8614F" w:rsidRPr="00327D1E" w14:paraId="126CA9A5" w14:textId="77777777" w:rsidTr="00A8614F">
        <w:trPr>
          <w:trHeight w:val="1835"/>
        </w:trPr>
        <w:tc>
          <w:tcPr>
            <w:tcW w:w="1008" w:type="dxa"/>
            <w:vMerge w:val="restart"/>
          </w:tcPr>
          <w:p w14:paraId="5DA13971" w14:textId="77777777" w:rsidR="00A8614F" w:rsidRPr="00A8614F" w:rsidRDefault="00A8614F" w:rsidP="00A8614F">
            <w:pPr>
              <w:ind w:left="-23" w:firstLine="0"/>
              <w:rPr>
                <w:sz w:val="20"/>
                <w:szCs w:val="20"/>
                <w:lang w:val="ru-RU"/>
              </w:rPr>
            </w:pPr>
          </w:p>
          <w:p w14:paraId="0D257BDF" w14:textId="77777777" w:rsidR="00A8614F" w:rsidRPr="00720600" w:rsidRDefault="00A8614F" w:rsidP="00A8614F">
            <w:pPr>
              <w:ind w:left="-23" w:firstLine="0"/>
              <w:rPr>
                <w:sz w:val="20"/>
                <w:szCs w:val="20"/>
              </w:rPr>
            </w:pPr>
            <w:r w:rsidRPr="00720600">
              <w:rPr>
                <w:sz w:val="20"/>
                <w:szCs w:val="20"/>
              </w:rPr>
              <w:t>Задание</w:t>
            </w:r>
          </w:p>
          <w:p w14:paraId="720DC8FD" w14:textId="77777777" w:rsidR="00A8614F" w:rsidRPr="00720600" w:rsidRDefault="00A8614F" w:rsidP="00A8614F">
            <w:pPr>
              <w:ind w:left="-23" w:firstLine="0"/>
              <w:rPr>
                <w:sz w:val="20"/>
                <w:szCs w:val="20"/>
              </w:rPr>
            </w:pPr>
          </w:p>
          <w:p w14:paraId="15E48DD8" w14:textId="77777777" w:rsidR="00A8614F" w:rsidRPr="00720600" w:rsidRDefault="00A8614F" w:rsidP="00A8614F">
            <w:pPr>
              <w:ind w:left="-23"/>
              <w:rPr>
                <w:sz w:val="20"/>
                <w:szCs w:val="20"/>
              </w:rPr>
            </w:pPr>
          </w:p>
        </w:tc>
        <w:tc>
          <w:tcPr>
            <w:tcW w:w="12667" w:type="dxa"/>
            <w:gridSpan w:val="3"/>
          </w:tcPr>
          <w:p w14:paraId="7C225BBA" w14:textId="77777777" w:rsidR="00A8614F" w:rsidRPr="00AD54C3" w:rsidRDefault="00A8614F" w:rsidP="0062678A">
            <w:pPr>
              <w:pStyle w:val="a4"/>
              <w:numPr>
                <w:ilvl w:val="0"/>
                <w:numId w:val="41"/>
              </w:numPr>
              <w:rPr>
                <w:noProof/>
              </w:rPr>
            </w:pPr>
          </w:p>
          <w:p w14:paraId="4D25DA9E" w14:textId="77777777" w:rsidR="00A8614F" w:rsidRDefault="00A8614F" w:rsidP="00A8614F">
            <w:pPr>
              <w:ind w:left="-23" w:firstLine="0"/>
              <w:rPr>
                <w:sz w:val="20"/>
                <w:szCs w:val="20"/>
              </w:rPr>
            </w:pPr>
            <w:r>
              <w:rPr>
                <w:noProof/>
                <w:lang w:val="ru-RU" w:eastAsia="ru-RU"/>
              </w:rPr>
              <w:lastRenderedPageBreak/>
              <w:drawing>
                <wp:inline distT="0" distB="0" distL="0" distR="0" wp14:anchorId="6314BD9A" wp14:editId="2DBAA1CD">
                  <wp:extent cx="4657725" cy="2011493"/>
                  <wp:effectExtent l="0" t="0" r="0" b="8255"/>
                  <wp:docPr id="899"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65512" cy="2014856"/>
                          </a:xfrm>
                          <a:prstGeom prst="rect">
                            <a:avLst/>
                          </a:prstGeom>
                        </pic:spPr>
                      </pic:pic>
                    </a:graphicData>
                  </a:graphic>
                </wp:inline>
              </w:drawing>
            </w:r>
          </w:p>
          <w:p w14:paraId="4040B68A" w14:textId="77777777" w:rsidR="00A8614F" w:rsidRPr="00AD54C3" w:rsidRDefault="00A8614F" w:rsidP="0062678A">
            <w:pPr>
              <w:pStyle w:val="a4"/>
              <w:numPr>
                <w:ilvl w:val="0"/>
                <w:numId w:val="41"/>
              </w:numPr>
              <w:rPr>
                <w:sz w:val="20"/>
                <w:szCs w:val="20"/>
              </w:rPr>
            </w:pPr>
          </w:p>
          <w:p w14:paraId="0DA7AF7E" w14:textId="77777777" w:rsidR="00A8614F" w:rsidRDefault="00A8614F" w:rsidP="00A8614F">
            <w:pPr>
              <w:ind w:left="-23" w:firstLine="0"/>
              <w:rPr>
                <w:sz w:val="20"/>
                <w:szCs w:val="20"/>
              </w:rPr>
            </w:pPr>
            <w:r>
              <w:rPr>
                <w:noProof/>
                <w:lang w:val="ru-RU" w:eastAsia="ru-RU"/>
              </w:rPr>
              <w:drawing>
                <wp:inline distT="0" distB="0" distL="0" distR="0" wp14:anchorId="6BDDFBAE" wp14:editId="3E0D239E">
                  <wp:extent cx="4961905" cy="1533333"/>
                  <wp:effectExtent l="0" t="0" r="0" b="0"/>
                  <wp:docPr id="900"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61905" cy="1533333"/>
                          </a:xfrm>
                          <a:prstGeom prst="rect">
                            <a:avLst/>
                          </a:prstGeom>
                        </pic:spPr>
                      </pic:pic>
                    </a:graphicData>
                  </a:graphic>
                </wp:inline>
              </w:drawing>
            </w:r>
          </w:p>
          <w:p w14:paraId="750422B4" w14:textId="77777777" w:rsidR="00A8614F" w:rsidRPr="00AD54C3" w:rsidRDefault="00A8614F" w:rsidP="0062678A">
            <w:pPr>
              <w:pStyle w:val="a4"/>
              <w:numPr>
                <w:ilvl w:val="0"/>
                <w:numId w:val="41"/>
              </w:numPr>
              <w:rPr>
                <w:sz w:val="20"/>
                <w:szCs w:val="20"/>
              </w:rPr>
            </w:pPr>
          </w:p>
          <w:p w14:paraId="3AB43A7E" w14:textId="77777777" w:rsidR="00A8614F" w:rsidRDefault="00A8614F" w:rsidP="00A8614F">
            <w:pPr>
              <w:ind w:left="-23" w:firstLine="0"/>
              <w:rPr>
                <w:sz w:val="20"/>
                <w:szCs w:val="20"/>
              </w:rPr>
            </w:pPr>
            <w:r>
              <w:rPr>
                <w:noProof/>
                <w:lang w:val="ru-RU" w:eastAsia="ru-RU"/>
              </w:rPr>
              <w:drawing>
                <wp:inline distT="0" distB="0" distL="0" distR="0" wp14:anchorId="191C4356" wp14:editId="6C4FF309">
                  <wp:extent cx="4961905" cy="1380952"/>
                  <wp:effectExtent l="0" t="0" r="0" b="0"/>
                  <wp:docPr id="901" name="Рисунок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61905" cy="1380952"/>
                          </a:xfrm>
                          <a:prstGeom prst="rect">
                            <a:avLst/>
                          </a:prstGeom>
                        </pic:spPr>
                      </pic:pic>
                    </a:graphicData>
                  </a:graphic>
                </wp:inline>
              </w:drawing>
            </w:r>
          </w:p>
          <w:p w14:paraId="2F34CB37" w14:textId="77777777" w:rsidR="00A8614F" w:rsidRPr="00AD54C3" w:rsidRDefault="00A8614F" w:rsidP="0062678A">
            <w:pPr>
              <w:pStyle w:val="a4"/>
              <w:numPr>
                <w:ilvl w:val="0"/>
                <w:numId w:val="41"/>
              </w:numPr>
            </w:pPr>
          </w:p>
          <w:p w14:paraId="1764D5D9" w14:textId="77777777" w:rsidR="00A8614F" w:rsidRPr="00AD54C3" w:rsidRDefault="00A8614F" w:rsidP="00A8614F">
            <w:pPr>
              <w:ind w:firstLine="0"/>
              <w:rPr>
                <w:sz w:val="20"/>
                <w:szCs w:val="20"/>
              </w:rPr>
            </w:pPr>
            <w:r>
              <w:rPr>
                <w:noProof/>
                <w:lang w:val="ru-RU" w:eastAsia="ru-RU"/>
              </w:rPr>
              <w:lastRenderedPageBreak/>
              <w:drawing>
                <wp:inline distT="0" distB="0" distL="0" distR="0" wp14:anchorId="522B9455" wp14:editId="6CE668A7">
                  <wp:extent cx="4961905" cy="1990476"/>
                  <wp:effectExtent l="0" t="0" r="0" b="0"/>
                  <wp:docPr id="902" name="Рисунок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61905" cy="1990476"/>
                          </a:xfrm>
                          <a:prstGeom prst="rect">
                            <a:avLst/>
                          </a:prstGeom>
                        </pic:spPr>
                      </pic:pic>
                    </a:graphicData>
                  </a:graphic>
                </wp:inline>
              </w:drawing>
            </w:r>
          </w:p>
        </w:tc>
      </w:tr>
      <w:tr w:rsidR="00A8614F" w:rsidRPr="00AD5AD2" w14:paraId="04894AA4" w14:textId="77777777" w:rsidTr="00A8614F">
        <w:tc>
          <w:tcPr>
            <w:tcW w:w="1008" w:type="dxa"/>
            <w:vMerge/>
          </w:tcPr>
          <w:p w14:paraId="6DB4E12D" w14:textId="77777777" w:rsidR="00A8614F" w:rsidRPr="00720600" w:rsidRDefault="00A8614F" w:rsidP="00A8614F">
            <w:pPr>
              <w:ind w:left="-23"/>
              <w:rPr>
                <w:sz w:val="20"/>
                <w:szCs w:val="20"/>
              </w:rPr>
            </w:pPr>
          </w:p>
        </w:tc>
        <w:tc>
          <w:tcPr>
            <w:tcW w:w="900" w:type="dxa"/>
          </w:tcPr>
          <w:p w14:paraId="4F2F6B11" w14:textId="77777777" w:rsidR="00A8614F" w:rsidRPr="00720600" w:rsidRDefault="00A8614F" w:rsidP="00A8614F">
            <w:pPr>
              <w:ind w:left="-23" w:firstLine="0"/>
              <w:rPr>
                <w:sz w:val="20"/>
                <w:szCs w:val="20"/>
              </w:rPr>
            </w:pPr>
            <w:r w:rsidRPr="00720600">
              <w:rPr>
                <w:sz w:val="20"/>
                <w:szCs w:val="20"/>
              </w:rPr>
              <w:t>1</w:t>
            </w:r>
          </w:p>
        </w:tc>
        <w:tc>
          <w:tcPr>
            <w:tcW w:w="5107" w:type="dxa"/>
          </w:tcPr>
          <w:p w14:paraId="692B3E6B" w14:textId="77777777" w:rsidR="00A8614F" w:rsidRPr="00A8614F" w:rsidRDefault="00A8614F" w:rsidP="00A8614F">
            <w:pPr>
              <w:ind w:left="-23" w:firstLine="0"/>
              <w:rPr>
                <w:sz w:val="20"/>
                <w:szCs w:val="20"/>
                <w:lang w:val="ru-RU"/>
              </w:rPr>
            </w:pPr>
            <w:r w:rsidRPr="00A8614F">
              <w:rPr>
                <w:sz w:val="20"/>
                <w:szCs w:val="20"/>
                <w:lang w:val="ru-RU"/>
              </w:rPr>
              <w:t>Задание создано: [Дата и время создания задания]</w:t>
            </w:r>
          </w:p>
        </w:tc>
        <w:tc>
          <w:tcPr>
            <w:tcW w:w="6660" w:type="dxa"/>
          </w:tcPr>
          <w:p w14:paraId="3B068782" w14:textId="77777777" w:rsidR="00A8614F" w:rsidRPr="00A8614F" w:rsidRDefault="00A8614F" w:rsidP="00A8614F">
            <w:pPr>
              <w:ind w:left="-23" w:firstLine="0"/>
              <w:rPr>
                <w:sz w:val="20"/>
                <w:szCs w:val="20"/>
                <w:lang w:val="ru-RU"/>
              </w:rPr>
            </w:pPr>
            <w:r w:rsidRPr="00A8614F">
              <w:rPr>
                <w:sz w:val="20"/>
                <w:szCs w:val="20"/>
                <w:lang w:val="ru-RU"/>
              </w:rPr>
              <w:t>Запись должна появляться по факту (то есть у несозданного задания не должно быть записи)</w:t>
            </w:r>
          </w:p>
        </w:tc>
      </w:tr>
      <w:tr w:rsidR="00A8614F" w:rsidRPr="00AD5AD2" w14:paraId="5D28E502" w14:textId="77777777" w:rsidTr="00A8614F">
        <w:tc>
          <w:tcPr>
            <w:tcW w:w="1008" w:type="dxa"/>
            <w:vMerge/>
          </w:tcPr>
          <w:p w14:paraId="220122D6" w14:textId="77777777" w:rsidR="00A8614F" w:rsidRPr="00A8614F" w:rsidRDefault="00A8614F" w:rsidP="00A8614F">
            <w:pPr>
              <w:ind w:left="-23"/>
              <w:rPr>
                <w:sz w:val="20"/>
                <w:szCs w:val="20"/>
                <w:lang w:val="ru-RU"/>
              </w:rPr>
            </w:pPr>
          </w:p>
        </w:tc>
        <w:tc>
          <w:tcPr>
            <w:tcW w:w="900" w:type="dxa"/>
          </w:tcPr>
          <w:p w14:paraId="20A23A7E" w14:textId="77777777" w:rsidR="00A8614F" w:rsidRPr="00720600" w:rsidRDefault="00A8614F" w:rsidP="00A8614F">
            <w:pPr>
              <w:ind w:left="-23" w:firstLine="0"/>
              <w:rPr>
                <w:sz w:val="20"/>
                <w:szCs w:val="20"/>
              </w:rPr>
            </w:pPr>
            <w:r>
              <w:rPr>
                <w:sz w:val="20"/>
                <w:szCs w:val="20"/>
              </w:rPr>
              <w:t>2</w:t>
            </w:r>
          </w:p>
        </w:tc>
        <w:tc>
          <w:tcPr>
            <w:tcW w:w="5107" w:type="dxa"/>
          </w:tcPr>
          <w:p w14:paraId="0AAAC9F2" w14:textId="77777777" w:rsidR="00A8614F" w:rsidRPr="00A8614F" w:rsidRDefault="00A8614F" w:rsidP="00A8614F">
            <w:pPr>
              <w:ind w:left="-23" w:firstLine="0"/>
              <w:rPr>
                <w:sz w:val="20"/>
                <w:szCs w:val="20"/>
                <w:lang w:val="ru-RU"/>
              </w:rPr>
            </w:pPr>
            <w:r w:rsidRPr="00A8614F">
              <w:rPr>
                <w:sz w:val="20"/>
                <w:szCs w:val="20"/>
                <w:lang w:val="ru-RU"/>
              </w:rPr>
              <w:t xml:space="preserve">Задание прочитано: [Дата и время прочтения задания пользователем 1] </w:t>
            </w:r>
          </w:p>
          <w:p w14:paraId="5511F80B" w14:textId="77777777" w:rsidR="00A8614F" w:rsidRPr="00A8614F" w:rsidRDefault="00A8614F" w:rsidP="00A8614F">
            <w:pPr>
              <w:ind w:left="-23" w:firstLine="0"/>
              <w:rPr>
                <w:sz w:val="20"/>
                <w:szCs w:val="20"/>
                <w:lang w:val="ru-RU"/>
              </w:rPr>
            </w:pPr>
            <w:r w:rsidRPr="00A8614F">
              <w:rPr>
                <w:sz w:val="20"/>
                <w:szCs w:val="20"/>
                <w:lang w:val="ru-RU"/>
              </w:rPr>
              <w:t xml:space="preserve">                                               [Дата и время прочтения задания пользователем 2]</w:t>
            </w:r>
          </w:p>
          <w:p w14:paraId="2D65A181" w14:textId="77777777" w:rsidR="00A8614F" w:rsidRPr="00A8614F" w:rsidRDefault="00A8614F" w:rsidP="00A8614F">
            <w:pPr>
              <w:ind w:left="-23" w:firstLine="0"/>
              <w:rPr>
                <w:sz w:val="20"/>
                <w:szCs w:val="20"/>
                <w:lang w:val="ru-RU"/>
              </w:rPr>
            </w:pPr>
            <w:r w:rsidRPr="00A8614F">
              <w:rPr>
                <w:sz w:val="20"/>
                <w:szCs w:val="20"/>
                <w:lang w:val="ru-RU"/>
              </w:rPr>
              <w:t xml:space="preserve">                                                 …</w:t>
            </w:r>
          </w:p>
          <w:p w14:paraId="2EF18DBB" w14:textId="77777777" w:rsidR="00A8614F" w:rsidRPr="00A8614F" w:rsidRDefault="00A8614F" w:rsidP="00A8614F">
            <w:pPr>
              <w:ind w:left="-23" w:firstLine="0"/>
              <w:rPr>
                <w:sz w:val="20"/>
                <w:szCs w:val="20"/>
                <w:lang w:val="ru-RU"/>
              </w:rPr>
            </w:pPr>
            <w:r w:rsidRPr="00A8614F">
              <w:rPr>
                <w:sz w:val="20"/>
                <w:szCs w:val="20"/>
                <w:lang w:val="ru-RU"/>
              </w:rPr>
              <w:t xml:space="preserve">                                                [Дата и время прочтения задания пользователем </w:t>
            </w:r>
            <w:r>
              <w:rPr>
                <w:sz w:val="20"/>
                <w:szCs w:val="20"/>
              </w:rPr>
              <w:t>N</w:t>
            </w:r>
            <w:r w:rsidRPr="00A8614F">
              <w:rPr>
                <w:sz w:val="20"/>
                <w:szCs w:val="20"/>
                <w:lang w:val="ru-RU"/>
              </w:rPr>
              <w:t>]</w:t>
            </w:r>
          </w:p>
        </w:tc>
        <w:tc>
          <w:tcPr>
            <w:tcW w:w="6660" w:type="dxa"/>
          </w:tcPr>
          <w:p w14:paraId="03D71DCC" w14:textId="77777777" w:rsidR="00A8614F" w:rsidRPr="00A8614F" w:rsidRDefault="00A8614F" w:rsidP="00A8614F">
            <w:pPr>
              <w:ind w:left="-23" w:firstLine="0"/>
              <w:rPr>
                <w:sz w:val="20"/>
                <w:szCs w:val="20"/>
                <w:lang w:val="ru-RU"/>
              </w:rPr>
            </w:pPr>
            <w:r w:rsidRPr="00A8614F">
              <w:rPr>
                <w:sz w:val="20"/>
                <w:szCs w:val="20"/>
                <w:lang w:val="ru-RU"/>
              </w:rPr>
              <w:t xml:space="preserve">Факт прочтения задания как владельцем задания, так и его заместителями, с указанием типа заместителя: временный и постоянный, см. </w:t>
            </w:r>
            <w:r w:rsidRPr="00392AC0">
              <w:rPr>
                <w:sz w:val="20"/>
                <w:szCs w:val="20"/>
              </w:rPr>
              <w:commentReference w:id="185"/>
            </w:r>
            <w:r w:rsidRPr="00392AC0">
              <w:rPr>
                <w:sz w:val="20"/>
                <w:szCs w:val="20"/>
              </w:rPr>
              <w:fldChar w:fldCharType="begin"/>
            </w:r>
            <w:r w:rsidRPr="00A8614F">
              <w:rPr>
                <w:sz w:val="20"/>
                <w:szCs w:val="20"/>
                <w:lang w:val="ru-RU"/>
              </w:rPr>
              <w:instrText xml:space="preserve"> </w:instrText>
            </w:r>
            <w:r w:rsidRPr="00392AC0">
              <w:rPr>
                <w:sz w:val="20"/>
                <w:szCs w:val="20"/>
              </w:rPr>
              <w:instrText>REF</w:instrText>
            </w:r>
            <w:r w:rsidRPr="00A8614F">
              <w:rPr>
                <w:sz w:val="20"/>
                <w:szCs w:val="20"/>
                <w:lang w:val="ru-RU"/>
              </w:rPr>
              <w:instrText xml:space="preserve"> _</w:instrText>
            </w:r>
            <w:r w:rsidRPr="00392AC0">
              <w:rPr>
                <w:sz w:val="20"/>
                <w:szCs w:val="20"/>
              </w:rPr>
              <w:instrText>Ref</w:instrText>
            </w:r>
            <w:r w:rsidRPr="00A8614F">
              <w:rPr>
                <w:sz w:val="20"/>
                <w:szCs w:val="20"/>
                <w:lang w:val="ru-RU"/>
              </w:rPr>
              <w:instrText>496809905 \</w:instrText>
            </w:r>
            <w:r w:rsidRPr="00392AC0">
              <w:rPr>
                <w:sz w:val="20"/>
                <w:szCs w:val="20"/>
              </w:rPr>
              <w:instrText>h</w:instrText>
            </w:r>
            <w:r w:rsidRPr="00A8614F">
              <w:rPr>
                <w:sz w:val="20"/>
                <w:szCs w:val="20"/>
                <w:lang w:val="ru-RU"/>
              </w:rPr>
              <w:instrText xml:space="preserve">  \* </w:instrText>
            </w:r>
            <w:r>
              <w:rPr>
                <w:sz w:val="20"/>
                <w:szCs w:val="20"/>
              </w:rPr>
              <w:instrText>MERGEFORMAT</w:instrText>
            </w:r>
            <w:r w:rsidRPr="00A8614F">
              <w:rPr>
                <w:sz w:val="20"/>
                <w:szCs w:val="20"/>
                <w:lang w:val="ru-RU"/>
              </w:rPr>
              <w:instrText xml:space="preserve"> </w:instrText>
            </w:r>
            <w:r w:rsidRPr="00392AC0">
              <w:rPr>
                <w:sz w:val="20"/>
                <w:szCs w:val="20"/>
              </w:rPr>
            </w:r>
            <w:r w:rsidRPr="00392AC0">
              <w:rPr>
                <w:sz w:val="20"/>
                <w:szCs w:val="20"/>
              </w:rPr>
              <w:fldChar w:fldCharType="separate"/>
            </w:r>
            <w:r w:rsidRPr="00A8614F">
              <w:rPr>
                <w:sz w:val="20"/>
                <w:szCs w:val="20"/>
                <w:lang w:val="ru-RU"/>
              </w:rPr>
              <w:t xml:space="preserve">Рисунок </w:t>
            </w:r>
            <w:r w:rsidRPr="00A8614F">
              <w:rPr>
                <w:noProof/>
                <w:sz w:val="20"/>
                <w:szCs w:val="20"/>
                <w:lang w:val="ru-RU"/>
              </w:rPr>
              <w:t>2</w:t>
            </w:r>
            <w:r w:rsidRPr="00392AC0">
              <w:rPr>
                <w:sz w:val="20"/>
                <w:szCs w:val="20"/>
              </w:rPr>
              <w:fldChar w:fldCharType="end"/>
            </w:r>
            <w:r w:rsidRPr="00A8614F">
              <w:rPr>
                <w:sz w:val="20"/>
                <w:szCs w:val="20"/>
                <w:lang w:val="ru-RU"/>
              </w:rPr>
              <w:t>. Также см. примечания самого первого пункта данной таблицы – по аналогии.</w:t>
            </w:r>
          </w:p>
          <w:p w14:paraId="6E9ECCEF" w14:textId="77777777" w:rsidR="00A8614F" w:rsidRPr="00A8614F" w:rsidRDefault="00A8614F" w:rsidP="00A8614F">
            <w:pPr>
              <w:ind w:left="-23" w:firstLine="0"/>
              <w:rPr>
                <w:sz w:val="20"/>
                <w:szCs w:val="20"/>
                <w:lang w:val="ru-RU"/>
              </w:rPr>
            </w:pPr>
          </w:p>
        </w:tc>
      </w:tr>
      <w:tr w:rsidR="00A8614F" w:rsidRPr="00327D1E" w14:paraId="4954917F" w14:textId="77777777" w:rsidTr="00A8614F">
        <w:tc>
          <w:tcPr>
            <w:tcW w:w="1008" w:type="dxa"/>
            <w:vMerge/>
          </w:tcPr>
          <w:p w14:paraId="04E6650E" w14:textId="77777777" w:rsidR="00A8614F" w:rsidRPr="00A8614F" w:rsidRDefault="00A8614F" w:rsidP="00A8614F">
            <w:pPr>
              <w:ind w:left="-23"/>
              <w:rPr>
                <w:sz w:val="20"/>
                <w:szCs w:val="20"/>
                <w:lang w:val="ru-RU"/>
              </w:rPr>
            </w:pPr>
          </w:p>
        </w:tc>
        <w:tc>
          <w:tcPr>
            <w:tcW w:w="900" w:type="dxa"/>
          </w:tcPr>
          <w:p w14:paraId="15BF9012" w14:textId="77777777" w:rsidR="00A8614F" w:rsidRPr="00A8614F" w:rsidRDefault="00A8614F" w:rsidP="00A8614F">
            <w:pPr>
              <w:ind w:left="-23" w:firstLine="0"/>
              <w:rPr>
                <w:sz w:val="20"/>
                <w:szCs w:val="20"/>
                <w:lang w:val="ru-RU"/>
              </w:rPr>
            </w:pPr>
          </w:p>
        </w:tc>
        <w:tc>
          <w:tcPr>
            <w:tcW w:w="5107" w:type="dxa"/>
          </w:tcPr>
          <w:p w14:paraId="7106CF0A" w14:textId="77777777" w:rsidR="00A8614F" w:rsidRPr="00A8614F" w:rsidRDefault="00A8614F" w:rsidP="00A8614F">
            <w:pPr>
              <w:ind w:left="-23" w:firstLine="0"/>
              <w:rPr>
                <w:sz w:val="20"/>
                <w:szCs w:val="20"/>
                <w:lang w:val="ru-RU"/>
              </w:rPr>
            </w:pPr>
            <w:r w:rsidRPr="00A8614F">
              <w:rPr>
                <w:sz w:val="20"/>
                <w:szCs w:val="20"/>
                <w:lang w:val="ru-RU"/>
              </w:rPr>
              <w:t>Задание отозвано: [Имя того, кем отозвано]</w:t>
            </w:r>
          </w:p>
        </w:tc>
        <w:tc>
          <w:tcPr>
            <w:tcW w:w="6660" w:type="dxa"/>
          </w:tcPr>
          <w:p w14:paraId="2D419DEE" w14:textId="77777777" w:rsidR="00A8614F" w:rsidRDefault="00A8614F" w:rsidP="00A8614F">
            <w:pPr>
              <w:ind w:left="-23" w:firstLine="0"/>
              <w:rPr>
                <w:sz w:val="20"/>
                <w:szCs w:val="20"/>
              </w:rPr>
            </w:pPr>
            <w:r w:rsidRPr="00A8614F">
              <w:rPr>
                <w:sz w:val="20"/>
                <w:szCs w:val="20"/>
                <w:lang w:val="ru-RU"/>
              </w:rPr>
              <w:t xml:space="preserve">Запись должна быть только для скрытого задания с указанием типа заместителя, если процесс был перезапущен заместителем инициатора процесса. </w:t>
            </w:r>
            <w:r>
              <w:rPr>
                <w:sz w:val="20"/>
                <w:szCs w:val="20"/>
              </w:rPr>
              <w:t xml:space="preserve">Требования к скрытому заданию см. в п. </w:t>
            </w:r>
            <w:r w:rsidRPr="0019104B">
              <w:rPr>
                <w:sz w:val="20"/>
                <w:szCs w:val="20"/>
              </w:rPr>
              <w:fldChar w:fldCharType="begin"/>
            </w:r>
            <w:r w:rsidRPr="0019104B">
              <w:rPr>
                <w:sz w:val="20"/>
                <w:szCs w:val="20"/>
              </w:rPr>
              <w:instrText xml:space="preserve"> REF _Ref496812037 \r \h </w:instrText>
            </w:r>
            <w:r>
              <w:rPr>
                <w:sz w:val="20"/>
                <w:szCs w:val="20"/>
              </w:rPr>
              <w:instrText xml:space="preserve"> \* MERGEFORMAT </w:instrText>
            </w:r>
            <w:r w:rsidRPr="0019104B">
              <w:rPr>
                <w:sz w:val="20"/>
                <w:szCs w:val="20"/>
              </w:rPr>
            </w:r>
            <w:r w:rsidRPr="0019104B">
              <w:rPr>
                <w:sz w:val="20"/>
                <w:szCs w:val="20"/>
              </w:rPr>
              <w:fldChar w:fldCharType="separate"/>
            </w:r>
            <w:r w:rsidRPr="0019104B">
              <w:rPr>
                <w:sz w:val="20"/>
                <w:szCs w:val="20"/>
              </w:rPr>
              <w:t>4.3</w:t>
            </w:r>
            <w:r w:rsidRPr="0019104B">
              <w:rPr>
                <w:sz w:val="20"/>
                <w:szCs w:val="20"/>
              </w:rPr>
              <w:fldChar w:fldCharType="end"/>
            </w:r>
            <w:r>
              <w:rPr>
                <w:sz w:val="20"/>
                <w:szCs w:val="20"/>
              </w:rPr>
              <w:t xml:space="preserve"> </w:t>
            </w:r>
            <w:r w:rsidRPr="0019104B">
              <w:rPr>
                <w:sz w:val="20"/>
                <w:szCs w:val="20"/>
              </w:rPr>
              <w:fldChar w:fldCharType="begin"/>
            </w:r>
            <w:r w:rsidRPr="0019104B">
              <w:rPr>
                <w:sz w:val="20"/>
                <w:szCs w:val="20"/>
              </w:rPr>
              <w:instrText xml:space="preserve"> REF _Ref496812037 \h </w:instrText>
            </w:r>
            <w:r>
              <w:rPr>
                <w:sz w:val="20"/>
                <w:szCs w:val="20"/>
              </w:rPr>
              <w:instrText xml:space="preserve"> \* MERGEFORMAT </w:instrText>
            </w:r>
            <w:r w:rsidRPr="0019104B">
              <w:rPr>
                <w:sz w:val="20"/>
                <w:szCs w:val="20"/>
              </w:rPr>
            </w:r>
            <w:r w:rsidRPr="0019104B">
              <w:rPr>
                <w:sz w:val="20"/>
                <w:szCs w:val="20"/>
              </w:rPr>
              <w:fldChar w:fldCharType="separate"/>
            </w:r>
            <w:r w:rsidRPr="0019104B">
              <w:rPr>
                <w:sz w:val="20"/>
                <w:szCs w:val="20"/>
              </w:rPr>
              <w:t>Скрытые задания</w:t>
            </w:r>
            <w:r w:rsidRPr="0019104B">
              <w:rPr>
                <w:sz w:val="20"/>
                <w:szCs w:val="20"/>
              </w:rPr>
              <w:fldChar w:fldCharType="end"/>
            </w:r>
            <w:r w:rsidRPr="0019104B">
              <w:rPr>
                <w:sz w:val="20"/>
                <w:szCs w:val="20"/>
              </w:rPr>
              <w:t>.</w:t>
            </w:r>
          </w:p>
        </w:tc>
      </w:tr>
      <w:tr w:rsidR="00A8614F" w:rsidRPr="00AD5AD2" w14:paraId="461BF40D" w14:textId="77777777" w:rsidTr="00A8614F">
        <w:tc>
          <w:tcPr>
            <w:tcW w:w="1008" w:type="dxa"/>
            <w:vMerge/>
          </w:tcPr>
          <w:p w14:paraId="4C5E8D67" w14:textId="77777777" w:rsidR="00A8614F" w:rsidRPr="00720600" w:rsidRDefault="00A8614F" w:rsidP="00A8614F">
            <w:pPr>
              <w:ind w:left="-23"/>
              <w:rPr>
                <w:sz w:val="20"/>
                <w:szCs w:val="20"/>
              </w:rPr>
            </w:pPr>
          </w:p>
        </w:tc>
        <w:tc>
          <w:tcPr>
            <w:tcW w:w="900" w:type="dxa"/>
          </w:tcPr>
          <w:p w14:paraId="62638135" w14:textId="77777777" w:rsidR="00A8614F" w:rsidRPr="00720600" w:rsidRDefault="00A8614F" w:rsidP="00A8614F">
            <w:pPr>
              <w:ind w:left="-23" w:firstLine="0"/>
              <w:rPr>
                <w:sz w:val="20"/>
                <w:szCs w:val="20"/>
              </w:rPr>
            </w:pPr>
            <w:r w:rsidRPr="00720600">
              <w:rPr>
                <w:sz w:val="20"/>
                <w:szCs w:val="20"/>
              </w:rPr>
              <w:t>2</w:t>
            </w:r>
          </w:p>
        </w:tc>
        <w:tc>
          <w:tcPr>
            <w:tcW w:w="5107" w:type="dxa"/>
          </w:tcPr>
          <w:p w14:paraId="1E60B176" w14:textId="77777777" w:rsidR="00A8614F" w:rsidRPr="00A8614F" w:rsidRDefault="00A8614F" w:rsidP="00A8614F">
            <w:pPr>
              <w:ind w:left="-23" w:firstLine="0"/>
              <w:rPr>
                <w:sz w:val="20"/>
                <w:szCs w:val="20"/>
                <w:lang w:val="ru-RU"/>
              </w:rPr>
            </w:pPr>
            <w:r w:rsidRPr="00A8614F">
              <w:rPr>
                <w:sz w:val="20"/>
                <w:szCs w:val="20"/>
                <w:lang w:val="ru-RU"/>
              </w:rPr>
              <w:t>Срок: [Дата и время срока задания/не указан]</w:t>
            </w:r>
          </w:p>
        </w:tc>
        <w:tc>
          <w:tcPr>
            <w:tcW w:w="6660" w:type="dxa"/>
          </w:tcPr>
          <w:p w14:paraId="7E84C239" w14:textId="77777777" w:rsidR="00A8614F" w:rsidRPr="00A8614F" w:rsidRDefault="00A8614F" w:rsidP="00A8614F">
            <w:pPr>
              <w:ind w:left="-23" w:firstLine="0"/>
              <w:rPr>
                <w:sz w:val="20"/>
                <w:szCs w:val="20"/>
                <w:lang w:val="ru-RU"/>
              </w:rPr>
            </w:pPr>
            <w:r w:rsidRPr="00A8614F">
              <w:rPr>
                <w:sz w:val="20"/>
                <w:szCs w:val="20"/>
                <w:lang w:val="ru-RU"/>
              </w:rPr>
              <w:t>Запись должна отображаться всегда за исключением несозданного задания.</w:t>
            </w:r>
          </w:p>
        </w:tc>
      </w:tr>
      <w:tr w:rsidR="00A8614F" w:rsidRPr="00AD5AD2" w14:paraId="43A67D80" w14:textId="77777777" w:rsidTr="00A8614F">
        <w:tc>
          <w:tcPr>
            <w:tcW w:w="1008" w:type="dxa"/>
            <w:vMerge/>
          </w:tcPr>
          <w:p w14:paraId="396E6D91" w14:textId="77777777" w:rsidR="00A8614F" w:rsidRPr="00A8614F" w:rsidRDefault="00A8614F" w:rsidP="00A8614F">
            <w:pPr>
              <w:ind w:left="-23"/>
              <w:rPr>
                <w:sz w:val="20"/>
                <w:szCs w:val="20"/>
                <w:lang w:val="ru-RU"/>
              </w:rPr>
            </w:pPr>
          </w:p>
        </w:tc>
        <w:tc>
          <w:tcPr>
            <w:tcW w:w="900" w:type="dxa"/>
          </w:tcPr>
          <w:p w14:paraId="5C6E1B28" w14:textId="77777777" w:rsidR="00A8614F" w:rsidRPr="00720600" w:rsidRDefault="00A8614F" w:rsidP="00A8614F">
            <w:pPr>
              <w:ind w:left="-23" w:firstLine="0"/>
              <w:rPr>
                <w:sz w:val="20"/>
                <w:szCs w:val="20"/>
              </w:rPr>
            </w:pPr>
            <w:r w:rsidRPr="00720600">
              <w:rPr>
                <w:sz w:val="20"/>
                <w:szCs w:val="20"/>
              </w:rPr>
              <w:t>3</w:t>
            </w:r>
          </w:p>
        </w:tc>
        <w:tc>
          <w:tcPr>
            <w:tcW w:w="5107" w:type="dxa"/>
          </w:tcPr>
          <w:p w14:paraId="0714B250" w14:textId="77777777" w:rsidR="00A8614F" w:rsidRPr="00A8614F" w:rsidRDefault="00A8614F" w:rsidP="00A8614F">
            <w:pPr>
              <w:ind w:left="-23" w:firstLine="0"/>
              <w:rPr>
                <w:sz w:val="20"/>
                <w:szCs w:val="20"/>
                <w:lang w:val="ru-RU"/>
              </w:rPr>
            </w:pPr>
            <w:r w:rsidRPr="00A8614F">
              <w:rPr>
                <w:sz w:val="20"/>
                <w:szCs w:val="20"/>
                <w:lang w:val="ru-RU"/>
              </w:rPr>
              <w:t>Описание: [Текст из поля «Описание задания/Описание резолюции» соответствующего блока карточки процесса]</w:t>
            </w:r>
          </w:p>
        </w:tc>
        <w:tc>
          <w:tcPr>
            <w:tcW w:w="6660" w:type="dxa"/>
          </w:tcPr>
          <w:p w14:paraId="4009664D" w14:textId="77777777" w:rsidR="00A8614F" w:rsidRPr="00A8614F" w:rsidRDefault="00A8614F" w:rsidP="00A8614F">
            <w:pPr>
              <w:ind w:left="-23" w:firstLine="0"/>
              <w:rPr>
                <w:sz w:val="20"/>
                <w:szCs w:val="20"/>
                <w:lang w:val="ru-RU"/>
              </w:rPr>
            </w:pPr>
            <w:r w:rsidRPr="00A8614F">
              <w:rPr>
                <w:sz w:val="20"/>
                <w:szCs w:val="20"/>
                <w:lang w:val="ru-RU"/>
              </w:rPr>
              <w:t>Запись должна появляться по факту. При этом, если имеется текст по умолчанию, запись должна отображаться всегда.</w:t>
            </w:r>
          </w:p>
        </w:tc>
      </w:tr>
      <w:tr w:rsidR="00A8614F" w:rsidRPr="00327D1E" w14:paraId="03B8EEFB" w14:textId="77777777" w:rsidTr="00A8614F">
        <w:tc>
          <w:tcPr>
            <w:tcW w:w="1008" w:type="dxa"/>
            <w:vMerge/>
          </w:tcPr>
          <w:p w14:paraId="6529760F" w14:textId="77777777" w:rsidR="00A8614F" w:rsidRPr="00A8614F" w:rsidRDefault="00A8614F" w:rsidP="00A8614F">
            <w:pPr>
              <w:ind w:left="-23"/>
              <w:rPr>
                <w:sz w:val="20"/>
                <w:szCs w:val="20"/>
                <w:lang w:val="ru-RU"/>
              </w:rPr>
            </w:pPr>
          </w:p>
        </w:tc>
        <w:tc>
          <w:tcPr>
            <w:tcW w:w="900" w:type="dxa"/>
          </w:tcPr>
          <w:p w14:paraId="02A30022" w14:textId="77777777" w:rsidR="00A8614F" w:rsidRPr="00720600" w:rsidRDefault="00A8614F" w:rsidP="00A8614F">
            <w:pPr>
              <w:ind w:left="-23" w:firstLine="0"/>
              <w:rPr>
                <w:sz w:val="20"/>
                <w:szCs w:val="20"/>
              </w:rPr>
            </w:pPr>
            <w:r>
              <w:rPr>
                <w:sz w:val="20"/>
                <w:szCs w:val="20"/>
              </w:rPr>
              <w:t>4</w:t>
            </w:r>
          </w:p>
        </w:tc>
        <w:tc>
          <w:tcPr>
            <w:tcW w:w="5107" w:type="dxa"/>
          </w:tcPr>
          <w:p w14:paraId="4248D44B" w14:textId="77777777" w:rsidR="00A8614F" w:rsidRPr="00A8614F" w:rsidRDefault="00A8614F" w:rsidP="00A8614F">
            <w:pPr>
              <w:ind w:left="-23" w:firstLine="0"/>
              <w:rPr>
                <w:sz w:val="20"/>
                <w:szCs w:val="20"/>
                <w:lang w:val="ru-RU"/>
              </w:rPr>
            </w:pPr>
            <w:r w:rsidRPr="00A8614F">
              <w:rPr>
                <w:sz w:val="20"/>
                <w:szCs w:val="20"/>
                <w:lang w:val="ru-RU"/>
              </w:rPr>
              <w:t>Резолюция: [выбранные быстрые резолюции для исполнителей, представленные в столбец]</w:t>
            </w:r>
          </w:p>
        </w:tc>
        <w:tc>
          <w:tcPr>
            <w:tcW w:w="6660" w:type="dxa"/>
          </w:tcPr>
          <w:p w14:paraId="7F052713" w14:textId="77777777" w:rsidR="00A8614F" w:rsidRPr="00720600" w:rsidRDefault="00A8614F" w:rsidP="00A8614F">
            <w:pPr>
              <w:ind w:left="-23" w:firstLine="0"/>
              <w:rPr>
                <w:sz w:val="20"/>
                <w:szCs w:val="20"/>
              </w:rPr>
            </w:pPr>
            <w:r w:rsidRPr="00A8614F">
              <w:rPr>
                <w:sz w:val="20"/>
                <w:szCs w:val="20"/>
                <w:lang w:val="ru-RU"/>
              </w:rPr>
              <w:t xml:space="preserve">Запись должна появляться по факту и каждая резолюция должна быть представлена отдельной строкой, см. </w:t>
            </w:r>
            <w:r w:rsidRPr="00392AC0">
              <w:rPr>
                <w:sz w:val="20"/>
                <w:szCs w:val="20"/>
              </w:rPr>
              <w:commentReference w:id="186"/>
            </w:r>
            <w:r w:rsidRPr="00392AC0">
              <w:rPr>
                <w:sz w:val="20"/>
                <w:szCs w:val="20"/>
              </w:rPr>
              <w:fldChar w:fldCharType="begin"/>
            </w:r>
            <w:r w:rsidRPr="00A8614F">
              <w:rPr>
                <w:sz w:val="20"/>
                <w:szCs w:val="20"/>
                <w:lang w:val="ru-RU"/>
              </w:rPr>
              <w:instrText xml:space="preserve"> </w:instrText>
            </w:r>
            <w:r w:rsidRPr="00392AC0">
              <w:rPr>
                <w:sz w:val="20"/>
                <w:szCs w:val="20"/>
              </w:rPr>
              <w:instrText>REF</w:instrText>
            </w:r>
            <w:r w:rsidRPr="00A8614F">
              <w:rPr>
                <w:sz w:val="20"/>
                <w:szCs w:val="20"/>
                <w:lang w:val="ru-RU"/>
              </w:rPr>
              <w:instrText xml:space="preserve"> _</w:instrText>
            </w:r>
            <w:r w:rsidRPr="00392AC0">
              <w:rPr>
                <w:sz w:val="20"/>
                <w:szCs w:val="20"/>
              </w:rPr>
              <w:instrText>Ref</w:instrText>
            </w:r>
            <w:r w:rsidRPr="00A8614F">
              <w:rPr>
                <w:sz w:val="20"/>
                <w:szCs w:val="20"/>
                <w:lang w:val="ru-RU"/>
              </w:rPr>
              <w:instrText>496809905 \</w:instrText>
            </w:r>
            <w:r w:rsidRPr="00392AC0">
              <w:rPr>
                <w:sz w:val="20"/>
                <w:szCs w:val="20"/>
              </w:rPr>
              <w:instrText>h</w:instrText>
            </w:r>
            <w:r w:rsidRPr="00A8614F">
              <w:rPr>
                <w:sz w:val="20"/>
                <w:szCs w:val="20"/>
                <w:lang w:val="ru-RU"/>
              </w:rPr>
              <w:instrText xml:space="preserve">  \* </w:instrText>
            </w:r>
            <w:r>
              <w:rPr>
                <w:sz w:val="20"/>
                <w:szCs w:val="20"/>
              </w:rPr>
              <w:instrText>MERGEFORMAT</w:instrText>
            </w:r>
            <w:r w:rsidRPr="00A8614F">
              <w:rPr>
                <w:sz w:val="20"/>
                <w:szCs w:val="20"/>
                <w:lang w:val="ru-RU"/>
              </w:rPr>
              <w:instrText xml:space="preserve"> </w:instrText>
            </w:r>
            <w:r w:rsidRPr="00392AC0">
              <w:rPr>
                <w:sz w:val="20"/>
                <w:szCs w:val="20"/>
              </w:rPr>
            </w:r>
            <w:r w:rsidRPr="00392AC0">
              <w:rPr>
                <w:sz w:val="20"/>
                <w:szCs w:val="20"/>
              </w:rPr>
              <w:fldChar w:fldCharType="separate"/>
            </w:r>
            <w:r w:rsidRPr="00392AC0">
              <w:rPr>
                <w:sz w:val="20"/>
                <w:szCs w:val="20"/>
              </w:rPr>
              <w:t xml:space="preserve">Рисунок </w:t>
            </w:r>
            <w:r w:rsidRPr="00392AC0">
              <w:rPr>
                <w:noProof/>
                <w:sz w:val="20"/>
                <w:szCs w:val="20"/>
              </w:rPr>
              <w:t>2</w:t>
            </w:r>
            <w:r w:rsidRPr="00392AC0">
              <w:rPr>
                <w:sz w:val="20"/>
                <w:szCs w:val="20"/>
              </w:rPr>
              <w:fldChar w:fldCharType="end"/>
            </w:r>
            <w:r>
              <w:rPr>
                <w:sz w:val="20"/>
                <w:szCs w:val="20"/>
              </w:rPr>
              <w:t>.</w:t>
            </w:r>
          </w:p>
        </w:tc>
      </w:tr>
      <w:tr w:rsidR="00A8614F" w:rsidRPr="00327D1E" w14:paraId="24126020" w14:textId="77777777" w:rsidTr="00A8614F">
        <w:tc>
          <w:tcPr>
            <w:tcW w:w="1008" w:type="dxa"/>
            <w:vMerge/>
          </w:tcPr>
          <w:p w14:paraId="68B4B606" w14:textId="77777777" w:rsidR="00A8614F" w:rsidRPr="00720600" w:rsidRDefault="00A8614F" w:rsidP="00A8614F">
            <w:pPr>
              <w:ind w:left="-23"/>
              <w:rPr>
                <w:sz w:val="20"/>
                <w:szCs w:val="20"/>
              </w:rPr>
            </w:pPr>
          </w:p>
        </w:tc>
        <w:tc>
          <w:tcPr>
            <w:tcW w:w="900" w:type="dxa"/>
          </w:tcPr>
          <w:p w14:paraId="77B7EFC6" w14:textId="77777777" w:rsidR="00A8614F" w:rsidRPr="00720600" w:rsidRDefault="00A8614F" w:rsidP="00A8614F">
            <w:pPr>
              <w:ind w:left="-23" w:firstLine="0"/>
              <w:rPr>
                <w:sz w:val="20"/>
                <w:szCs w:val="20"/>
              </w:rPr>
            </w:pPr>
            <w:r>
              <w:rPr>
                <w:sz w:val="20"/>
                <w:szCs w:val="20"/>
              </w:rPr>
              <w:t>5</w:t>
            </w:r>
          </w:p>
        </w:tc>
        <w:tc>
          <w:tcPr>
            <w:tcW w:w="5107" w:type="dxa"/>
          </w:tcPr>
          <w:p w14:paraId="667678D6" w14:textId="77777777" w:rsidR="00A8614F" w:rsidRPr="00A8614F" w:rsidRDefault="00A8614F" w:rsidP="00A8614F">
            <w:pPr>
              <w:ind w:left="-23" w:firstLine="0"/>
              <w:rPr>
                <w:sz w:val="20"/>
                <w:szCs w:val="20"/>
                <w:lang w:val="ru-RU"/>
              </w:rPr>
            </w:pPr>
            <w:r w:rsidRPr="00A8614F">
              <w:rPr>
                <w:sz w:val="20"/>
                <w:szCs w:val="20"/>
                <w:lang w:val="ru-RU"/>
              </w:rPr>
              <w:t>Отчет об исполнении: [Текст из поля «Отчет» задания]</w:t>
            </w:r>
          </w:p>
          <w:p w14:paraId="6A0697F6" w14:textId="77777777" w:rsidR="00A8614F" w:rsidRPr="00A8614F" w:rsidRDefault="00A8614F" w:rsidP="00A8614F">
            <w:pPr>
              <w:ind w:left="-23" w:firstLine="0"/>
              <w:rPr>
                <w:sz w:val="20"/>
                <w:szCs w:val="20"/>
                <w:lang w:val="ru-RU"/>
              </w:rPr>
            </w:pPr>
            <w:r w:rsidRPr="00A8614F">
              <w:rPr>
                <w:sz w:val="20"/>
                <w:szCs w:val="20"/>
                <w:lang w:val="ru-RU"/>
              </w:rPr>
              <w:t>Вложение: [иконка формата вложения Наименование вложения.расширение (размер) – вложение, которое прикрепляется в области задания]</w:t>
            </w:r>
          </w:p>
        </w:tc>
        <w:tc>
          <w:tcPr>
            <w:tcW w:w="6660" w:type="dxa"/>
          </w:tcPr>
          <w:p w14:paraId="1A0099A0" w14:textId="77777777" w:rsidR="00A8614F" w:rsidRPr="00720600" w:rsidRDefault="00A8614F" w:rsidP="00A8614F">
            <w:pPr>
              <w:ind w:left="-23" w:firstLine="0"/>
              <w:rPr>
                <w:sz w:val="20"/>
                <w:szCs w:val="20"/>
              </w:rPr>
            </w:pPr>
            <w:r w:rsidRPr="00A8614F">
              <w:rPr>
                <w:sz w:val="20"/>
                <w:szCs w:val="20"/>
                <w:lang w:val="ru-RU"/>
              </w:rPr>
              <w:t xml:space="preserve">Записи должны появляться по факту. Вложение – именно вложение, которое пользователь вкладывает в диалоге отчета. </w:t>
            </w:r>
            <w:r>
              <w:rPr>
                <w:sz w:val="20"/>
                <w:szCs w:val="20"/>
              </w:rPr>
              <w:t>Если не вкладывает, то не отображать строку «Вложение».</w:t>
            </w:r>
          </w:p>
        </w:tc>
      </w:tr>
      <w:tr w:rsidR="00A8614F" w:rsidRPr="00AD5AD2" w14:paraId="4AFC7616" w14:textId="77777777" w:rsidTr="00A8614F">
        <w:tc>
          <w:tcPr>
            <w:tcW w:w="1008" w:type="dxa"/>
            <w:vMerge/>
          </w:tcPr>
          <w:p w14:paraId="6FFE6CA9" w14:textId="77777777" w:rsidR="00A8614F" w:rsidRPr="00720600" w:rsidRDefault="00A8614F" w:rsidP="00A8614F">
            <w:pPr>
              <w:ind w:left="-23"/>
              <w:rPr>
                <w:sz w:val="20"/>
                <w:szCs w:val="20"/>
              </w:rPr>
            </w:pPr>
          </w:p>
        </w:tc>
        <w:tc>
          <w:tcPr>
            <w:tcW w:w="900" w:type="dxa"/>
          </w:tcPr>
          <w:p w14:paraId="0E9B82B6" w14:textId="77777777" w:rsidR="00A8614F" w:rsidRPr="00720600" w:rsidRDefault="00A8614F" w:rsidP="00A8614F">
            <w:pPr>
              <w:ind w:left="-23" w:firstLine="0"/>
              <w:rPr>
                <w:sz w:val="20"/>
                <w:szCs w:val="20"/>
              </w:rPr>
            </w:pPr>
            <w:r w:rsidRPr="00720600">
              <w:rPr>
                <w:sz w:val="20"/>
                <w:szCs w:val="20"/>
              </w:rPr>
              <w:t>4</w:t>
            </w:r>
          </w:p>
        </w:tc>
        <w:tc>
          <w:tcPr>
            <w:tcW w:w="5107" w:type="dxa"/>
          </w:tcPr>
          <w:p w14:paraId="7EF24892" w14:textId="77777777" w:rsidR="00A8614F" w:rsidRPr="00A8614F" w:rsidRDefault="00A8614F" w:rsidP="00A8614F">
            <w:pPr>
              <w:ind w:left="-23" w:firstLine="0"/>
              <w:rPr>
                <w:sz w:val="20"/>
                <w:szCs w:val="20"/>
                <w:lang w:val="ru-RU"/>
              </w:rPr>
            </w:pPr>
            <w:r w:rsidRPr="00A8614F">
              <w:rPr>
                <w:sz w:val="20"/>
                <w:szCs w:val="20"/>
                <w:lang w:val="ru-RU"/>
              </w:rPr>
              <w:t>Постановка на контроль: [Дата и время контрольного срока задания/контрольный срок не указан]</w:t>
            </w:r>
          </w:p>
          <w:p w14:paraId="2FD6FBAE" w14:textId="77777777" w:rsidR="00A8614F" w:rsidRPr="00E41A35" w:rsidRDefault="00A8614F" w:rsidP="00A8614F">
            <w:pPr>
              <w:ind w:left="-23" w:firstLine="0"/>
              <w:rPr>
                <w:sz w:val="20"/>
                <w:szCs w:val="20"/>
              </w:rPr>
            </w:pPr>
            <w:r w:rsidRPr="00720600">
              <w:rPr>
                <w:sz w:val="20"/>
                <w:szCs w:val="20"/>
              </w:rPr>
              <w:t xml:space="preserve">Контролер: </w:t>
            </w:r>
            <w:r>
              <w:rPr>
                <w:sz w:val="20"/>
                <w:szCs w:val="20"/>
              </w:rPr>
              <w:t>[</w:t>
            </w:r>
            <w:r w:rsidRPr="00720600">
              <w:rPr>
                <w:sz w:val="20"/>
                <w:szCs w:val="20"/>
              </w:rPr>
              <w:t>Имя контролера задания</w:t>
            </w:r>
            <w:r>
              <w:rPr>
                <w:sz w:val="20"/>
                <w:szCs w:val="20"/>
              </w:rPr>
              <w:t>]</w:t>
            </w:r>
          </w:p>
        </w:tc>
        <w:tc>
          <w:tcPr>
            <w:tcW w:w="6660" w:type="dxa"/>
          </w:tcPr>
          <w:p w14:paraId="658218C0" w14:textId="77777777" w:rsidR="00A8614F" w:rsidRPr="00A8614F" w:rsidRDefault="00A8614F" w:rsidP="00A8614F">
            <w:pPr>
              <w:ind w:left="-23" w:firstLine="0"/>
              <w:rPr>
                <w:sz w:val="20"/>
                <w:szCs w:val="20"/>
                <w:lang w:val="ru-RU"/>
              </w:rPr>
            </w:pPr>
            <w:r w:rsidRPr="00A8614F">
              <w:rPr>
                <w:sz w:val="20"/>
                <w:szCs w:val="20"/>
                <w:lang w:val="ru-RU"/>
              </w:rPr>
              <w:t>Запись должна появляться по факту</w:t>
            </w:r>
          </w:p>
        </w:tc>
      </w:tr>
      <w:tr w:rsidR="00A8614F" w:rsidRPr="00AD5AD2" w14:paraId="7F6E3A82" w14:textId="77777777" w:rsidTr="00A8614F">
        <w:tc>
          <w:tcPr>
            <w:tcW w:w="1008" w:type="dxa"/>
            <w:vMerge/>
          </w:tcPr>
          <w:p w14:paraId="524AF8E4" w14:textId="77777777" w:rsidR="00A8614F" w:rsidRPr="00A8614F" w:rsidRDefault="00A8614F" w:rsidP="00A8614F">
            <w:pPr>
              <w:ind w:left="-23"/>
              <w:rPr>
                <w:sz w:val="20"/>
                <w:szCs w:val="20"/>
                <w:lang w:val="ru-RU"/>
              </w:rPr>
            </w:pPr>
          </w:p>
        </w:tc>
        <w:tc>
          <w:tcPr>
            <w:tcW w:w="900" w:type="dxa"/>
          </w:tcPr>
          <w:p w14:paraId="213B26EF" w14:textId="77777777" w:rsidR="00A8614F" w:rsidRPr="00720600" w:rsidRDefault="00A8614F" w:rsidP="00A8614F">
            <w:pPr>
              <w:ind w:left="-23" w:firstLine="0"/>
              <w:rPr>
                <w:sz w:val="20"/>
                <w:szCs w:val="20"/>
              </w:rPr>
            </w:pPr>
            <w:r w:rsidRPr="00720600">
              <w:rPr>
                <w:sz w:val="20"/>
                <w:szCs w:val="20"/>
              </w:rPr>
              <w:t>5</w:t>
            </w:r>
          </w:p>
        </w:tc>
        <w:tc>
          <w:tcPr>
            <w:tcW w:w="5107" w:type="dxa"/>
          </w:tcPr>
          <w:p w14:paraId="75516C13" w14:textId="77777777" w:rsidR="00A8614F" w:rsidRPr="00A8614F" w:rsidRDefault="00A8614F" w:rsidP="00A8614F">
            <w:pPr>
              <w:ind w:left="-23" w:firstLine="0"/>
              <w:rPr>
                <w:sz w:val="20"/>
                <w:szCs w:val="20"/>
                <w:lang w:val="ru-RU"/>
              </w:rPr>
            </w:pPr>
            <w:r w:rsidRPr="00A8614F">
              <w:rPr>
                <w:sz w:val="20"/>
                <w:szCs w:val="20"/>
                <w:lang w:val="ru-RU"/>
              </w:rPr>
              <w:t>Снятие с контроля: [дата время кем 1]</w:t>
            </w:r>
          </w:p>
          <w:p w14:paraId="4FABF928" w14:textId="77777777" w:rsidR="00A8614F" w:rsidRPr="00A8614F" w:rsidRDefault="00A8614F" w:rsidP="00A8614F">
            <w:pPr>
              <w:ind w:left="-23" w:firstLine="0"/>
              <w:rPr>
                <w:sz w:val="20"/>
                <w:szCs w:val="20"/>
                <w:lang w:val="ru-RU"/>
              </w:rPr>
            </w:pPr>
            <w:r w:rsidRPr="00A8614F">
              <w:rPr>
                <w:sz w:val="20"/>
                <w:szCs w:val="20"/>
                <w:lang w:val="ru-RU"/>
              </w:rPr>
              <w:t xml:space="preserve">                                        [дата время кем 2]</w:t>
            </w:r>
          </w:p>
          <w:p w14:paraId="13824EDF" w14:textId="77777777" w:rsidR="00A8614F" w:rsidRPr="00A8614F" w:rsidRDefault="00A8614F" w:rsidP="00A8614F">
            <w:pPr>
              <w:ind w:left="-23" w:firstLine="0"/>
              <w:rPr>
                <w:sz w:val="20"/>
                <w:szCs w:val="20"/>
                <w:lang w:val="ru-RU"/>
              </w:rPr>
            </w:pPr>
            <w:r w:rsidRPr="00A8614F">
              <w:rPr>
                <w:sz w:val="20"/>
                <w:szCs w:val="20"/>
                <w:lang w:val="ru-RU"/>
              </w:rPr>
              <w:t xml:space="preserve">                                        …</w:t>
            </w:r>
          </w:p>
          <w:p w14:paraId="0918849A" w14:textId="77777777" w:rsidR="00A8614F" w:rsidRPr="00A8614F" w:rsidRDefault="00A8614F" w:rsidP="00A8614F">
            <w:pPr>
              <w:ind w:left="-23" w:firstLine="0"/>
              <w:rPr>
                <w:sz w:val="20"/>
                <w:szCs w:val="20"/>
                <w:lang w:val="ru-RU"/>
              </w:rPr>
            </w:pPr>
            <w:r w:rsidRPr="00A8614F">
              <w:rPr>
                <w:sz w:val="20"/>
                <w:szCs w:val="20"/>
                <w:lang w:val="ru-RU"/>
              </w:rPr>
              <w:t xml:space="preserve">                                        [дата время кем </w:t>
            </w:r>
            <w:r>
              <w:rPr>
                <w:sz w:val="20"/>
                <w:szCs w:val="20"/>
              </w:rPr>
              <w:t>N</w:t>
            </w:r>
            <w:r w:rsidRPr="00A8614F">
              <w:rPr>
                <w:sz w:val="20"/>
                <w:szCs w:val="20"/>
                <w:lang w:val="ru-RU"/>
              </w:rPr>
              <w:t>]</w:t>
            </w:r>
          </w:p>
        </w:tc>
        <w:tc>
          <w:tcPr>
            <w:tcW w:w="6660" w:type="dxa"/>
          </w:tcPr>
          <w:p w14:paraId="0CA3B548" w14:textId="77777777" w:rsidR="00A8614F" w:rsidRPr="00A8614F" w:rsidRDefault="00A8614F" w:rsidP="00A8614F">
            <w:pPr>
              <w:ind w:left="-23" w:firstLine="0"/>
              <w:rPr>
                <w:sz w:val="20"/>
                <w:szCs w:val="20"/>
                <w:lang w:val="ru-RU"/>
              </w:rPr>
            </w:pPr>
            <w:r w:rsidRPr="00A8614F">
              <w:rPr>
                <w:sz w:val="20"/>
                <w:szCs w:val="20"/>
                <w:lang w:val="ru-RU"/>
              </w:rPr>
              <w:t>Запись должна появляться по факту и если факт снятия с контроля был осуществлен заместителем владельца задания, то с указанием типа заместителя: временный и постоянный.</w:t>
            </w:r>
          </w:p>
        </w:tc>
      </w:tr>
      <w:tr w:rsidR="00A8614F" w:rsidRPr="00596F38" w14:paraId="7E65A43A" w14:textId="77777777" w:rsidTr="00A8614F">
        <w:tc>
          <w:tcPr>
            <w:tcW w:w="1008" w:type="dxa"/>
            <w:vMerge/>
          </w:tcPr>
          <w:p w14:paraId="42C785A3" w14:textId="77777777" w:rsidR="00A8614F" w:rsidRPr="00A8614F" w:rsidRDefault="00A8614F" w:rsidP="00A8614F">
            <w:pPr>
              <w:ind w:left="-23"/>
              <w:rPr>
                <w:sz w:val="20"/>
                <w:szCs w:val="20"/>
                <w:lang w:val="ru-RU"/>
              </w:rPr>
            </w:pPr>
          </w:p>
        </w:tc>
        <w:tc>
          <w:tcPr>
            <w:tcW w:w="900" w:type="dxa"/>
          </w:tcPr>
          <w:p w14:paraId="7B5E9428" w14:textId="77777777" w:rsidR="00A8614F" w:rsidRPr="00720600" w:rsidRDefault="00A8614F" w:rsidP="00A8614F">
            <w:pPr>
              <w:ind w:left="-23" w:firstLine="0"/>
              <w:rPr>
                <w:sz w:val="20"/>
                <w:szCs w:val="20"/>
              </w:rPr>
            </w:pPr>
            <w:r w:rsidRPr="00720600">
              <w:rPr>
                <w:sz w:val="20"/>
                <w:szCs w:val="20"/>
              </w:rPr>
              <w:t>10</w:t>
            </w:r>
          </w:p>
        </w:tc>
        <w:tc>
          <w:tcPr>
            <w:tcW w:w="5107" w:type="dxa"/>
          </w:tcPr>
          <w:p w14:paraId="7666A97B" w14:textId="77777777" w:rsidR="00A8614F" w:rsidRPr="00A8614F" w:rsidRDefault="00A8614F" w:rsidP="00A8614F">
            <w:pPr>
              <w:ind w:left="-23" w:firstLine="0"/>
              <w:rPr>
                <w:sz w:val="20"/>
                <w:szCs w:val="20"/>
                <w:lang w:val="ru-RU"/>
              </w:rPr>
            </w:pPr>
            <w:r w:rsidRPr="00A8614F">
              <w:rPr>
                <w:sz w:val="20"/>
                <w:szCs w:val="20"/>
                <w:lang w:val="ru-RU"/>
              </w:rPr>
              <w:t>Задание делегировано: [Дата и время делегирования 1] сотруднику [Имя делегата 1]</w:t>
            </w:r>
          </w:p>
          <w:p w14:paraId="5B80C3B3" w14:textId="77777777" w:rsidR="00A8614F" w:rsidRPr="00A8614F" w:rsidRDefault="00A8614F" w:rsidP="00A8614F">
            <w:pPr>
              <w:ind w:left="-23" w:firstLine="0"/>
              <w:rPr>
                <w:sz w:val="20"/>
                <w:szCs w:val="20"/>
                <w:lang w:val="ru-RU"/>
              </w:rPr>
            </w:pPr>
            <w:r w:rsidRPr="00A8614F">
              <w:rPr>
                <w:sz w:val="20"/>
                <w:szCs w:val="20"/>
                <w:lang w:val="ru-RU"/>
              </w:rPr>
              <w:t xml:space="preserve">                                                               [Дата и время делегирования 2] сотруднику [Имя делегата 2]</w:t>
            </w:r>
          </w:p>
          <w:p w14:paraId="75E09925" w14:textId="77777777" w:rsidR="00A8614F" w:rsidRPr="00A8614F" w:rsidRDefault="00A8614F" w:rsidP="00A8614F">
            <w:pPr>
              <w:ind w:left="-23" w:firstLine="0"/>
              <w:rPr>
                <w:sz w:val="20"/>
                <w:szCs w:val="20"/>
                <w:lang w:val="ru-RU"/>
              </w:rPr>
            </w:pPr>
            <w:r w:rsidRPr="00A8614F">
              <w:rPr>
                <w:sz w:val="20"/>
                <w:szCs w:val="20"/>
                <w:lang w:val="ru-RU"/>
              </w:rPr>
              <w:t xml:space="preserve">                                                              ...</w:t>
            </w:r>
          </w:p>
          <w:p w14:paraId="44600898" w14:textId="77777777" w:rsidR="00A8614F" w:rsidRPr="00A8614F" w:rsidRDefault="00A8614F" w:rsidP="00A8614F">
            <w:pPr>
              <w:ind w:left="-23" w:firstLine="0"/>
              <w:rPr>
                <w:sz w:val="20"/>
                <w:szCs w:val="20"/>
                <w:lang w:val="ru-RU"/>
              </w:rPr>
            </w:pPr>
            <w:r w:rsidRPr="00A8614F">
              <w:rPr>
                <w:sz w:val="20"/>
                <w:szCs w:val="20"/>
                <w:lang w:val="ru-RU"/>
              </w:rPr>
              <w:t xml:space="preserve">                                                             [Дата и время делегирования </w:t>
            </w:r>
            <w:r w:rsidRPr="00720600">
              <w:rPr>
                <w:sz w:val="20"/>
                <w:szCs w:val="20"/>
              </w:rPr>
              <w:t>N</w:t>
            </w:r>
            <w:r w:rsidRPr="00A8614F">
              <w:rPr>
                <w:sz w:val="20"/>
                <w:szCs w:val="20"/>
                <w:lang w:val="ru-RU"/>
              </w:rPr>
              <w:t xml:space="preserve">] сотруднику [Имя делегата </w:t>
            </w:r>
            <w:r w:rsidRPr="00720600">
              <w:rPr>
                <w:sz w:val="20"/>
                <w:szCs w:val="20"/>
              </w:rPr>
              <w:t>N</w:t>
            </w:r>
            <w:r w:rsidRPr="00A8614F">
              <w:rPr>
                <w:sz w:val="20"/>
                <w:szCs w:val="20"/>
                <w:lang w:val="ru-RU"/>
              </w:rPr>
              <w:t>]</w:t>
            </w:r>
          </w:p>
        </w:tc>
        <w:tc>
          <w:tcPr>
            <w:tcW w:w="6660" w:type="dxa"/>
          </w:tcPr>
          <w:p w14:paraId="33367547" w14:textId="77777777" w:rsidR="00A8614F" w:rsidRPr="00A8614F" w:rsidRDefault="00A8614F" w:rsidP="00A8614F">
            <w:pPr>
              <w:ind w:left="-23" w:firstLine="0"/>
              <w:rPr>
                <w:sz w:val="20"/>
                <w:szCs w:val="20"/>
                <w:lang w:val="ru-RU"/>
              </w:rPr>
            </w:pPr>
            <w:r w:rsidRPr="00A8614F">
              <w:rPr>
                <w:sz w:val="20"/>
                <w:szCs w:val="20"/>
                <w:lang w:val="ru-RU"/>
              </w:rPr>
              <w:t>Запись должна появляться по факту.</w:t>
            </w:r>
          </w:p>
          <w:p w14:paraId="4B3DF843" w14:textId="77777777" w:rsidR="00A8614F" w:rsidRPr="00A8614F" w:rsidRDefault="00A8614F" w:rsidP="00A8614F">
            <w:pPr>
              <w:ind w:left="-23" w:firstLine="0"/>
              <w:rPr>
                <w:sz w:val="20"/>
                <w:szCs w:val="20"/>
                <w:lang w:val="ru-RU"/>
              </w:rPr>
            </w:pPr>
            <w:r w:rsidRPr="00A8614F">
              <w:rPr>
                <w:sz w:val="20"/>
                <w:szCs w:val="20"/>
                <w:lang w:val="ru-RU"/>
              </w:rPr>
              <w:t>В случае с делегированием, если делегирует заместитель владельца задания, запись должна быть представлена, как описано ниже.</w:t>
            </w:r>
          </w:p>
          <w:p w14:paraId="236A0985" w14:textId="77777777" w:rsidR="00A8614F" w:rsidRPr="007D3226" w:rsidRDefault="00A8614F" w:rsidP="00A8614F">
            <w:pPr>
              <w:ind w:left="-23" w:firstLine="0"/>
              <w:rPr>
                <w:sz w:val="20"/>
                <w:szCs w:val="20"/>
              </w:rPr>
            </w:pPr>
            <w:r w:rsidRPr="007D3226">
              <w:rPr>
                <w:sz w:val="20"/>
                <w:szCs w:val="20"/>
              </w:rPr>
              <w:t>Для данного случая делегирования:</w:t>
            </w:r>
          </w:p>
          <w:p w14:paraId="35FBEB5D" w14:textId="77777777" w:rsidR="00A8614F" w:rsidRPr="007D3226" w:rsidRDefault="00A8614F" w:rsidP="00A8614F">
            <w:pPr>
              <w:ind w:left="-23" w:firstLine="0"/>
              <w:rPr>
                <w:sz w:val="20"/>
                <w:szCs w:val="20"/>
              </w:rPr>
            </w:pPr>
            <w:r w:rsidRPr="007D3226">
              <w:rPr>
                <w:noProof/>
                <w:sz w:val="20"/>
                <w:szCs w:val="20"/>
                <w:lang w:val="ru-RU" w:eastAsia="ru-RU"/>
              </w:rPr>
              <w:drawing>
                <wp:inline distT="0" distB="0" distL="0" distR="0" wp14:anchorId="5E49BE76" wp14:editId="4E1C8F01">
                  <wp:extent cx="4091940" cy="221615"/>
                  <wp:effectExtent l="0" t="0" r="3810" b="6985"/>
                  <wp:docPr id="903" name="Рисунок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91940" cy="221615"/>
                          </a:xfrm>
                          <a:prstGeom prst="rect">
                            <a:avLst/>
                          </a:prstGeom>
                        </pic:spPr>
                      </pic:pic>
                    </a:graphicData>
                  </a:graphic>
                </wp:inline>
              </w:drawing>
            </w:r>
          </w:p>
          <w:p w14:paraId="1C812388" w14:textId="77777777" w:rsidR="00A8614F" w:rsidRPr="00A8614F" w:rsidRDefault="00A8614F" w:rsidP="00A8614F">
            <w:pPr>
              <w:ind w:left="-23" w:firstLine="0"/>
              <w:rPr>
                <w:sz w:val="20"/>
                <w:szCs w:val="20"/>
                <w:lang w:val="ru-RU"/>
              </w:rPr>
            </w:pPr>
            <w:r w:rsidRPr="00A8614F">
              <w:rPr>
                <w:sz w:val="20"/>
                <w:szCs w:val="20"/>
                <w:lang w:val="ru-RU"/>
              </w:rPr>
              <w:t>Вначале владельцем задания является Бектуров Жаннат, следовательно, если делегирует его заместитель, то информация должна быть представлена так:</w:t>
            </w:r>
          </w:p>
          <w:p w14:paraId="213CDC98" w14:textId="77777777" w:rsidR="00A8614F" w:rsidRPr="007D3226" w:rsidRDefault="00A8614F" w:rsidP="00A8614F">
            <w:pPr>
              <w:ind w:left="-23" w:firstLine="0"/>
              <w:rPr>
                <w:sz w:val="20"/>
                <w:szCs w:val="20"/>
              </w:rPr>
            </w:pPr>
            <w:r w:rsidRPr="007D3226">
              <w:rPr>
                <w:noProof/>
                <w:sz w:val="20"/>
                <w:szCs w:val="20"/>
                <w:lang w:val="ru-RU" w:eastAsia="ru-RU"/>
              </w:rPr>
              <w:drawing>
                <wp:inline distT="0" distB="0" distL="0" distR="0" wp14:anchorId="38A706E9" wp14:editId="7AC0E18C">
                  <wp:extent cx="4091940" cy="297815"/>
                  <wp:effectExtent l="0" t="0" r="3810" b="6985"/>
                  <wp:docPr id="905" name="Рисунок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91940" cy="297815"/>
                          </a:xfrm>
                          <a:prstGeom prst="rect">
                            <a:avLst/>
                          </a:prstGeom>
                        </pic:spPr>
                      </pic:pic>
                    </a:graphicData>
                  </a:graphic>
                </wp:inline>
              </w:drawing>
            </w:r>
          </w:p>
          <w:p w14:paraId="36E771EF" w14:textId="77777777" w:rsidR="00A8614F" w:rsidRPr="00A8614F" w:rsidRDefault="00A8614F" w:rsidP="00A8614F">
            <w:pPr>
              <w:ind w:left="-23" w:firstLine="0"/>
              <w:rPr>
                <w:sz w:val="20"/>
                <w:szCs w:val="20"/>
                <w:lang w:val="ru-RU"/>
              </w:rPr>
            </w:pPr>
            <w:r w:rsidRPr="00A8614F">
              <w:rPr>
                <w:sz w:val="20"/>
                <w:szCs w:val="20"/>
                <w:lang w:val="ru-RU"/>
              </w:rPr>
              <w:t>То есть, по визуализации делегирования и просмотре информационного блока становится ясно, что Хамзин Олег является постоянным заместителем Бектурова Жанната и он делегировал задание Смаилову Канату.</w:t>
            </w:r>
          </w:p>
          <w:p w14:paraId="680AB8EF" w14:textId="77777777" w:rsidR="00A8614F" w:rsidRPr="001C3773" w:rsidRDefault="00A8614F" w:rsidP="00A8614F">
            <w:pPr>
              <w:ind w:left="-23" w:firstLine="0"/>
            </w:pPr>
            <w:r w:rsidRPr="00A8614F">
              <w:rPr>
                <w:sz w:val="20"/>
                <w:szCs w:val="20"/>
                <w:lang w:val="ru-RU"/>
              </w:rPr>
              <w:t xml:space="preserve">Далее владельцем задания становится Смаилов Канат и он делегировал Кушербаеву Данияру, тем самым теперь Кушербаев Данияр является владельцем задания. </w:t>
            </w:r>
            <w:r w:rsidRPr="007D3226">
              <w:rPr>
                <w:sz w:val="20"/>
                <w:szCs w:val="20"/>
              </w:rPr>
              <w:t>И он далее делегировал его Якупову Рустему.</w:t>
            </w:r>
          </w:p>
        </w:tc>
      </w:tr>
      <w:tr w:rsidR="00A8614F" w:rsidRPr="00327D1E" w14:paraId="74D2CEE8" w14:textId="77777777" w:rsidTr="00A8614F">
        <w:tc>
          <w:tcPr>
            <w:tcW w:w="1008" w:type="dxa"/>
            <w:vMerge/>
          </w:tcPr>
          <w:p w14:paraId="1C5A4B7F" w14:textId="77777777" w:rsidR="00A8614F" w:rsidRPr="00720600" w:rsidRDefault="00A8614F" w:rsidP="00A8614F">
            <w:pPr>
              <w:ind w:left="-23"/>
              <w:rPr>
                <w:sz w:val="20"/>
                <w:szCs w:val="20"/>
              </w:rPr>
            </w:pPr>
          </w:p>
        </w:tc>
        <w:tc>
          <w:tcPr>
            <w:tcW w:w="900" w:type="dxa"/>
          </w:tcPr>
          <w:p w14:paraId="4F0EF584" w14:textId="77777777" w:rsidR="00A8614F" w:rsidRPr="00720600" w:rsidRDefault="00A8614F" w:rsidP="00A8614F">
            <w:pPr>
              <w:ind w:left="-23" w:firstLine="0"/>
              <w:rPr>
                <w:sz w:val="20"/>
                <w:szCs w:val="20"/>
              </w:rPr>
            </w:pPr>
          </w:p>
        </w:tc>
        <w:tc>
          <w:tcPr>
            <w:tcW w:w="5107" w:type="dxa"/>
          </w:tcPr>
          <w:p w14:paraId="0BEDB381" w14:textId="77777777" w:rsidR="00A8614F" w:rsidRPr="00A8614F" w:rsidRDefault="00A8614F" w:rsidP="00A8614F">
            <w:pPr>
              <w:ind w:left="-23" w:firstLine="0"/>
              <w:rPr>
                <w:sz w:val="20"/>
                <w:szCs w:val="20"/>
                <w:lang w:val="ru-RU"/>
              </w:rPr>
            </w:pPr>
            <w:r w:rsidRPr="00A8614F">
              <w:rPr>
                <w:sz w:val="20"/>
                <w:szCs w:val="20"/>
                <w:lang w:val="ru-RU"/>
              </w:rPr>
              <w:t>Документ открыт: [Дата и время 1]</w:t>
            </w:r>
          </w:p>
          <w:p w14:paraId="390C1A94" w14:textId="77777777" w:rsidR="00A8614F" w:rsidRPr="00A8614F" w:rsidRDefault="00A8614F" w:rsidP="00A8614F">
            <w:pPr>
              <w:ind w:left="-23" w:firstLine="0"/>
              <w:rPr>
                <w:sz w:val="20"/>
                <w:szCs w:val="20"/>
                <w:lang w:val="ru-RU"/>
              </w:rPr>
            </w:pPr>
            <w:r w:rsidRPr="00A8614F">
              <w:rPr>
                <w:sz w:val="20"/>
                <w:szCs w:val="20"/>
                <w:lang w:val="ru-RU"/>
              </w:rPr>
              <w:t xml:space="preserve">                                      [Дата и время 2]</w:t>
            </w:r>
          </w:p>
          <w:p w14:paraId="20647AE1" w14:textId="77777777" w:rsidR="00A8614F" w:rsidRPr="00A8614F" w:rsidRDefault="00A8614F" w:rsidP="00A8614F">
            <w:pPr>
              <w:ind w:left="-23" w:firstLine="0"/>
              <w:rPr>
                <w:sz w:val="20"/>
                <w:szCs w:val="20"/>
                <w:lang w:val="ru-RU"/>
              </w:rPr>
            </w:pPr>
            <w:r w:rsidRPr="00A8614F">
              <w:rPr>
                <w:sz w:val="20"/>
                <w:szCs w:val="20"/>
                <w:lang w:val="ru-RU"/>
              </w:rPr>
              <w:t xml:space="preserve">                                      …</w:t>
            </w:r>
          </w:p>
          <w:p w14:paraId="49CADEC8" w14:textId="77777777" w:rsidR="00A8614F" w:rsidRPr="00A8614F" w:rsidRDefault="00A8614F" w:rsidP="00A8614F">
            <w:pPr>
              <w:ind w:left="-23" w:firstLine="0"/>
              <w:rPr>
                <w:sz w:val="20"/>
                <w:szCs w:val="20"/>
                <w:lang w:val="ru-RU"/>
              </w:rPr>
            </w:pPr>
            <w:r w:rsidRPr="00A8614F">
              <w:rPr>
                <w:sz w:val="20"/>
                <w:szCs w:val="20"/>
                <w:lang w:val="ru-RU"/>
              </w:rPr>
              <w:t xml:space="preserve">                                      [Дата и время </w:t>
            </w:r>
            <w:r w:rsidRPr="00720600">
              <w:rPr>
                <w:sz w:val="20"/>
                <w:szCs w:val="20"/>
              </w:rPr>
              <w:t>N</w:t>
            </w:r>
            <w:r w:rsidRPr="00A8614F">
              <w:rPr>
                <w:sz w:val="20"/>
                <w:szCs w:val="20"/>
                <w:lang w:val="ru-RU"/>
              </w:rPr>
              <w:t>]</w:t>
            </w:r>
          </w:p>
          <w:p w14:paraId="06D17EB8" w14:textId="77777777" w:rsidR="00A8614F" w:rsidRPr="00A8614F" w:rsidRDefault="00A8614F" w:rsidP="00A8614F">
            <w:pPr>
              <w:ind w:left="-23" w:firstLine="0"/>
              <w:rPr>
                <w:sz w:val="20"/>
                <w:szCs w:val="20"/>
                <w:lang w:val="ru-RU"/>
              </w:rPr>
            </w:pPr>
          </w:p>
          <w:p w14:paraId="2DF70713" w14:textId="77777777" w:rsidR="00A8614F" w:rsidRPr="00720600" w:rsidRDefault="00A8614F" w:rsidP="00A8614F">
            <w:pPr>
              <w:ind w:left="-23" w:firstLine="0"/>
              <w:rPr>
                <w:sz w:val="20"/>
                <w:szCs w:val="20"/>
              </w:rPr>
            </w:pPr>
            <w:r w:rsidRPr="00720600">
              <w:rPr>
                <w:sz w:val="20"/>
                <w:szCs w:val="20"/>
              </w:rPr>
              <w:t>(Открытие карточки документа)</w:t>
            </w:r>
          </w:p>
        </w:tc>
        <w:tc>
          <w:tcPr>
            <w:tcW w:w="6660" w:type="dxa"/>
          </w:tcPr>
          <w:p w14:paraId="78D74083" w14:textId="77777777" w:rsidR="00A8614F" w:rsidRPr="0031660A" w:rsidRDefault="00A8614F" w:rsidP="00A8614F">
            <w:pPr>
              <w:ind w:left="-23" w:firstLine="0"/>
              <w:rPr>
                <w:sz w:val="20"/>
                <w:szCs w:val="20"/>
              </w:rPr>
            </w:pPr>
            <w:r w:rsidRPr="00A8614F">
              <w:rPr>
                <w:sz w:val="20"/>
                <w:szCs w:val="20"/>
                <w:lang w:val="ru-RU"/>
              </w:rPr>
              <w:t xml:space="preserve">Открытие карточки документа владельцем задания -запись должна появляться по факту. </w:t>
            </w:r>
            <w:r>
              <w:rPr>
                <w:sz w:val="20"/>
                <w:szCs w:val="20"/>
              </w:rPr>
              <w:t>См. требования в аналогичном поле п.1 данной таблицы.</w:t>
            </w:r>
          </w:p>
        </w:tc>
      </w:tr>
      <w:tr w:rsidR="00A8614F" w:rsidRPr="00327D1E" w14:paraId="46AAACD3" w14:textId="77777777" w:rsidTr="00A8614F">
        <w:tc>
          <w:tcPr>
            <w:tcW w:w="1008" w:type="dxa"/>
            <w:vMerge/>
          </w:tcPr>
          <w:p w14:paraId="56589B15" w14:textId="77777777" w:rsidR="00A8614F" w:rsidRPr="00720600" w:rsidRDefault="00A8614F" w:rsidP="00A8614F">
            <w:pPr>
              <w:ind w:left="-23" w:firstLine="0"/>
              <w:rPr>
                <w:sz w:val="20"/>
                <w:szCs w:val="20"/>
              </w:rPr>
            </w:pPr>
          </w:p>
        </w:tc>
        <w:tc>
          <w:tcPr>
            <w:tcW w:w="900" w:type="dxa"/>
          </w:tcPr>
          <w:p w14:paraId="204257C3" w14:textId="77777777" w:rsidR="00A8614F" w:rsidRPr="00720600" w:rsidRDefault="00A8614F" w:rsidP="00A8614F">
            <w:pPr>
              <w:ind w:left="-23" w:firstLine="0"/>
              <w:rPr>
                <w:sz w:val="20"/>
                <w:szCs w:val="20"/>
              </w:rPr>
            </w:pPr>
          </w:p>
        </w:tc>
        <w:tc>
          <w:tcPr>
            <w:tcW w:w="5107" w:type="dxa"/>
          </w:tcPr>
          <w:p w14:paraId="2C2D933B" w14:textId="77777777" w:rsidR="00A8614F" w:rsidRPr="00A8614F" w:rsidRDefault="00A8614F" w:rsidP="00A8614F">
            <w:pPr>
              <w:ind w:left="-23" w:firstLine="0"/>
              <w:rPr>
                <w:sz w:val="20"/>
                <w:szCs w:val="20"/>
                <w:lang w:val="ru-RU"/>
              </w:rPr>
            </w:pPr>
            <w:r w:rsidRPr="00A8614F">
              <w:rPr>
                <w:sz w:val="20"/>
                <w:szCs w:val="20"/>
                <w:lang w:val="ru-RU"/>
              </w:rPr>
              <w:t>Документ изменен: [Дата и время 1]</w:t>
            </w:r>
          </w:p>
          <w:p w14:paraId="6B760B88" w14:textId="77777777" w:rsidR="00A8614F" w:rsidRPr="00A8614F" w:rsidRDefault="00A8614F" w:rsidP="00A8614F">
            <w:pPr>
              <w:ind w:left="-23" w:firstLine="0"/>
              <w:rPr>
                <w:sz w:val="20"/>
                <w:szCs w:val="20"/>
                <w:lang w:val="ru-RU"/>
              </w:rPr>
            </w:pPr>
            <w:r w:rsidRPr="00A8614F">
              <w:rPr>
                <w:sz w:val="20"/>
                <w:szCs w:val="20"/>
                <w:lang w:val="ru-RU"/>
              </w:rPr>
              <w:t xml:space="preserve">                                         [Дата и время 2]</w:t>
            </w:r>
          </w:p>
          <w:p w14:paraId="2AA55D17" w14:textId="77777777" w:rsidR="00A8614F" w:rsidRPr="00A8614F" w:rsidRDefault="00A8614F" w:rsidP="00A8614F">
            <w:pPr>
              <w:ind w:left="-23" w:firstLine="0"/>
              <w:rPr>
                <w:sz w:val="20"/>
                <w:szCs w:val="20"/>
                <w:lang w:val="ru-RU"/>
              </w:rPr>
            </w:pPr>
            <w:r w:rsidRPr="00A8614F">
              <w:rPr>
                <w:sz w:val="20"/>
                <w:szCs w:val="20"/>
                <w:lang w:val="ru-RU"/>
              </w:rPr>
              <w:t xml:space="preserve">                                         …</w:t>
            </w:r>
          </w:p>
          <w:p w14:paraId="24F0F86D" w14:textId="77777777" w:rsidR="00A8614F" w:rsidRPr="00A8614F" w:rsidRDefault="00A8614F" w:rsidP="00A8614F">
            <w:pPr>
              <w:ind w:left="-23" w:firstLine="0"/>
              <w:rPr>
                <w:sz w:val="20"/>
                <w:szCs w:val="20"/>
                <w:lang w:val="ru-RU"/>
              </w:rPr>
            </w:pPr>
            <w:r w:rsidRPr="00A8614F">
              <w:rPr>
                <w:sz w:val="20"/>
                <w:szCs w:val="20"/>
                <w:lang w:val="ru-RU"/>
              </w:rPr>
              <w:t xml:space="preserve">                                         [Дата и время </w:t>
            </w:r>
            <w:r w:rsidRPr="00720600">
              <w:rPr>
                <w:sz w:val="20"/>
                <w:szCs w:val="20"/>
              </w:rPr>
              <w:t>N</w:t>
            </w:r>
            <w:r w:rsidRPr="00A8614F">
              <w:rPr>
                <w:sz w:val="20"/>
                <w:szCs w:val="20"/>
                <w:lang w:val="ru-RU"/>
              </w:rPr>
              <w:t>]</w:t>
            </w:r>
          </w:p>
          <w:p w14:paraId="4B77227F" w14:textId="77777777" w:rsidR="00A8614F" w:rsidRPr="00A8614F" w:rsidRDefault="00A8614F" w:rsidP="00A8614F">
            <w:pPr>
              <w:ind w:left="-23" w:firstLine="0"/>
              <w:rPr>
                <w:sz w:val="20"/>
                <w:szCs w:val="20"/>
                <w:lang w:val="ru-RU"/>
              </w:rPr>
            </w:pPr>
          </w:p>
          <w:p w14:paraId="3473451E" w14:textId="77777777" w:rsidR="00A8614F" w:rsidRPr="00720600" w:rsidRDefault="00A8614F" w:rsidP="00A8614F">
            <w:pPr>
              <w:ind w:left="-23" w:firstLine="0"/>
              <w:rPr>
                <w:sz w:val="20"/>
                <w:szCs w:val="20"/>
              </w:rPr>
            </w:pPr>
            <w:r w:rsidRPr="00720600">
              <w:rPr>
                <w:sz w:val="20"/>
                <w:szCs w:val="20"/>
              </w:rPr>
              <w:t>(Редактирование карточки документа)</w:t>
            </w:r>
          </w:p>
        </w:tc>
        <w:tc>
          <w:tcPr>
            <w:tcW w:w="6660" w:type="dxa"/>
          </w:tcPr>
          <w:p w14:paraId="452F67B7" w14:textId="77777777" w:rsidR="00A8614F" w:rsidRPr="00720600" w:rsidRDefault="00A8614F" w:rsidP="00A8614F">
            <w:pPr>
              <w:ind w:left="-23" w:firstLine="0"/>
              <w:rPr>
                <w:sz w:val="20"/>
                <w:szCs w:val="20"/>
              </w:rPr>
            </w:pPr>
            <w:r w:rsidRPr="00A8614F">
              <w:rPr>
                <w:sz w:val="20"/>
                <w:szCs w:val="20"/>
                <w:lang w:val="ru-RU"/>
              </w:rPr>
              <w:t xml:space="preserve">Редактирование карточки документа владельцем задания -запись должна появляться по факту. </w:t>
            </w:r>
            <w:r>
              <w:rPr>
                <w:sz w:val="20"/>
                <w:szCs w:val="20"/>
              </w:rPr>
              <w:t>См. требования в аналогичном поле п.1 данной таблицы.</w:t>
            </w:r>
          </w:p>
        </w:tc>
      </w:tr>
      <w:tr w:rsidR="00A8614F" w:rsidRPr="00327D1E" w14:paraId="06023F7E" w14:textId="77777777" w:rsidTr="00A8614F">
        <w:tc>
          <w:tcPr>
            <w:tcW w:w="1008" w:type="dxa"/>
            <w:vMerge w:val="restart"/>
          </w:tcPr>
          <w:p w14:paraId="1CB4F039" w14:textId="77777777" w:rsidR="00A8614F" w:rsidRPr="00720600" w:rsidRDefault="00A8614F" w:rsidP="00A8614F">
            <w:pPr>
              <w:ind w:left="-23" w:firstLine="0"/>
              <w:rPr>
                <w:sz w:val="20"/>
                <w:szCs w:val="20"/>
              </w:rPr>
            </w:pPr>
          </w:p>
          <w:p w14:paraId="64707ED1" w14:textId="77777777" w:rsidR="00A8614F" w:rsidRPr="00720600" w:rsidRDefault="00A8614F" w:rsidP="00A8614F">
            <w:pPr>
              <w:ind w:left="-23" w:firstLine="0"/>
              <w:rPr>
                <w:sz w:val="20"/>
                <w:szCs w:val="20"/>
              </w:rPr>
            </w:pPr>
            <w:r w:rsidRPr="00720600">
              <w:rPr>
                <w:sz w:val="20"/>
                <w:szCs w:val="20"/>
              </w:rPr>
              <w:t>Процесс</w:t>
            </w:r>
          </w:p>
        </w:tc>
        <w:tc>
          <w:tcPr>
            <w:tcW w:w="12667" w:type="dxa"/>
            <w:gridSpan w:val="3"/>
          </w:tcPr>
          <w:p w14:paraId="4ABDF609" w14:textId="77777777" w:rsidR="00A8614F" w:rsidRPr="00CC0509" w:rsidRDefault="00A8614F" w:rsidP="0062678A">
            <w:pPr>
              <w:pStyle w:val="a4"/>
              <w:numPr>
                <w:ilvl w:val="0"/>
                <w:numId w:val="42"/>
              </w:numPr>
              <w:rPr>
                <w:sz w:val="20"/>
                <w:szCs w:val="20"/>
              </w:rPr>
            </w:pPr>
          </w:p>
          <w:p w14:paraId="74949680" w14:textId="77777777" w:rsidR="00A8614F" w:rsidRDefault="00A8614F" w:rsidP="00A8614F">
            <w:pPr>
              <w:ind w:left="-23" w:firstLine="0"/>
              <w:rPr>
                <w:sz w:val="20"/>
                <w:szCs w:val="20"/>
              </w:rPr>
            </w:pPr>
            <w:r>
              <w:rPr>
                <w:noProof/>
                <w:lang w:val="ru-RU" w:eastAsia="ru-RU"/>
              </w:rPr>
              <w:drawing>
                <wp:inline distT="0" distB="0" distL="0" distR="0" wp14:anchorId="5499ADF2" wp14:editId="26B300F2">
                  <wp:extent cx="4647619" cy="828571"/>
                  <wp:effectExtent l="0" t="0" r="635" b="0"/>
                  <wp:docPr id="906" name="Рисунок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47619" cy="828571"/>
                          </a:xfrm>
                          <a:prstGeom prst="rect">
                            <a:avLst/>
                          </a:prstGeom>
                        </pic:spPr>
                      </pic:pic>
                    </a:graphicData>
                  </a:graphic>
                </wp:inline>
              </w:drawing>
            </w:r>
          </w:p>
          <w:p w14:paraId="035EA789" w14:textId="77777777" w:rsidR="00A8614F" w:rsidRDefault="00A8614F" w:rsidP="0062678A">
            <w:pPr>
              <w:pStyle w:val="a4"/>
              <w:numPr>
                <w:ilvl w:val="0"/>
                <w:numId w:val="42"/>
              </w:numPr>
              <w:rPr>
                <w:sz w:val="20"/>
                <w:szCs w:val="20"/>
              </w:rPr>
            </w:pPr>
          </w:p>
          <w:p w14:paraId="614DF022" w14:textId="77777777" w:rsidR="00A8614F" w:rsidRPr="00FD23E2" w:rsidRDefault="00A8614F" w:rsidP="00A8614F">
            <w:pPr>
              <w:ind w:left="-23" w:firstLine="0"/>
              <w:rPr>
                <w:sz w:val="20"/>
                <w:szCs w:val="20"/>
              </w:rPr>
            </w:pPr>
            <w:r>
              <w:rPr>
                <w:noProof/>
                <w:lang w:val="ru-RU" w:eastAsia="ru-RU"/>
              </w:rPr>
              <w:lastRenderedPageBreak/>
              <w:drawing>
                <wp:inline distT="0" distB="0" distL="0" distR="0" wp14:anchorId="3C380A33" wp14:editId="4CEC088A">
                  <wp:extent cx="6323809" cy="1076190"/>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23809" cy="1076190"/>
                          </a:xfrm>
                          <a:prstGeom prst="rect">
                            <a:avLst/>
                          </a:prstGeom>
                        </pic:spPr>
                      </pic:pic>
                    </a:graphicData>
                  </a:graphic>
                </wp:inline>
              </w:drawing>
            </w:r>
          </w:p>
        </w:tc>
      </w:tr>
      <w:tr w:rsidR="00A8614F" w:rsidRPr="00AD5AD2" w14:paraId="40EFC8C9" w14:textId="77777777" w:rsidTr="00A8614F">
        <w:tc>
          <w:tcPr>
            <w:tcW w:w="1008" w:type="dxa"/>
            <w:vMerge/>
          </w:tcPr>
          <w:p w14:paraId="1F4A70E9" w14:textId="77777777" w:rsidR="00A8614F" w:rsidRPr="00720600" w:rsidRDefault="00A8614F" w:rsidP="00A8614F">
            <w:pPr>
              <w:ind w:left="-23" w:firstLine="0"/>
              <w:rPr>
                <w:sz w:val="20"/>
                <w:szCs w:val="20"/>
              </w:rPr>
            </w:pPr>
          </w:p>
        </w:tc>
        <w:tc>
          <w:tcPr>
            <w:tcW w:w="900" w:type="dxa"/>
          </w:tcPr>
          <w:p w14:paraId="05DA4D9A" w14:textId="77777777" w:rsidR="00A8614F" w:rsidRPr="00720600" w:rsidRDefault="00A8614F" w:rsidP="00A8614F">
            <w:pPr>
              <w:ind w:left="-23" w:firstLine="0"/>
              <w:rPr>
                <w:sz w:val="20"/>
                <w:szCs w:val="20"/>
              </w:rPr>
            </w:pPr>
            <w:r w:rsidRPr="00720600">
              <w:rPr>
                <w:sz w:val="20"/>
                <w:szCs w:val="20"/>
              </w:rPr>
              <w:t>1</w:t>
            </w:r>
          </w:p>
        </w:tc>
        <w:tc>
          <w:tcPr>
            <w:tcW w:w="5107" w:type="dxa"/>
          </w:tcPr>
          <w:p w14:paraId="22DFADD7" w14:textId="77777777" w:rsidR="00A8614F" w:rsidRPr="00A8614F" w:rsidRDefault="00A8614F" w:rsidP="00A8614F">
            <w:pPr>
              <w:ind w:left="-23" w:firstLine="0"/>
              <w:rPr>
                <w:sz w:val="20"/>
                <w:szCs w:val="20"/>
                <w:lang w:val="ru-RU"/>
              </w:rPr>
            </w:pPr>
            <w:r w:rsidRPr="00A8614F">
              <w:rPr>
                <w:sz w:val="20"/>
                <w:szCs w:val="20"/>
                <w:lang w:val="ru-RU"/>
              </w:rPr>
              <w:t>Процесс создан: [Дата и время сохранения карточки процесса]</w:t>
            </w:r>
          </w:p>
        </w:tc>
        <w:tc>
          <w:tcPr>
            <w:tcW w:w="6660" w:type="dxa"/>
          </w:tcPr>
          <w:p w14:paraId="7A1CE0FA" w14:textId="77777777" w:rsidR="00A8614F" w:rsidRPr="00A8614F" w:rsidRDefault="00A8614F" w:rsidP="00A8614F">
            <w:pPr>
              <w:ind w:left="-23" w:firstLine="0"/>
              <w:rPr>
                <w:sz w:val="20"/>
                <w:szCs w:val="20"/>
                <w:lang w:val="ru-RU"/>
              </w:rPr>
            </w:pPr>
            <w:r w:rsidRPr="00A8614F">
              <w:rPr>
                <w:sz w:val="20"/>
                <w:szCs w:val="20"/>
                <w:lang w:val="ru-RU"/>
              </w:rPr>
              <w:t>Запись будет отображаться всегда за исключением процесса с состоянием «Проект»</w:t>
            </w:r>
          </w:p>
        </w:tc>
      </w:tr>
      <w:tr w:rsidR="00A8614F" w:rsidRPr="00AD5AD2" w14:paraId="141D9CDC" w14:textId="77777777" w:rsidTr="00A8614F">
        <w:tc>
          <w:tcPr>
            <w:tcW w:w="1008" w:type="dxa"/>
            <w:vMerge/>
          </w:tcPr>
          <w:p w14:paraId="49F6AB80" w14:textId="77777777" w:rsidR="00A8614F" w:rsidRPr="00A8614F" w:rsidRDefault="00A8614F" w:rsidP="00A8614F">
            <w:pPr>
              <w:ind w:left="-23" w:firstLine="0"/>
              <w:rPr>
                <w:sz w:val="20"/>
                <w:szCs w:val="20"/>
                <w:lang w:val="ru-RU"/>
              </w:rPr>
            </w:pPr>
          </w:p>
        </w:tc>
        <w:tc>
          <w:tcPr>
            <w:tcW w:w="900" w:type="dxa"/>
          </w:tcPr>
          <w:p w14:paraId="171E173B" w14:textId="77777777" w:rsidR="00A8614F" w:rsidRPr="00720600" w:rsidRDefault="00A8614F" w:rsidP="00A8614F">
            <w:pPr>
              <w:ind w:left="-23" w:firstLine="0"/>
              <w:rPr>
                <w:sz w:val="20"/>
                <w:szCs w:val="20"/>
              </w:rPr>
            </w:pPr>
            <w:r w:rsidRPr="00720600">
              <w:rPr>
                <w:sz w:val="20"/>
                <w:szCs w:val="20"/>
              </w:rPr>
              <w:t>2</w:t>
            </w:r>
          </w:p>
        </w:tc>
        <w:tc>
          <w:tcPr>
            <w:tcW w:w="5107" w:type="dxa"/>
          </w:tcPr>
          <w:p w14:paraId="786E0214" w14:textId="77777777" w:rsidR="00A8614F" w:rsidRPr="00A8614F" w:rsidRDefault="00A8614F" w:rsidP="00A8614F">
            <w:pPr>
              <w:ind w:left="-23" w:firstLine="0"/>
              <w:rPr>
                <w:sz w:val="20"/>
                <w:szCs w:val="20"/>
                <w:lang w:val="ru-RU"/>
              </w:rPr>
            </w:pPr>
            <w:r w:rsidRPr="00A8614F">
              <w:rPr>
                <w:sz w:val="20"/>
                <w:szCs w:val="20"/>
                <w:lang w:val="ru-RU"/>
              </w:rPr>
              <w:t>Процесс запущен: [Дата и время запуска процесса]</w:t>
            </w:r>
          </w:p>
        </w:tc>
        <w:tc>
          <w:tcPr>
            <w:tcW w:w="6660" w:type="dxa"/>
          </w:tcPr>
          <w:p w14:paraId="2F52BCB1" w14:textId="77777777" w:rsidR="00A8614F" w:rsidRPr="00A8614F" w:rsidRDefault="00A8614F" w:rsidP="00A8614F">
            <w:pPr>
              <w:ind w:left="-23" w:firstLine="0"/>
              <w:rPr>
                <w:sz w:val="20"/>
                <w:szCs w:val="20"/>
                <w:lang w:val="ru-RU"/>
              </w:rPr>
            </w:pPr>
            <w:r w:rsidRPr="00A8614F">
              <w:rPr>
                <w:sz w:val="20"/>
                <w:szCs w:val="20"/>
                <w:lang w:val="ru-RU"/>
              </w:rPr>
              <w:t>Запись должна появляться по факту</w:t>
            </w:r>
          </w:p>
        </w:tc>
      </w:tr>
      <w:tr w:rsidR="00A8614F" w:rsidRPr="00AD5AD2" w14:paraId="494153D5" w14:textId="77777777" w:rsidTr="00A8614F">
        <w:tc>
          <w:tcPr>
            <w:tcW w:w="1008" w:type="dxa"/>
            <w:vMerge/>
          </w:tcPr>
          <w:p w14:paraId="4F174D22" w14:textId="77777777" w:rsidR="00A8614F" w:rsidRPr="00A8614F" w:rsidRDefault="00A8614F" w:rsidP="00A8614F">
            <w:pPr>
              <w:ind w:left="-23" w:firstLine="0"/>
              <w:rPr>
                <w:sz w:val="20"/>
                <w:szCs w:val="20"/>
                <w:lang w:val="ru-RU"/>
              </w:rPr>
            </w:pPr>
          </w:p>
        </w:tc>
        <w:tc>
          <w:tcPr>
            <w:tcW w:w="900" w:type="dxa"/>
          </w:tcPr>
          <w:p w14:paraId="4BF6E772" w14:textId="77777777" w:rsidR="00A8614F" w:rsidRPr="00A8614F" w:rsidRDefault="00A8614F" w:rsidP="00A8614F">
            <w:pPr>
              <w:ind w:left="-23" w:firstLine="0"/>
              <w:rPr>
                <w:sz w:val="20"/>
                <w:szCs w:val="20"/>
                <w:lang w:val="ru-RU"/>
              </w:rPr>
            </w:pPr>
          </w:p>
        </w:tc>
        <w:tc>
          <w:tcPr>
            <w:tcW w:w="5107" w:type="dxa"/>
          </w:tcPr>
          <w:p w14:paraId="5A19CEF0" w14:textId="77777777" w:rsidR="00A8614F" w:rsidRPr="00A8614F" w:rsidRDefault="00A8614F" w:rsidP="00A8614F">
            <w:pPr>
              <w:ind w:left="-23" w:firstLine="0"/>
              <w:rPr>
                <w:sz w:val="20"/>
                <w:szCs w:val="20"/>
                <w:lang w:val="ru-RU"/>
              </w:rPr>
            </w:pPr>
            <w:r w:rsidRPr="00A8614F">
              <w:rPr>
                <w:sz w:val="20"/>
                <w:szCs w:val="20"/>
                <w:lang w:val="ru-RU"/>
              </w:rPr>
              <w:t xml:space="preserve">Процесс </w:t>
            </w:r>
            <w:commentRangeStart w:id="187"/>
            <w:commentRangeStart w:id="188"/>
            <w:commentRangeStart w:id="189"/>
            <w:commentRangeStart w:id="190"/>
            <w:r w:rsidRPr="00A8614F">
              <w:rPr>
                <w:sz w:val="20"/>
                <w:szCs w:val="20"/>
                <w:lang w:val="ru-RU"/>
              </w:rPr>
              <w:t xml:space="preserve">перезапущен: [Дата и время перезапуска </w:t>
            </w:r>
            <w:commentRangeEnd w:id="187"/>
            <w:r w:rsidRPr="00720600">
              <w:rPr>
                <w:sz w:val="20"/>
                <w:szCs w:val="20"/>
              </w:rPr>
              <w:commentReference w:id="187"/>
            </w:r>
            <w:commentRangeEnd w:id="188"/>
            <w:r w:rsidRPr="00720600">
              <w:rPr>
                <w:sz w:val="20"/>
                <w:szCs w:val="20"/>
              </w:rPr>
              <w:commentReference w:id="188"/>
            </w:r>
            <w:commentRangeEnd w:id="189"/>
            <w:r w:rsidRPr="00720600">
              <w:rPr>
                <w:sz w:val="20"/>
                <w:szCs w:val="20"/>
              </w:rPr>
              <w:commentReference w:id="189"/>
            </w:r>
            <w:commentRangeEnd w:id="190"/>
            <w:r w:rsidRPr="00720600">
              <w:rPr>
                <w:sz w:val="20"/>
                <w:szCs w:val="20"/>
              </w:rPr>
              <w:commentReference w:id="190"/>
            </w:r>
            <w:r w:rsidRPr="00A8614F">
              <w:rPr>
                <w:sz w:val="20"/>
                <w:szCs w:val="20"/>
                <w:lang w:val="ru-RU"/>
              </w:rPr>
              <w:t>1]</w:t>
            </w:r>
          </w:p>
          <w:p w14:paraId="2B24B4D1" w14:textId="77777777" w:rsidR="00A8614F" w:rsidRPr="00A8614F" w:rsidRDefault="00A8614F" w:rsidP="00A8614F">
            <w:pPr>
              <w:ind w:left="-23" w:firstLine="0"/>
              <w:rPr>
                <w:sz w:val="20"/>
                <w:szCs w:val="20"/>
                <w:lang w:val="ru-RU"/>
              </w:rPr>
            </w:pPr>
            <w:r w:rsidRPr="00A8614F">
              <w:rPr>
                <w:sz w:val="20"/>
                <w:szCs w:val="20"/>
                <w:lang w:val="ru-RU"/>
              </w:rPr>
              <w:t xml:space="preserve">                                               [Дата и время перезапуска 2]</w:t>
            </w:r>
          </w:p>
          <w:p w14:paraId="3A39716B" w14:textId="77777777" w:rsidR="00A8614F" w:rsidRPr="00A8614F" w:rsidRDefault="00A8614F" w:rsidP="00A8614F">
            <w:pPr>
              <w:ind w:left="-23" w:firstLine="0"/>
              <w:rPr>
                <w:sz w:val="20"/>
                <w:szCs w:val="20"/>
                <w:lang w:val="ru-RU"/>
              </w:rPr>
            </w:pPr>
            <w:r w:rsidRPr="00A8614F">
              <w:rPr>
                <w:sz w:val="20"/>
                <w:szCs w:val="20"/>
                <w:lang w:val="ru-RU"/>
              </w:rPr>
              <w:t xml:space="preserve">                                               …</w:t>
            </w:r>
          </w:p>
          <w:p w14:paraId="48C0F840" w14:textId="77777777" w:rsidR="00A8614F" w:rsidRPr="00A8614F" w:rsidRDefault="00A8614F" w:rsidP="00A8614F">
            <w:pPr>
              <w:ind w:left="-23" w:firstLine="0"/>
              <w:rPr>
                <w:sz w:val="20"/>
                <w:szCs w:val="20"/>
                <w:lang w:val="ru-RU"/>
              </w:rPr>
            </w:pPr>
            <w:r w:rsidRPr="00A8614F">
              <w:rPr>
                <w:sz w:val="20"/>
                <w:szCs w:val="20"/>
                <w:lang w:val="ru-RU"/>
              </w:rPr>
              <w:t xml:space="preserve">                                               [Дата и время перезапуска </w:t>
            </w:r>
            <w:r w:rsidRPr="00720600">
              <w:rPr>
                <w:sz w:val="20"/>
                <w:szCs w:val="20"/>
              </w:rPr>
              <w:t>N</w:t>
            </w:r>
            <w:r w:rsidRPr="00A8614F">
              <w:rPr>
                <w:sz w:val="20"/>
                <w:szCs w:val="20"/>
                <w:lang w:val="ru-RU"/>
              </w:rPr>
              <w:t>]</w:t>
            </w:r>
          </w:p>
        </w:tc>
        <w:tc>
          <w:tcPr>
            <w:tcW w:w="6660" w:type="dxa"/>
          </w:tcPr>
          <w:p w14:paraId="2E009C0C" w14:textId="77777777" w:rsidR="00A8614F" w:rsidRPr="00A8614F" w:rsidRDefault="00A8614F" w:rsidP="00A8614F">
            <w:pPr>
              <w:ind w:left="-23" w:firstLine="0"/>
              <w:rPr>
                <w:sz w:val="20"/>
                <w:szCs w:val="20"/>
                <w:lang w:val="ru-RU"/>
              </w:rPr>
            </w:pPr>
            <w:r w:rsidRPr="00A8614F">
              <w:rPr>
                <w:sz w:val="20"/>
                <w:szCs w:val="20"/>
                <w:lang w:val="ru-RU"/>
              </w:rPr>
              <w:t>Запись должна появляться по факту</w:t>
            </w:r>
          </w:p>
          <w:p w14:paraId="686F484E" w14:textId="77777777" w:rsidR="00A8614F" w:rsidRPr="00A8614F" w:rsidRDefault="00A8614F" w:rsidP="00A8614F">
            <w:pPr>
              <w:ind w:left="-23" w:firstLine="0"/>
              <w:rPr>
                <w:sz w:val="20"/>
                <w:szCs w:val="20"/>
                <w:lang w:val="ru-RU"/>
              </w:rPr>
            </w:pPr>
          </w:p>
          <w:p w14:paraId="1035D146" w14:textId="77777777" w:rsidR="00A8614F" w:rsidRPr="00A8614F" w:rsidRDefault="00A8614F" w:rsidP="00A8614F">
            <w:pPr>
              <w:ind w:left="-23" w:firstLine="0"/>
              <w:rPr>
                <w:sz w:val="20"/>
                <w:szCs w:val="20"/>
                <w:highlight w:val="magenta"/>
                <w:lang w:val="ru-RU"/>
              </w:rPr>
            </w:pPr>
            <w:r w:rsidRPr="00A8614F">
              <w:rPr>
                <w:sz w:val="20"/>
                <w:szCs w:val="20"/>
                <w:highlight w:val="magenta"/>
                <w:lang w:val="ru-RU"/>
              </w:rPr>
              <w:t>Должно быть реализовано сохранение версионности карточки процесса в результате перезапуска.</w:t>
            </w:r>
          </w:p>
          <w:p w14:paraId="7BAA2459" w14:textId="77777777" w:rsidR="00A8614F" w:rsidRPr="00A8614F" w:rsidRDefault="00A8614F" w:rsidP="00A8614F">
            <w:pPr>
              <w:ind w:left="-23" w:firstLine="0"/>
              <w:rPr>
                <w:sz w:val="20"/>
                <w:szCs w:val="20"/>
                <w:lang w:val="ru-RU"/>
              </w:rPr>
            </w:pPr>
            <w:r w:rsidRPr="00A8614F">
              <w:rPr>
                <w:sz w:val="20"/>
                <w:szCs w:val="20"/>
                <w:highlight w:val="magenta"/>
                <w:lang w:val="ru-RU"/>
              </w:rPr>
              <w:t>Во вкладке «Процессы» должна быть ссылка на версию процесса в записях перезапуска информационного блока.</w:t>
            </w:r>
          </w:p>
        </w:tc>
      </w:tr>
      <w:tr w:rsidR="00A8614F" w:rsidRPr="00A8614F" w14:paraId="6A2085F1" w14:textId="77777777" w:rsidTr="00A8614F">
        <w:tc>
          <w:tcPr>
            <w:tcW w:w="1008" w:type="dxa"/>
            <w:vMerge/>
          </w:tcPr>
          <w:p w14:paraId="6A39E2A0" w14:textId="77777777" w:rsidR="00A8614F" w:rsidRPr="00A8614F" w:rsidRDefault="00A8614F" w:rsidP="00A8614F">
            <w:pPr>
              <w:ind w:left="-23" w:firstLine="0"/>
              <w:rPr>
                <w:sz w:val="20"/>
                <w:szCs w:val="20"/>
                <w:lang w:val="ru-RU"/>
              </w:rPr>
            </w:pPr>
          </w:p>
        </w:tc>
        <w:tc>
          <w:tcPr>
            <w:tcW w:w="900" w:type="dxa"/>
          </w:tcPr>
          <w:p w14:paraId="49B80292" w14:textId="77777777" w:rsidR="00A8614F" w:rsidRPr="00720600" w:rsidRDefault="00A8614F" w:rsidP="00A8614F">
            <w:pPr>
              <w:ind w:left="-23" w:firstLine="0"/>
              <w:rPr>
                <w:sz w:val="20"/>
                <w:szCs w:val="20"/>
              </w:rPr>
            </w:pPr>
            <w:r>
              <w:rPr>
                <w:sz w:val="20"/>
                <w:szCs w:val="20"/>
              </w:rPr>
              <w:t>3</w:t>
            </w:r>
          </w:p>
        </w:tc>
        <w:tc>
          <w:tcPr>
            <w:tcW w:w="5107" w:type="dxa"/>
          </w:tcPr>
          <w:p w14:paraId="33476AD7" w14:textId="77777777" w:rsidR="00A8614F" w:rsidRPr="00A8614F" w:rsidRDefault="00A8614F" w:rsidP="00A8614F">
            <w:pPr>
              <w:ind w:left="-23" w:firstLine="0"/>
              <w:rPr>
                <w:sz w:val="20"/>
                <w:szCs w:val="20"/>
                <w:highlight w:val="green"/>
                <w:lang w:val="ru-RU"/>
              </w:rPr>
            </w:pPr>
            <w:r w:rsidRPr="00A8614F">
              <w:rPr>
                <w:sz w:val="20"/>
                <w:szCs w:val="20"/>
                <w:highlight w:val="green"/>
                <w:lang w:val="ru-RU"/>
              </w:rPr>
              <w:t xml:space="preserve">Процесс отозван: [Дата и время смены состояния на «Отозван»] пользователем/пост. зам/вр. зам. [Имя пользователя, кто отозвал процесс] </w:t>
            </w:r>
          </w:p>
          <w:p w14:paraId="55DA7EBD" w14:textId="77777777" w:rsidR="00A8614F" w:rsidRPr="00A8614F" w:rsidRDefault="00A8614F" w:rsidP="00A8614F">
            <w:pPr>
              <w:ind w:left="-23" w:firstLine="0"/>
              <w:rPr>
                <w:sz w:val="20"/>
                <w:szCs w:val="20"/>
                <w:highlight w:val="green"/>
                <w:lang w:val="ru-RU"/>
              </w:rPr>
            </w:pPr>
            <w:r w:rsidRPr="00A8614F">
              <w:rPr>
                <w:sz w:val="20"/>
                <w:szCs w:val="20"/>
                <w:highlight w:val="green"/>
                <w:lang w:val="ru-RU"/>
              </w:rPr>
              <w:t>Причина отзыва: [текст из поля «Отчет» диалога «Отзыв процесса»]</w:t>
            </w:r>
          </w:p>
          <w:p w14:paraId="3A3D0130" w14:textId="77777777" w:rsidR="00A8614F" w:rsidRPr="00A8614F" w:rsidRDefault="00A8614F" w:rsidP="00A8614F">
            <w:pPr>
              <w:ind w:left="-23" w:firstLine="0"/>
              <w:rPr>
                <w:sz w:val="20"/>
                <w:szCs w:val="20"/>
                <w:lang w:val="ru-RU"/>
              </w:rPr>
            </w:pPr>
            <w:r w:rsidRPr="00A8614F">
              <w:rPr>
                <w:sz w:val="20"/>
                <w:szCs w:val="20"/>
                <w:highlight w:val="green"/>
                <w:lang w:val="ru-RU"/>
              </w:rPr>
              <w:t>Вложение: [иконка формата вложения Наименование вложения.расширение (размер) – вложение, которое прикрепляется в диалоге «Отзыв процесса»]</w:t>
            </w:r>
          </w:p>
        </w:tc>
        <w:tc>
          <w:tcPr>
            <w:tcW w:w="6660" w:type="dxa"/>
          </w:tcPr>
          <w:p w14:paraId="516350D3" w14:textId="77777777" w:rsidR="00A8614F" w:rsidRPr="00A8614F" w:rsidRDefault="00A8614F" w:rsidP="00A8614F">
            <w:pPr>
              <w:ind w:left="-23" w:firstLine="0"/>
              <w:rPr>
                <w:sz w:val="20"/>
                <w:szCs w:val="20"/>
                <w:lang w:val="ru-RU"/>
              </w:rPr>
            </w:pPr>
            <w:r w:rsidRPr="00A8614F">
              <w:rPr>
                <w:sz w:val="20"/>
                <w:szCs w:val="20"/>
                <w:lang w:val="ru-RU"/>
              </w:rPr>
              <w:t xml:space="preserve">Запись должна появляться по факту. </w:t>
            </w:r>
            <w:r w:rsidRPr="00A8614F">
              <w:rPr>
                <w:sz w:val="20"/>
                <w:szCs w:val="20"/>
                <w:highlight w:val="green"/>
                <w:lang w:val="ru-RU"/>
              </w:rPr>
              <w:t>То есть, если, например, настройка обязательности ввода причины отзыва отключена и пользователь сам не изъявил инициативу ввести причину отзыва процесса и вложить файл, то под записью «Процесс отозван» не должны быть записи Причина отзыва и Вложение.</w:t>
            </w:r>
          </w:p>
        </w:tc>
      </w:tr>
      <w:tr w:rsidR="00A8614F" w:rsidRPr="00327D1E" w14:paraId="6188A985" w14:textId="77777777" w:rsidTr="00A8614F">
        <w:trPr>
          <w:trHeight w:val="1157"/>
        </w:trPr>
        <w:tc>
          <w:tcPr>
            <w:tcW w:w="1008" w:type="dxa"/>
            <w:vMerge/>
          </w:tcPr>
          <w:p w14:paraId="7CBF5FD7" w14:textId="77777777" w:rsidR="00A8614F" w:rsidRPr="00A8614F" w:rsidRDefault="00A8614F" w:rsidP="00A8614F">
            <w:pPr>
              <w:ind w:left="-23" w:firstLine="0"/>
              <w:rPr>
                <w:sz w:val="20"/>
                <w:szCs w:val="20"/>
                <w:lang w:val="ru-RU"/>
              </w:rPr>
            </w:pPr>
          </w:p>
        </w:tc>
        <w:tc>
          <w:tcPr>
            <w:tcW w:w="900" w:type="dxa"/>
          </w:tcPr>
          <w:p w14:paraId="54CCAD85" w14:textId="77777777" w:rsidR="00A8614F" w:rsidRPr="00720600" w:rsidRDefault="00A8614F" w:rsidP="00A8614F">
            <w:pPr>
              <w:ind w:left="-23" w:firstLine="0"/>
              <w:rPr>
                <w:sz w:val="20"/>
                <w:szCs w:val="20"/>
              </w:rPr>
            </w:pPr>
            <w:r>
              <w:rPr>
                <w:sz w:val="20"/>
                <w:szCs w:val="20"/>
              </w:rPr>
              <w:t>4</w:t>
            </w:r>
          </w:p>
          <w:p w14:paraId="4B29AF3E" w14:textId="77777777" w:rsidR="00A8614F" w:rsidRPr="00720600" w:rsidRDefault="00A8614F" w:rsidP="00A8614F">
            <w:pPr>
              <w:ind w:left="-23"/>
              <w:rPr>
                <w:sz w:val="20"/>
                <w:szCs w:val="20"/>
              </w:rPr>
            </w:pPr>
          </w:p>
        </w:tc>
        <w:tc>
          <w:tcPr>
            <w:tcW w:w="5107" w:type="dxa"/>
          </w:tcPr>
          <w:p w14:paraId="1934B4E4" w14:textId="77777777" w:rsidR="00A8614F" w:rsidRPr="00A8614F" w:rsidRDefault="00A8614F" w:rsidP="00A8614F">
            <w:pPr>
              <w:ind w:left="-23" w:firstLine="0"/>
              <w:rPr>
                <w:sz w:val="20"/>
                <w:szCs w:val="20"/>
                <w:lang w:val="ru-RU"/>
              </w:rPr>
            </w:pPr>
            <w:r w:rsidRPr="00A8614F">
              <w:rPr>
                <w:sz w:val="20"/>
                <w:szCs w:val="20"/>
                <w:lang w:val="ru-RU"/>
              </w:rPr>
              <w:t>Инициатор: [Имя того, кто запустил процесс]</w:t>
            </w:r>
          </w:p>
          <w:p w14:paraId="160C60BA" w14:textId="77777777" w:rsidR="00A8614F" w:rsidRPr="00A8614F" w:rsidRDefault="00A8614F" w:rsidP="00A8614F">
            <w:pPr>
              <w:ind w:left="-23" w:firstLine="0"/>
              <w:rPr>
                <w:sz w:val="20"/>
                <w:szCs w:val="20"/>
                <w:lang w:val="ru-RU"/>
              </w:rPr>
            </w:pPr>
            <w:r w:rsidRPr="00A8614F">
              <w:rPr>
                <w:sz w:val="20"/>
                <w:szCs w:val="20"/>
                <w:lang w:val="ru-RU"/>
              </w:rPr>
              <w:t>Вложение: [иконка формата вложения Наименование вложения.расширение (размер) – вложение, которое прикрепляется в карточке процесса, во вкладке «Документы»]</w:t>
            </w:r>
          </w:p>
        </w:tc>
        <w:tc>
          <w:tcPr>
            <w:tcW w:w="6660" w:type="dxa"/>
          </w:tcPr>
          <w:p w14:paraId="73E78780" w14:textId="77777777" w:rsidR="00A8614F" w:rsidRPr="00720600" w:rsidRDefault="00A8614F" w:rsidP="00A8614F">
            <w:pPr>
              <w:ind w:left="-23" w:firstLine="0"/>
              <w:rPr>
                <w:sz w:val="20"/>
                <w:szCs w:val="20"/>
              </w:rPr>
            </w:pPr>
            <w:r w:rsidRPr="00720600">
              <w:rPr>
                <w:sz w:val="20"/>
                <w:szCs w:val="20"/>
              </w:rPr>
              <w:t>Запись должна появляться по факту</w:t>
            </w:r>
          </w:p>
          <w:p w14:paraId="144621BA" w14:textId="77777777" w:rsidR="00A8614F" w:rsidRPr="00720600" w:rsidRDefault="00A8614F" w:rsidP="00A8614F">
            <w:pPr>
              <w:ind w:left="-23"/>
              <w:rPr>
                <w:sz w:val="20"/>
                <w:szCs w:val="20"/>
              </w:rPr>
            </w:pPr>
          </w:p>
        </w:tc>
      </w:tr>
      <w:tr w:rsidR="00A8614F" w:rsidRPr="00AD5AD2" w14:paraId="0E8AFC4F" w14:textId="77777777" w:rsidTr="00A8614F">
        <w:tc>
          <w:tcPr>
            <w:tcW w:w="1008" w:type="dxa"/>
            <w:vMerge/>
          </w:tcPr>
          <w:p w14:paraId="52DC420F" w14:textId="77777777" w:rsidR="00A8614F" w:rsidRPr="00720600" w:rsidRDefault="00A8614F" w:rsidP="00A8614F">
            <w:pPr>
              <w:ind w:left="-23" w:firstLine="0"/>
              <w:rPr>
                <w:sz w:val="20"/>
                <w:szCs w:val="20"/>
              </w:rPr>
            </w:pPr>
          </w:p>
        </w:tc>
        <w:tc>
          <w:tcPr>
            <w:tcW w:w="900" w:type="dxa"/>
          </w:tcPr>
          <w:p w14:paraId="66DF251E" w14:textId="77777777" w:rsidR="00A8614F" w:rsidRPr="00720600" w:rsidRDefault="00A8614F" w:rsidP="00A8614F">
            <w:pPr>
              <w:ind w:left="-23" w:firstLine="0"/>
              <w:rPr>
                <w:sz w:val="20"/>
                <w:szCs w:val="20"/>
              </w:rPr>
            </w:pPr>
            <w:r>
              <w:rPr>
                <w:sz w:val="20"/>
                <w:szCs w:val="20"/>
              </w:rPr>
              <w:t>5</w:t>
            </w:r>
          </w:p>
        </w:tc>
        <w:tc>
          <w:tcPr>
            <w:tcW w:w="5107" w:type="dxa"/>
          </w:tcPr>
          <w:p w14:paraId="199FF0C7" w14:textId="77777777" w:rsidR="00A8614F" w:rsidRPr="00A8614F" w:rsidRDefault="00A8614F" w:rsidP="00A8614F">
            <w:pPr>
              <w:ind w:left="-23" w:firstLine="0"/>
              <w:rPr>
                <w:sz w:val="20"/>
                <w:szCs w:val="20"/>
                <w:lang w:val="ru-RU"/>
              </w:rPr>
            </w:pPr>
            <w:r w:rsidRPr="00A8614F">
              <w:rPr>
                <w:sz w:val="20"/>
                <w:szCs w:val="20"/>
                <w:lang w:val="ru-RU"/>
              </w:rPr>
              <w:t>Возникновение ошибки в процессе: [Дата и время смены состояния на «Ошибка»]</w:t>
            </w:r>
          </w:p>
        </w:tc>
        <w:tc>
          <w:tcPr>
            <w:tcW w:w="6660" w:type="dxa"/>
          </w:tcPr>
          <w:p w14:paraId="27E4C5F4" w14:textId="77777777" w:rsidR="00A8614F" w:rsidRPr="00A8614F" w:rsidRDefault="00A8614F" w:rsidP="00A8614F">
            <w:pPr>
              <w:ind w:left="-23" w:firstLine="0"/>
              <w:rPr>
                <w:sz w:val="20"/>
                <w:szCs w:val="20"/>
                <w:lang w:val="ru-RU"/>
              </w:rPr>
            </w:pPr>
            <w:r w:rsidRPr="00A8614F">
              <w:rPr>
                <w:sz w:val="20"/>
                <w:szCs w:val="20"/>
                <w:lang w:val="ru-RU"/>
              </w:rPr>
              <w:t>Запись должна появляться по факту</w:t>
            </w:r>
          </w:p>
        </w:tc>
      </w:tr>
    </w:tbl>
    <w:p w14:paraId="04FE0DF0" w14:textId="77777777" w:rsidR="00A8614F" w:rsidRDefault="00A8614F" w:rsidP="00A8614F">
      <w:pPr>
        <w:rPr>
          <w:lang w:val="ru-RU"/>
        </w:rPr>
      </w:pPr>
    </w:p>
    <w:p w14:paraId="21695C3F" w14:textId="77777777" w:rsidR="00A8614F" w:rsidRDefault="00A8614F" w:rsidP="00A8614F">
      <w:pPr>
        <w:rPr>
          <w:lang w:val="ru-RU"/>
        </w:rPr>
      </w:pPr>
    </w:p>
    <w:p w14:paraId="6204AF3B" w14:textId="77777777" w:rsidR="00A8614F" w:rsidRDefault="00A8614F" w:rsidP="00A8614F">
      <w:pPr>
        <w:rPr>
          <w:lang w:val="ru-RU"/>
        </w:rPr>
      </w:pPr>
    </w:p>
    <w:p w14:paraId="68C35C2C" w14:textId="77777777" w:rsidR="00A8614F" w:rsidRDefault="00A8614F" w:rsidP="00A8614F">
      <w:pPr>
        <w:rPr>
          <w:lang w:val="ru-RU"/>
        </w:rPr>
      </w:pPr>
    </w:p>
    <w:p w14:paraId="29B3F9D9" w14:textId="77777777" w:rsidR="00A8614F" w:rsidRDefault="00A8614F" w:rsidP="00A8614F">
      <w:pPr>
        <w:rPr>
          <w:lang w:val="ru-RU"/>
        </w:rPr>
      </w:pPr>
    </w:p>
    <w:p w14:paraId="7884C8F4" w14:textId="77777777" w:rsidR="00A8614F" w:rsidRDefault="00A8614F" w:rsidP="00A8614F">
      <w:pPr>
        <w:rPr>
          <w:lang w:val="ru-RU"/>
        </w:rPr>
      </w:pPr>
    </w:p>
    <w:p w14:paraId="191E31A7" w14:textId="77777777" w:rsidR="00A8614F" w:rsidRDefault="00A8614F" w:rsidP="00A8614F">
      <w:pPr>
        <w:rPr>
          <w:lang w:val="ru-RU"/>
        </w:rPr>
      </w:pPr>
    </w:p>
    <w:p w14:paraId="366394A2" w14:textId="77777777" w:rsidR="00A8614F" w:rsidRDefault="00A8614F" w:rsidP="00A8614F">
      <w:pPr>
        <w:rPr>
          <w:lang w:val="ru-RU"/>
        </w:rPr>
      </w:pPr>
    </w:p>
    <w:p w14:paraId="2549D0D6" w14:textId="77777777" w:rsidR="00A8614F" w:rsidRDefault="00A8614F" w:rsidP="00A8614F">
      <w:pPr>
        <w:rPr>
          <w:lang w:val="ru-RU"/>
        </w:rPr>
      </w:pPr>
    </w:p>
    <w:p w14:paraId="1BDD6E3F" w14:textId="77777777" w:rsidR="00A8614F" w:rsidRDefault="00A8614F" w:rsidP="00A8614F">
      <w:pPr>
        <w:rPr>
          <w:lang w:val="ru-RU"/>
        </w:rPr>
      </w:pPr>
    </w:p>
    <w:p w14:paraId="18DB2BD3" w14:textId="77777777" w:rsidR="00A8614F" w:rsidRDefault="00A8614F" w:rsidP="00A8614F">
      <w:pPr>
        <w:rPr>
          <w:lang w:val="ru-RU"/>
        </w:rPr>
      </w:pPr>
    </w:p>
    <w:p w14:paraId="2B2CF553" w14:textId="77777777" w:rsidR="00A8614F" w:rsidRDefault="00A8614F" w:rsidP="00A8614F">
      <w:pPr>
        <w:rPr>
          <w:lang w:val="ru-RU"/>
        </w:rPr>
      </w:pPr>
    </w:p>
    <w:p w14:paraId="76CC496A" w14:textId="77777777" w:rsidR="00A8614F" w:rsidRDefault="00A8614F" w:rsidP="00A8614F">
      <w:pPr>
        <w:rPr>
          <w:lang w:val="ru-RU"/>
        </w:rPr>
      </w:pPr>
    </w:p>
    <w:p w14:paraId="162966AA" w14:textId="77777777" w:rsidR="00A8614F" w:rsidRDefault="00A8614F" w:rsidP="00A8614F">
      <w:pPr>
        <w:rPr>
          <w:lang w:val="ru-RU"/>
        </w:rPr>
      </w:pPr>
    </w:p>
    <w:p w14:paraId="4D5444AD" w14:textId="77777777" w:rsidR="00A8614F" w:rsidRDefault="00A8614F" w:rsidP="00A8614F">
      <w:pPr>
        <w:rPr>
          <w:lang w:val="ru-RU"/>
        </w:rPr>
      </w:pPr>
    </w:p>
    <w:p w14:paraId="34DB6E2D" w14:textId="77777777" w:rsidR="00A8614F" w:rsidRDefault="00A8614F" w:rsidP="00A8614F">
      <w:pPr>
        <w:rPr>
          <w:lang w:val="ru-RU"/>
        </w:rPr>
      </w:pPr>
    </w:p>
    <w:p w14:paraId="611E7934" w14:textId="77777777" w:rsidR="00A8614F" w:rsidRDefault="00A8614F" w:rsidP="00A8614F">
      <w:pPr>
        <w:rPr>
          <w:lang w:val="ru-RU"/>
        </w:rPr>
      </w:pPr>
    </w:p>
    <w:p w14:paraId="691CBD52" w14:textId="77777777" w:rsidR="00A8614F" w:rsidRDefault="00A8614F" w:rsidP="00A8614F">
      <w:pPr>
        <w:rPr>
          <w:lang w:val="ru-RU"/>
        </w:rPr>
      </w:pPr>
    </w:p>
    <w:p w14:paraId="0E97CF2E" w14:textId="77777777" w:rsidR="00A8614F" w:rsidRDefault="00A8614F" w:rsidP="00A8614F">
      <w:pPr>
        <w:rPr>
          <w:lang w:val="ru-RU"/>
        </w:rPr>
      </w:pPr>
    </w:p>
    <w:p w14:paraId="70F3C9C3" w14:textId="77777777" w:rsidR="00A8614F" w:rsidRDefault="00A8614F" w:rsidP="00A8614F">
      <w:pPr>
        <w:rPr>
          <w:lang w:val="ru-RU"/>
        </w:rPr>
      </w:pPr>
    </w:p>
    <w:p w14:paraId="53902491" w14:textId="77777777" w:rsidR="00A8614F" w:rsidRDefault="00A8614F" w:rsidP="00A8614F">
      <w:pPr>
        <w:rPr>
          <w:lang w:val="ru-RU"/>
        </w:rPr>
        <w:sectPr w:rsidR="00A8614F" w:rsidSect="00A8614F">
          <w:pgSz w:w="15840" w:h="12240" w:orient="landscape"/>
          <w:pgMar w:top="900" w:right="1440" w:bottom="1440" w:left="1440" w:header="720" w:footer="720" w:gutter="0"/>
          <w:cols w:space="720"/>
          <w:docGrid w:linePitch="360"/>
        </w:sectPr>
      </w:pPr>
    </w:p>
    <w:p w14:paraId="5BD7A9B6" w14:textId="77777777" w:rsidR="00A8614F" w:rsidRDefault="00A8614F" w:rsidP="00A8614F">
      <w:pPr>
        <w:pStyle w:val="af1"/>
        <w:rPr>
          <w:lang w:val="ru-RU"/>
        </w:rPr>
      </w:pPr>
      <w:ins w:id="191" w:author="Люция Е. Айтуова" w:date="2017-07-12T14:52:00Z">
        <w:r>
          <w:rPr>
            <w:noProof/>
            <w:lang w:val="ru-RU" w:eastAsia="ru-RU"/>
          </w:rPr>
          <w:lastRenderedPageBreak/>
          <w:drawing>
            <wp:inline distT="0" distB="0" distL="0" distR="0" wp14:anchorId="161070F3" wp14:editId="0FC9D373">
              <wp:extent cx="2514600" cy="7940903"/>
              <wp:effectExtent l="0" t="0" r="0" b="3175"/>
              <wp:docPr id="904" name="Рисунок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16112" cy="7945679"/>
                      </a:xfrm>
                      <a:prstGeom prst="rect">
                        <a:avLst/>
                      </a:prstGeom>
                    </pic:spPr>
                  </pic:pic>
                </a:graphicData>
              </a:graphic>
            </wp:inline>
          </w:drawing>
        </w:r>
      </w:ins>
    </w:p>
    <w:p w14:paraId="7B969F8D" w14:textId="77777777" w:rsidR="00A8614F" w:rsidRDefault="00A8614F" w:rsidP="00A8614F">
      <w:pPr>
        <w:pStyle w:val="af1"/>
        <w:rPr>
          <w:lang w:val="ru-RU"/>
        </w:rPr>
      </w:pPr>
      <w:bookmarkStart w:id="192" w:name="_Ref496691006"/>
      <w:r w:rsidRPr="003F7E3F">
        <w:rPr>
          <w:lang w:val="ru-RU"/>
        </w:rPr>
        <w:lastRenderedPageBreak/>
        <w:t xml:space="preserve">Рисунок </w:t>
      </w:r>
      <w:r>
        <w:fldChar w:fldCharType="begin"/>
      </w:r>
      <w:r w:rsidRPr="003F7E3F">
        <w:rPr>
          <w:lang w:val="ru-RU"/>
        </w:rPr>
        <w:instrText xml:space="preserve"> </w:instrText>
      </w:r>
      <w:r>
        <w:instrText>SEQ</w:instrText>
      </w:r>
      <w:r w:rsidRPr="003F7E3F">
        <w:rPr>
          <w:lang w:val="ru-RU"/>
        </w:rPr>
        <w:instrText xml:space="preserve"> Рисунок \* </w:instrText>
      </w:r>
      <w:r>
        <w:instrText>ARABIC</w:instrText>
      </w:r>
      <w:r w:rsidRPr="003F7E3F">
        <w:rPr>
          <w:lang w:val="ru-RU"/>
        </w:rPr>
        <w:instrText xml:space="preserve"> </w:instrText>
      </w:r>
      <w:r>
        <w:fldChar w:fldCharType="separate"/>
      </w:r>
      <w:r w:rsidRPr="006C115E">
        <w:rPr>
          <w:noProof/>
          <w:lang w:val="ru-RU"/>
        </w:rPr>
        <w:t>4</w:t>
      </w:r>
      <w:r>
        <w:fldChar w:fldCharType="end"/>
      </w:r>
      <w:bookmarkEnd w:id="192"/>
      <w:r>
        <w:rPr>
          <w:lang w:val="ru-RU"/>
        </w:rPr>
        <w:t xml:space="preserve"> </w:t>
      </w:r>
      <w:r w:rsidRPr="00954798">
        <w:rPr>
          <w:lang w:val="ru-RU"/>
        </w:rPr>
        <w:t>Записи информационного блока</w:t>
      </w:r>
    </w:p>
    <w:p w14:paraId="5C73EEC3" w14:textId="77777777" w:rsidR="00A8614F" w:rsidRDefault="00A8614F" w:rsidP="00A8614F">
      <w:pPr>
        <w:rPr>
          <w:lang w:val="ru-RU"/>
        </w:rPr>
      </w:pPr>
      <w:r w:rsidRPr="00954798">
        <w:rPr>
          <w:lang w:val="ru-RU"/>
        </w:rPr>
        <w:t>Из рисунка выше вытекает неописанный функционал, требования к которому перечислены в таблице ниже.</w:t>
      </w:r>
    </w:p>
    <w:p w14:paraId="669BA97F" w14:textId="77777777" w:rsidR="00A8614F" w:rsidRDefault="00A8614F" w:rsidP="00A8614F">
      <w:pPr>
        <w:pStyle w:val="afd"/>
      </w:pPr>
      <w:r>
        <w:t xml:space="preserve">Таблица </w:t>
      </w:r>
      <w:r w:rsidR="00AD5AD2">
        <w:fldChar w:fldCharType="begin"/>
      </w:r>
      <w:r w:rsidR="00AD5AD2">
        <w:instrText xml:space="preserve"> SEQ Таблица \* ARABIC </w:instrText>
      </w:r>
      <w:r w:rsidR="00AD5AD2">
        <w:fldChar w:fldCharType="separate"/>
      </w:r>
      <w:r>
        <w:rPr>
          <w:noProof/>
        </w:rPr>
        <w:t>2</w:t>
      </w:r>
      <w:r w:rsidR="00AD5AD2">
        <w:rPr>
          <w:noProof/>
        </w:rPr>
        <w:fldChar w:fldCharType="end"/>
      </w:r>
      <w:r w:rsidRPr="00954798">
        <w:t xml:space="preserve"> Требования по списку</w:t>
      </w:r>
    </w:p>
    <w:tbl>
      <w:tblPr>
        <w:tblStyle w:val="a8"/>
        <w:tblW w:w="9715" w:type="dxa"/>
        <w:tblLayout w:type="fixed"/>
        <w:tblLook w:val="04A0" w:firstRow="1" w:lastRow="0" w:firstColumn="1" w:lastColumn="0" w:noHBand="0" w:noVBand="1"/>
      </w:tblPr>
      <w:tblGrid>
        <w:gridCol w:w="715"/>
        <w:gridCol w:w="9000"/>
      </w:tblGrid>
      <w:tr w:rsidR="00A8614F" w:rsidRPr="00720600" w14:paraId="4DFA0FE2" w14:textId="77777777" w:rsidTr="00A8614F">
        <w:tc>
          <w:tcPr>
            <w:tcW w:w="715" w:type="dxa"/>
          </w:tcPr>
          <w:p w14:paraId="7CC2543C" w14:textId="77777777" w:rsidR="00A8614F" w:rsidRPr="00720600" w:rsidRDefault="00A8614F" w:rsidP="00A8614F">
            <w:pPr>
              <w:ind w:left="-30" w:firstLine="0"/>
              <w:rPr>
                <w:sz w:val="20"/>
                <w:szCs w:val="20"/>
              </w:rPr>
            </w:pPr>
            <w:r w:rsidRPr="00720600">
              <w:rPr>
                <w:sz w:val="20"/>
                <w:szCs w:val="20"/>
              </w:rPr>
              <w:t>№ п/п</w:t>
            </w:r>
          </w:p>
        </w:tc>
        <w:tc>
          <w:tcPr>
            <w:tcW w:w="9000" w:type="dxa"/>
          </w:tcPr>
          <w:p w14:paraId="46267F9A" w14:textId="77777777" w:rsidR="00A8614F" w:rsidRPr="00720600" w:rsidRDefault="00A8614F" w:rsidP="00A8614F">
            <w:pPr>
              <w:ind w:hanging="18"/>
              <w:rPr>
                <w:sz w:val="20"/>
                <w:szCs w:val="20"/>
              </w:rPr>
            </w:pPr>
            <w:r w:rsidRPr="00720600">
              <w:rPr>
                <w:sz w:val="20"/>
                <w:szCs w:val="20"/>
              </w:rPr>
              <w:t>Требование</w:t>
            </w:r>
          </w:p>
        </w:tc>
      </w:tr>
      <w:tr w:rsidR="00A8614F" w:rsidRPr="00720600" w14:paraId="1655FA2C" w14:textId="77777777" w:rsidTr="00A8614F">
        <w:tc>
          <w:tcPr>
            <w:tcW w:w="715" w:type="dxa"/>
          </w:tcPr>
          <w:p w14:paraId="0D40423F" w14:textId="77777777" w:rsidR="00A8614F" w:rsidRPr="00954798" w:rsidRDefault="00A8614F" w:rsidP="0062678A">
            <w:pPr>
              <w:pStyle w:val="a4"/>
              <w:numPr>
                <w:ilvl w:val="0"/>
                <w:numId w:val="34"/>
              </w:numPr>
              <w:ind w:left="-30" w:firstLine="0"/>
              <w:rPr>
                <w:sz w:val="20"/>
                <w:szCs w:val="20"/>
              </w:rPr>
            </w:pPr>
          </w:p>
        </w:tc>
        <w:tc>
          <w:tcPr>
            <w:tcW w:w="9000" w:type="dxa"/>
          </w:tcPr>
          <w:p w14:paraId="753A2900" w14:textId="77777777" w:rsidR="00A8614F" w:rsidRPr="00A8614F" w:rsidRDefault="00A8614F" w:rsidP="00A8614F">
            <w:pPr>
              <w:ind w:hanging="18"/>
              <w:rPr>
                <w:sz w:val="20"/>
                <w:szCs w:val="20"/>
                <w:lang w:val="ru-RU"/>
              </w:rPr>
            </w:pPr>
            <w:r w:rsidRPr="00A8614F">
              <w:rPr>
                <w:sz w:val="20"/>
                <w:szCs w:val="20"/>
                <w:lang w:val="ru-RU"/>
              </w:rPr>
              <w:t>У имени Инициатора процесса должны отображаться имена временных заместителей на момент запуска/создания процесса и до завершения процесса (и для состояния процесса «Проект»):</w:t>
            </w:r>
          </w:p>
          <w:p w14:paraId="5343D518" w14:textId="77777777" w:rsidR="00A8614F" w:rsidRPr="00720600" w:rsidRDefault="00A8614F" w:rsidP="00A8614F">
            <w:pPr>
              <w:ind w:hanging="18"/>
              <w:rPr>
                <w:sz w:val="20"/>
                <w:szCs w:val="20"/>
              </w:rPr>
            </w:pPr>
            <w:r w:rsidRPr="00720600">
              <w:rPr>
                <w:noProof/>
                <w:sz w:val="20"/>
                <w:szCs w:val="20"/>
                <w:lang w:val="ru-RU" w:eastAsia="ru-RU"/>
              </w:rPr>
              <w:drawing>
                <wp:inline distT="0" distB="0" distL="0" distR="0" wp14:anchorId="4CC1ACF5" wp14:editId="3D15061A">
                  <wp:extent cx="3724795" cy="1124107"/>
                  <wp:effectExtent l="0" t="0" r="9525" b="0"/>
                  <wp:docPr id="956" name="Рисунок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24795" cy="1124107"/>
                          </a:xfrm>
                          <a:prstGeom prst="rect">
                            <a:avLst/>
                          </a:prstGeom>
                        </pic:spPr>
                      </pic:pic>
                    </a:graphicData>
                  </a:graphic>
                </wp:inline>
              </w:drawing>
            </w:r>
          </w:p>
          <w:p w14:paraId="6C52C95D" w14:textId="77777777" w:rsidR="00A8614F" w:rsidRPr="00720600" w:rsidRDefault="00A8614F" w:rsidP="00A8614F">
            <w:pPr>
              <w:ind w:hanging="18"/>
              <w:rPr>
                <w:sz w:val="20"/>
                <w:szCs w:val="20"/>
              </w:rPr>
            </w:pPr>
          </w:p>
          <w:p w14:paraId="3F03F836" w14:textId="77777777" w:rsidR="00A8614F" w:rsidRPr="00720600" w:rsidRDefault="00A8614F" w:rsidP="00A8614F">
            <w:pPr>
              <w:ind w:hanging="18"/>
              <w:rPr>
                <w:sz w:val="20"/>
                <w:szCs w:val="20"/>
              </w:rPr>
            </w:pPr>
            <w:r w:rsidRPr="00720600">
              <w:rPr>
                <w:noProof/>
                <w:sz w:val="20"/>
                <w:szCs w:val="20"/>
                <w:lang w:val="ru-RU" w:eastAsia="ru-RU"/>
              </w:rPr>
              <w:drawing>
                <wp:inline distT="0" distB="0" distL="0" distR="0" wp14:anchorId="6A97D7C7" wp14:editId="5E3DE04E">
                  <wp:extent cx="3343742" cy="809738"/>
                  <wp:effectExtent l="0" t="0" r="9525" b="9525"/>
                  <wp:docPr id="959" name="Рисунок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43742" cy="809738"/>
                          </a:xfrm>
                          <a:prstGeom prst="rect">
                            <a:avLst/>
                          </a:prstGeom>
                        </pic:spPr>
                      </pic:pic>
                    </a:graphicData>
                  </a:graphic>
                </wp:inline>
              </w:drawing>
            </w:r>
          </w:p>
        </w:tc>
      </w:tr>
      <w:tr w:rsidR="00A8614F" w:rsidRPr="00AD5AD2" w14:paraId="7F83FA7E" w14:textId="77777777" w:rsidTr="00A8614F">
        <w:tc>
          <w:tcPr>
            <w:tcW w:w="715" w:type="dxa"/>
          </w:tcPr>
          <w:p w14:paraId="7B6B398E" w14:textId="77777777" w:rsidR="00A8614F" w:rsidRPr="00954798" w:rsidRDefault="00A8614F" w:rsidP="0062678A">
            <w:pPr>
              <w:pStyle w:val="a4"/>
              <w:numPr>
                <w:ilvl w:val="0"/>
                <w:numId w:val="34"/>
              </w:numPr>
              <w:ind w:left="-30" w:firstLine="0"/>
              <w:rPr>
                <w:sz w:val="20"/>
                <w:szCs w:val="20"/>
              </w:rPr>
            </w:pPr>
          </w:p>
        </w:tc>
        <w:tc>
          <w:tcPr>
            <w:tcW w:w="9000" w:type="dxa"/>
          </w:tcPr>
          <w:p w14:paraId="5B8BF90A" w14:textId="77777777" w:rsidR="00A8614F" w:rsidRPr="00A8614F" w:rsidRDefault="00A8614F" w:rsidP="00A8614F">
            <w:pPr>
              <w:ind w:hanging="18"/>
              <w:rPr>
                <w:sz w:val="20"/>
                <w:szCs w:val="20"/>
                <w:lang w:val="ru-RU"/>
              </w:rPr>
            </w:pPr>
            <w:r w:rsidRPr="00A8614F">
              <w:rPr>
                <w:sz w:val="20"/>
                <w:szCs w:val="20"/>
                <w:lang w:val="ru-RU"/>
              </w:rPr>
              <w:t>Если открывает/редактирует карточку заместитель, то информация об этом также должна сохранятся в записях «Открыт/Изменен». При этом после даты должна быть информация о том, временный или постоянный заместитель и Имя заместителя:</w:t>
            </w:r>
          </w:p>
          <w:p w14:paraId="23DDE999" w14:textId="77777777" w:rsidR="00A8614F" w:rsidRPr="00720600" w:rsidRDefault="00A8614F" w:rsidP="00A8614F">
            <w:pPr>
              <w:ind w:hanging="18"/>
              <w:rPr>
                <w:sz w:val="20"/>
                <w:szCs w:val="20"/>
              </w:rPr>
            </w:pPr>
            <w:r w:rsidRPr="00720600">
              <w:rPr>
                <w:noProof/>
                <w:sz w:val="20"/>
                <w:szCs w:val="20"/>
                <w:lang w:val="ru-RU" w:eastAsia="ru-RU"/>
              </w:rPr>
              <w:drawing>
                <wp:inline distT="0" distB="0" distL="0" distR="0" wp14:anchorId="06D30993" wp14:editId="6922FBD4">
                  <wp:extent cx="3743847" cy="1095528"/>
                  <wp:effectExtent l="0" t="0" r="0" b="9525"/>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43847" cy="1095528"/>
                          </a:xfrm>
                          <a:prstGeom prst="rect">
                            <a:avLst/>
                          </a:prstGeom>
                        </pic:spPr>
                      </pic:pic>
                    </a:graphicData>
                  </a:graphic>
                </wp:inline>
              </w:drawing>
            </w:r>
          </w:p>
          <w:p w14:paraId="13575AD1" w14:textId="77777777" w:rsidR="00A8614F" w:rsidRPr="00720600" w:rsidRDefault="00A8614F" w:rsidP="00A8614F">
            <w:pPr>
              <w:ind w:hanging="18"/>
              <w:rPr>
                <w:sz w:val="20"/>
                <w:szCs w:val="20"/>
              </w:rPr>
            </w:pPr>
          </w:p>
          <w:p w14:paraId="1943BB4D" w14:textId="77777777" w:rsidR="00A8614F" w:rsidRPr="00A8614F" w:rsidRDefault="00A8614F" w:rsidP="00A8614F">
            <w:pPr>
              <w:ind w:hanging="18"/>
              <w:rPr>
                <w:sz w:val="20"/>
                <w:szCs w:val="20"/>
                <w:lang w:val="ru-RU"/>
              </w:rPr>
            </w:pPr>
            <w:r w:rsidRPr="00A8614F">
              <w:rPr>
                <w:sz w:val="20"/>
                <w:szCs w:val="20"/>
                <w:lang w:val="ru-RU"/>
              </w:rPr>
              <w:t>Аналогично, и в записях об Инициаторе процесса, перезапуска, отзыве, завершения процесса:</w:t>
            </w:r>
          </w:p>
          <w:p w14:paraId="5675355D" w14:textId="77777777" w:rsidR="00A8614F" w:rsidRPr="00720600" w:rsidRDefault="00A8614F" w:rsidP="00A8614F">
            <w:pPr>
              <w:ind w:hanging="18"/>
              <w:rPr>
                <w:sz w:val="20"/>
                <w:szCs w:val="20"/>
              </w:rPr>
            </w:pPr>
            <w:r w:rsidRPr="00720600">
              <w:rPr>
                <w:noProof/>
                <w:sz w:val="20"/>
                <w:szCs w:val="20"/>
                <w:lang w:val="ru-RU" w:eastAsia="ru-RU"/>
              </w:rPr>
              <w:lastRenderedPageBreak/>
              <w:drawing>
                <wp:inline distT="0" distB="0" distL="0" distR="0" wp14:anchorId="7E23F364" wp14:editId="443D3B70">
                  <wp:extent cx="4429743" cy="1571844"/>
                  <wp:effectExtent l="0" t="0" r="9525" b="9525"/>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29743" cy="1571844"/>
                          </a:xfrm>
                          <a:prstGeom prst="rect">
                            <a:avLst/>
                          </a:prstGeom>
                        </pic:spPr>
                      </pic:pic>
                    </a:graphicData>
                  </a:graphic>
                </wp:inline>
              </w:drawing>
            </w:r>
          </w:p>
          <w:p w14:paraId="698D1A0F" w14:textId="77777777" w:rsidR="00A8614F" w:rsidRPr="00720600" w:rsidRDefault="00A8614F" w:rsidP="00A8614F">
            <w:pPr>
              <w:ind w:hanging="18"/>
              <w:rPr>
                <w:sz w:val="20"/>
                <w:szCs w:val="20"/>
              </w:rPr>
            </w:pPr>
            <w:r w:rsidRPr="00720600">
              <w:rPr>
                <w:noProof/>
                <w:sz w:val="20"/>
                <w:szCs w:val="20"/>
                <w:lang w:val="ru-RU" w:eastAsia="ru-RU"/>
              </w:rPr>
              <w:drawing>
                <wp:inline distT="0" distB="0" distL="0" distR="0" wp14:anchorId="7C1E181E" wp14:editId="29902E56">
                  <wp:extent cx="3953427" cy="1181265"/>
                  <wp:effectExtent l="0" t="0" r="9525"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53427" cy="1181265"/>
                          </a:xfrm>
                          <a:prstGeom prst="rect">
                            <a:avLst/>
                          </a:prstGeom>
                        </pic:spPr>
                      </pic:pic>
                    </a:graphicData>
                  </a:graphic>
                </wp:inline>
              </w:drawing>
            </w:r>
          </w:p>
          <w:p w14:paraId="652D9327" w14:textId="77777777" w:rsidR="00A8614F" w:rsidRPr="00A8614F" w:rsidRDefault="00A8614F" w:rsidP="00A8614F">
            <w:pPr>
              <w:ind w:hanging="18"/>
              <w:rPr>
                <w:b/>
                <w:color w:val="FF0000"/>
                <w:sz w:val="20"/>
                <w:szCs w:val="20"/>
                <w:lang w:val="ru-RU"/>
              </w:rPr>
            </w:pPr>
            <w:r w:rsidRPr="00A8614F">
              <w:rPr>
                <w:b/>
                <w:color w:val="FF0000"/>
                <w:sz w:val="20"/>
                <w:szCs w:val="20"/>
                <w:lang w:val="ru-RU"/>
              </w:rPr>
              <w:t xml:space="preserve">ВНИМАНИЕ! </w:t>
            </w:r>
          </w:p>
          <w:p w14:paraId="207339FA" w14:textId="77777777" w:rsidR="00A8614F" w:rsidRPr="00A8614F" w:rsidRDefault="00A8614F" w:rsidP="00A8614F">
            <w:pPr>
              <w:ind w:hanging="18"/>
              <w:rPr>
                <w:sz w:val="20"/>
                <w:szCs w:val="20"/>
                <w:lang w:val="ru-RU"/>
              </w:rPr>
            </w:pPr>
            <w:r w:rsidRPr="00A8614F">
              <w:rPr>
                <w:sz w:val="20"/>
                <w:szCs w:val="20"/>
                <w:lang w:val="ru-RU"/>
              </w:rPr>
              <w:t>Везде, где выполняет действие заместитель вместо замещаемого, необходимо отображать с указанием типа заместителя (вр. зам. или пост. зам.)</w:t>
            </w:r>
          </w:p>
        </w:tc>
      </w:tr>
      <w:tr w:rsidR="00A8614F" w:rsidRPr="00AD5AD2" w14:paraId="613E0173" w14:textId="77777777" w:rsidTr="00A8614F">
        <w:tc>
          <w:tcPr>
            <w:tcW w:w="715" w:type="dxa"/>
          </w:tcPr>
          <w:p w14:paraId="052DA957" w14:textId="77777777" w:rsidR="00A8614F" w:rsidRPr="00A8614F" w:rsidRDefault="00A8614F" w:rsidP="0062678A">
            <w:pPr>
              <w:pStyle w:val="a4"/>
              <w:numPr>
                <w:ilvl w:val="0"/>
                <w:numId w:val="34"/>
              </w:numPr>
              <w:ind w:left="-30" w:firstLine="0"/>
              <w:rPr>
                <w:sz w:val="20"/>
                <w:szCs w:val="20"/>
                <w:lang w:val="ru-RU"/>
              </w:rPr>
            </w:pPr>
          </w:p>
        </w:tc>
        <w:tc>
          <w:tcPr>
            <w:tcW w:w="9000" w:type="dxa"/>
          </w:tcPr>
          <w:p w14:paraId="43C621EE" w14:textId="77777777" w:rsidR="00A8614F" w:rsidRPr="00A8614F" w:rsidRDefault="00A8614F" w:rsidP="00A8614F">
            <w:pPr>
              <w:ind w:hanging="18"/>
              <w:rPr>
                <w:sz w:val="20"/>
                <w:szCs w:val="20"/>
                <w:lang w:val="ru-RU"/>
              </w:rPr>
            </w:pPr>
            <w:r w:rsidRPr="00A8614F">
              <w:rPr>
                <w:sz w:val="20"/>
                <w:szCs w:val="20"/>
                <w:lang w:val="ru-RU"/>
              </w:rPr>
              <w:t>Такие записи как:</w:t>
            </w:r>
          </w:p>
          <w:p w14:paraId="23109190" w14:textId="77777777" w:rsidR="00A8614F" w:rsidRPr="00A8614F" w:rsidRDefault="00A8614F" w:rsidP="00A8614F">
            <w:pPr>
              <w:ind w:hanging="18"/>
              <w:rPr>
                <w:sz w:val="20"/>
                <w:szCs w:val="20"/>
                <w:lang w:val="ru-RU"/>
              </w:rPr>
            </w:pPr>
            <w:r w:rsidRPr="00A8614F">
              <w:rPr>
                <w:sz w:val="20"/>
                <w:szCs w:val="20"/>
                <w:lang w:val="ru-RU"/>
              </w:rPr>
              <w:t>Открытие карточки (в рамках замещения);</w:t>
            </w:r>
          </w:p>
          <w:p w14:paraId="4DACFC95" w14:textId="77777777" w:rsidR="00A8614F" w:rsidRPr="00A8614F" w:rsidRDefault="00A8614F" w:rsidP="00A8614F">
            <w:pPr>
              <w:ind w:hanging="18"/>
              <w:rPr>
                <w:sz w:val="20"/>
                <w:szCs w:val="20"/>
                <w:lang w:val="ru-RU"/>
              </w:rPr>
            </w:pPr>
            <w:r w:rsidRPr="00A8614F">
              <w:rPr>
                <w:sz w:val="20"/>
                <w:szCs w:val="20"/>
                <w:lang w:val="ru-RU"/>
              </w:rPr>
              <w:t>Редактирование карточки (в рамках замещения);</w:t>
            </w:r>
          </w:p>
          <w:p w14:paraId="0062AD9C" w14:textId="77777777" w:rsidR="00A8614F" w:rsidRPr="00A8614F" w:rsidRDefault="00A8614F" w:rsidP="00A8614F">
            <w:pPr>
              <w:ind w:hanging="18"/>
              <w:rPr>
                <w:sz w:val="20"/>
                <w:szCs w:val="20"/>
                <w:lang w:val="ru-RU"/>
              </w:rPr>
            </w:pPr>
            <w:r w:rsidRPr="00A8614F">
              <w:rPr>
                <w:sz w:val="20"/>
                <w:szCs w:val="20"/>
                <w:lang w:val="ru-RU"/>
              </w:rPr>
              <w:t>Перезапуск (в рамках замещения);</w:t>
            </w:r>
          </w:p>
          <w:p w14:paraId="64AAE61A" w14:textId="77777777" w:rsidR="00A8614F" w:rsidRPr="00A8614F" w:rsidRDefault="00A8614F" w:rsidP="00A8614F">
            <w:pPr>
              <w:ind w:hanging="18"/>
              <w:rPr>
                <w:sz w:val="20"/>
                <w:szCs w:val="20"/>
                <w:lang w:val="ru-RU"/>
              </w:rPr>
            </w:pPr>
            <w:r w:rsidRPr="00A8614F">
              <w:rPr>
                <w:sz w:val="20"/>
                <w:szCs w:val="20"/>
                <w:lang w:val="ru-RU"/>
              </w:rPr>
              <w:t>Постановка на контроль/Снятие с контроля (в рамках замещения(перезапуска);</w:t>
            </w:r>
          </w:p>
          <w:p w14:paraId="0B4A68A3" w14:textId="77777777" w:rsidR="00A8614F" w:rsidRPr="00A8614F" w:rsidRDefault="00A8614F" w:rsidP="00A8614F">
            <w:pPr>
              <w:ind w:hanging="18"/>
              <w:rPr>
                <w:sz w:val="20"/>
                <w:szCs w:val="20"/>
                <w:lang w:val="ru-RU"/>
              </w:rPr>
            </w:pPr>
            <w:r w:rsidRPr="00A8614F">
              <w:rPr>
                <w:sz w:val="20"/>
                <w:szCs w:val="20"/>
                <w:lang w:val="ru-RU"/>
              </w:rPr>
              <w:t>Делегирование (при многократном делегировании);</w:t>
            </w:r>
          </w:p>
          <w:p w14:paraId="409CFA60" w14:textId="77777777" w:rsidR="00A8614F" w:rsidRPr="00A8614F" w:rsidRDefault="00A8614F" w:rsidP="00A8614F">
            <w:pPr>
              <w:ind w:hanging="18"/>
              <w:rPr>
                <w:sz w:val="20"/>
                <w:szCs w:val="20"/>
                <w:lang w:val="ru-RU"/>
              </w:rPr>
            </w:pPr>
            <w:r w:rsidRPr="00A8614F">
              <w:rPr>
                <w:sz w:val="20"/>
                <w:szCs w:val="20"/>
                <w:lang w:val="ru-RU"/>
              </w:rPr>
              <w:t>Могут иметь более одной строки.</w:t>
            </w:r>
          </w:p>
        </w:tc>
      </w:tr>
      <w:tr w:rsidR="00A8614F" w:rsidRPr="00720600" w14:paraId="41150ACA" w14:textId="77777777" w:rsidTr="00A8614F">
        <w:tc>
          <w:tcPr>
            <w:tcW w:w="715" w:type="dxa"/>
          </w:tcPr>
          <w:p w14:paraId="22CA8B0C" w14:textId="77777777" w:rsidR="00A8614F" w:rsidRPr="00A8614F" w:rsidRDefault="00A8614F" w:rsidP="0062678A">
            <w:pPr>
              <w:pStyle w:val="a4"/>
              <w:numPr>
                <w:ilvl w:val="0"/>
                <w:numId w:val="34"/>
              </w:numPr>
              <w:ind w:left="-30" w:firstLine="0"/>
              <w:rPr>
                <w:sz w:val="20"/>
                <w:szCs w:val="20"/>
                <w:lang w:val="ru-RU"/>
              </w:rPr>
            </w:pPr>
          </w:p>
        </w:tc>
        <w:tc>
          <w:tcPr>
            <w:tcW w:w="9000" w:type="dxa"/>
          </w:tcPr>
          <w:p w14:paraId="4F44FEE9" w14:textId="77777777" w:rsidR="00A8614F" w:rsidRPr="00A8614F" w:rsidRDefault="00A8614F" w:rsidP="00A8614F">
            <w:pPr>
              <w:ind w:hanging="18"/>
              <w:rPr>
                <w:sz w:val="20"/>
                <w:szCs w:val="20"/>
                <w:lang w:val="ru-RU"/>
              </w:rPr>
            </w:pPr>
            <w:commentRangeStart w:id="193"/>
            <w:commentRangeStart w:id="194"/>
            <w:commentRangeStart w:id="195"/>
            <w:commentRangeStart w:id="196"/>
            <w:r w:rsidRPr="00A8614F">
              <w:rPr>
                <w:sz w:val="20"/>
                <w:szCs w:val="20"/>
                <w:lang w:val="ru-RU"/>
              </w:rPr>
              <w:t>Необходимо заказать иконки различных форматов файлов:</w:t>
            </w:r>
            <w:commentRangeEnd w:id="193"/>
            <w:r w:rsidRPr="00720600">
              <w:rPr>
                <w:sz w:val="20"/>
                <w:szCs w:val="20"/>
              </w:rPr>
              <w:commentReference w:id="193"/>
            </w:r>
            <w:commentRangeEnd w:id="194"/>
            <w:r w:rsidRPr="00720600">
              <w:rPr>
                <w:sz w:val="20"/>
                <w:szCs w:val="20"/>
              </w:rPr>
              <w:commentReference w:id="194"/>
            </w:r>
            <w:commentRangeEnd w:id="195"/>
            <w:r w:rsidRPr="00720600">
              <w:rPr>
                <w:sz w:val="20"/>
                <w:szCs w:val="20"/>
              </w:rPr>
              <w:commentReference w:id="195"/>
            </w:r>
            <w:commentRangeEnd w:id="196"/>
            <w:r w:rsidRPr="00720600">
              <w:rPr>
                <w:sz w:val="20"/>
                <w:szCs w:val="20"/>
              </w:rPr>
              <w:commentReference w:id="196"/>
            </w:r>
          </w:p>
          <w:p w14:paraId="24F40949" w14:textId="77777777" w:rsidR="00A8614F" w:rsidRPr="00720600" w:rsidRDefault="00A8614F" w:rsidP="00A8614F">
            <w:pPr>
              <w:ind w:hanging="18"/>
              <w:rPr>
                <w:sz w:val="20"/>
                <w:szCs w:val="20"/>
              </w:rPr>
            </w:pPr>
            <w:r w:rsidRPr="00720600">
              <w:rPr>
                <w:noProof/>
                <w:sz w:val="20"/>
                <w:szCs w:val="20"/>
                <w:lang w:val="ru-RU" w:eastAsia="ru-RU"/>
              </w:rPr>
              <w:drawing>
                <wp:inline distT="0" distB="0" distL="0" distR="0" wp14:anchorId="1B4E6167" wp14:editId="28FB5CD3">
                  <wp:extent cx="3400900" cy="1028844"/>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00900" cy="1028844"/>
                          </a:xfrm>
                          <a:prstGeom prst="rect">
                            <a:avLst/>
                          </a:prstGeom>
                        </pic:spPr>
                      </pic:pic>
                    </a:graphicData>
                  </a:graphic>
                </wp:inline>
              </w:drawing>
            </w:r>
          </w:p>
        </w:tc>
      </w:tr>
      <w:tr w:rsidR="00A8614F" w:rsidRPr="00720600" w14:paraId="214FABC2" w14:textId="77777777" w:rsidTr="00A8614F">
        <w:tc>
          <w:tcPr>
            <w:tcW w:w="715" w:type="dxa"/>
          </w:tcPr>
          <w:p w14:paraId="5F4BB5FB" w14:textId="77777777" w:rsidR="00A8614F" w:rsidRPr="00954798" w:rsidRDefault="00A8614F" w:rsidP="0062678A">
            <w:pPr>
              <w:pStyle w:val="a4"/>
              <w:numPr>
                <w:ilvl w:val="0"/>
                <w:numId w:val="34"/>
              </w:numPr>
              <w:ind w:left="-30" w:firstLine="0"/>
              <w:rPr>
                <w:sz w:val="20"/>
                <w:szCs w:val="20"/>
              </w:rPr>
            </w:pPr>
          </w:p>
        </w:tc>
        <w:tc>
          <w:tcPr>
            <w:tcW w:w="9000" w:type="dxa"/>
          </w:tcPr>
          <w:p w14:paraId="76914CC6" w14:textId="77777777" w:rsidR="00A8614F" w:rsidRPr="00A8614F" w:rsidRDefault="00A8614F" w:rsidP="00A8614F">
            <w:pPr>
              <w:ind w:hanging="18"/>
              <w:rPr>
                <w:sz w:val="20"/>
                <w:szCs w:val="20"/>
                <w:lang w:val="ru-RU"/>
              </w:rPr>
            </w:pPr>
            <w:r w:rsidRPr="00A8614F">
              <w:rPr>
                <w:sz w:val="20"/>
                <w:szCs w:val="20"/>
                <w:lang w:val="ru-RU"/>
              </w:rPr>
              <w:t>Не должно быть никакой информации Информационного блока под процессом состояния «Проект» и задания состояния «Не создано»:</w:t>
            </w:r>
          </w:p>
          <w:p w14:paraId="3F3B4C07" w14:textId="77777777" w:rsidR="00A8614F" w:rsidRPr="00720600" w:rsidRDefault="00A8614F" w:rsidP="00A8614F">
            <w:pPr>
              <w:ind w:hanging="18"/>
              <w:rPr>
                <w:sz w:val="20"/>
                <w:szCs w:val="20"/>
              </w:rPr>
            </w:pPr>
            <w:r w:rsidRPr="00720600">
              <w:rPr>
                <w:noProof/>
                <w:sz w:val="20"/>
                <w:szCs w:val="20"/>
                <w:lang w:val="ru-RU" w:eastAsia="ru-RU"/>
              </w:rPr>
              <w:lastRenderedPageBreak/>
              <w:drawing>
                <wp:inline distT="0" distB="0" distL="0" distR="0" wp14:anchorId="4E24CB2A" wp14:editId="7492F328">
                  <wp:extent cx="4429743" cy="1343212"/>
                  <wp:effectExtent l="0" t="0" r="9525" b="952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29743" cy="1343212"/>
                          </a:xfrm>
                          <a:prstGeom prst="rect">
                            <a:avLst/>
                          </a:prstGeom>
                        </pic:spPr>
                      </pic:pic>
                    </a:graphicData>
                  </a:graphic>
                </wp:inline>
              </w:drawing>
            </w:r>
          </w:p>
          <w:p w14:paraId="60E08B5F" w14:textId="77777777" w:rsidR="00A8614F" w:rsidRPr="00720600" w:rsidRDefault="00A8614F" w:rsidP="00A8614F">
            <w:pPr>
              <w:ind w:hanging="18"/>
              <w:rPr>
                <w:sz w:val="20"/>
                <w:szCs w:val="20"/>
              </w:rPr>
            </w:pPr>
          </w:p>
        </w:tc>
      </w:tr>
      <w:tr w:rsidR="00A8614F" w:rsidRPr="00AD5AD2" w14:paraId="1253765B" w14:textId="77777777" w:rsidTr="00A8614F">
        <w:tc>
          <w:tcPr>
            <w:tcW w:w="715" w:type="dxa"/>
          </w:tcPr>
          <w:p w14:paraId="087CE8B4" w14:textId="77777777" w:rsidR="00A8614F" w:rsidRPr="00954798" w:rsidRDefault="00A8614F" w:rsidP="0062678A">
            <w:pPr>
              <w:pStyle w:val="a4"/>
              <w:numPr>
                <w:ilvl w:val="0"/>
                <w:numId w:val="34"/>
              </w:numPr>
              <w:ind w:left="-30" w:firstLine="0"/>
              <w:rPr>
                <w:sz w:val="20"/>
                <w:szCs w:val="20"/>
              </w:rPr>
            </w:pPr>
          </w:p>
        </w:tc>
        <w:tc>
          <w:tcPr>
            <w:tcW w:w="9000" w:type="dxa"/>
          </w:tcPr>
          <w:p w14:paraId="3AF7EFD9" w14:textId="77777777" w:rsidR="00A8614F" w:rsidRPr="00A8614F" w:rsidRDefault="00A8614F" w:rsidP="00A8614F">
            <w:pPr>
              <w:ind w:hanging="18"/>
              <w:rPr>
                <w:sz w:val="20"/>
                <w:szCs w:val="20"/>
                <w:lang w:val="ru-RU"/>
              </w:rPr>
            </w:pPr>
            <w:r w:rsidRPr="00A8614F">
              <w:rPr>
                <w:sz w:val="20"/>
                <w:szCs w:val="20"/>
                <w:lang w:val="ru-RU"/>
              </w:rPr>
              <w:t>Признак прочитанности/непрочитанности должен распространяться и на делегированное задание таким образом, чтобы жирность снималась у владельца задания и не снималась, если он не открывал карточку у делагата:</w:t>
            </w:r>
          </w:p>
          <w:p w14:paraId="54B922FC" w14:textId="77777777" w:rsidR="00A8614F" w:rsidRPr="00720600" w:rsidRDefault="00A8614F" w:rsidP="00A8614F">
            <w:pPr>
              <w:ind w:hanging="18"/>
              <w:rPr>
                <w:sz w:val="20"/>
                <w:szCs w:val="20"/>
              </w:rPr>
            </w:pPr>
            <w:r w:rsidRPr="00720600">
              <w:rPr>
                <w:noProof/>
                <w:sz w:val="20"/>
                <w:szCs w:val="20"/>
                <w:lang w:val="ru-RU" w:eastAsia="ru-RU"/>
              </w:rPr>
              <w:drawing>
                <wp:inline distT="0" distB="0" distL="0" distR="0" wp14:anchorId="44872AC2" wp14:editId="10803D9B">
                  <wp:extent cx="5439534" cy="1619476"/>
                  <wp:effectExtent l="0" t="0" r="889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39534" cy="1619476"/>
                          </a:xfrm>
                          <a:prstGeom prst="rect">
                            <a:avLst/>
                          </a:prstGeom>
                        </pic:spPr>
                      </pic:pic>
                    </a:graphicData>
                  </a:graphic>
                </wp:inline>
              </w:drawing>
            </w:r>
          </w:p>
          <w:p w14:paraId="5D7FFE81" w14:textId="77777777" w:rsidR="00A8614F" w:rsidRPr="00A8614F" w:rsidRDefault="00A8614F" w:rsidP="00A8614F">
            <w:pPr>
              <w:ind w:hanging="18"/>
              <w:rPr>
                <w:sz w:val="20"/>
                <w:szCs w:val="20"/>
                <w:lang w:val="ru-RU"/>
              </w:rPr>
            </w:pPr>
            <w:r w:rsidRPr="00A8614F">
              <w:rPr>
                <w:sz w:val="20"/>
                <w:szCs w:val="20"/>
                <w:lang w:val="ru-RU"/>
              </w:rPr>
              <w:t xml:space="preserve">А также, в записи делегированного задания необходимо уточнение того, кто именно открывал карточку и когда, см. выше. </w:t>
            </w:r>
          </w:p>
        </w:tc>
      </w:tr>
      <w:tr w:rsidR="00A8614F" w:rsidRPr="00AD5AD2" w14:paraId="4DE60793" w14:textId="77777777" w:rsidTr="00A8614F">
        <w:tc>
          <w:tcPr>
            <w:tcW w:w="715" w:type="dxa"/>
          </w:tcPr>
          <w:p w14:paraId="26F02C38" w14:textId="77777777" w:rsidR="00A8614F" w:rsidRPr="00A8614F" w:rsidRDefault="00A8614F" w:rsidP="0062678A">
            <w:pPr>
              <w:pStyle w:val="a4"/>
              <w:numPr>
                <w:ilvl w:val="0"/>
                <w:numId w:val="34"/>
              </w:numPr>
              <w:ind w:left="-30" w:firstLine="0"/>
              <w:rPr>
                <w:sz w:val="20"/>
                <w:szCs w:val="20"/>
                <w:lang w:val="ru-RU"/>
              </w:rPr>
            </w:pPr>
          </w:p>
        </w:tc>
        <w:tc>
          <w:tcPr>
            <w:tcW w:w="9000" w:type="dxa"/>
          </w:tcPr>
          <w:p w14:paraId="66DD2BCB" w14:textId="77777777" w:rsidR="00A8614F" w:rsidRPr="00A8614F" w:rsidRDefault="00A8614F" w:rsidP="00A8614F">
            <w:pPr>
              <w:ind w:hanging="18"/>
              <w:rPr>
                <w:sz w:val="20"/>
                <w:szCs w:val="20"/>
                <w:lang w:val="ru-RU"/>
              </w:rPr>
            </w:pPr>
            <w:r w:rsidRPr="00A8614F">
              <w:rPr>
                <w:sz w:val="20"/>
                <w:szCs w:val="20"/>
                <w:lang w:val="ru-RU"/>
              </w:rPr>
              <w:t>Все вложения, отображаемые во вкладке «Процессы» должны быть кликабельными, и вложения должны открываться по аналогии открытия вложения во вкладке «Документы».</w:t>
            </w:r>
          </w:p>
        </w:tc>
      </w:tr>
    </w:tbl>
    <w:p w14:paraId="0CBD83C6" w14:textId="77777777" w:rsidR="00A8614F" w:rsidRPr="00897872" w:rsidRDefault="00A8614F" w:rsidP="00A8614F">
      <w:pPr>
        <w:pStyle w:val="afd"/>
        <w:rPr>
          <w:lang w:val="ru-RU"/>
        </w:rPr>
      </w:pPr>
    </w:p>
    <w:p w14:paraId="5D74EF96" w14:textId="77777777" w:rsidR="00A8614F" w:rsidRPr="00FC2D7E" w:rsidRDefault="00A8614F" w:rsidP="00C26F9E">
      <w:pPr>
        <w:pStyle w:val="3"/>
        <w:rPr>
          <w:lang w:val="ru-RU"/>
        </w:rPr>
      </w:pPr>
      <w:bookmarkStart w:id="197" w:name="_Ref496812037"/>
      <w:r w:rsidRPr="00FC2D7E">
        <w:rPr>
          <w:lang w:val="ru-RU"/>
        </w:rPr>
        <w:t>Скрытые задания</w:t>
      </w:r>
      <w:bookmarkEnd w:id="197"/>
    </w:p>
    <w:p w14:paraId="6A183138" w14:textId="77777777" w:rsidR="00A8614F" w:rsidRPr="00FC2D7E" w:rsidRDefault="00A8614F" w:rsidP="00A8614F">
      <w:pPr>
        <w:rPr>
          <w:lang w:val="ru-RU"/>
        </w:rPr>
      </w:pPr>
      <w:r w:rsidRPr="00FC2D7E">
        <w:rPr>
          <w:lang w:val="ru-RU"/>
        </w:rPr>
        <w:t>Кнопка для отображения скрытых заданий должна отображаться для процесса любого состояния, кроме «Проект», а также не должна отображаться, если ни основной процесс, ни один из в него входящих подчиненных процессов не были перезапущены.</w:t>
      </w:r>
    </w:p>
    <w:p w14:paraId="3D25287B" w14:textId="77777777" w:rsidR="00A8614F" w:rsidRPr="00FC2D7E" w:rsidRDefault="00A8614F" w:rsidP="00A8614F">
      <w:pPr>
        <w:rPr>
          <w:lang w:val="ru-RU"/>
        </w:rPr>
      </w:pPr>
      <w:r w:rsidRPr="00FC2D7E">
        <w:rPr>
          <w:lang w:val="ru-RU"/>
        </w:rPr>
        <w:t xml:space="preserve">При нажатии по кнопке «Показать скрытые задания», необходимо, чтобы отображались все отозванные задания, которые были отозваны в результате перезапуска процесса. Данное требование касается, как основного процесса, </w:t>
      </w:r>
      <w:r w:rsidRPr="00FC2D7E">
        <w:rPr>
          <w:lang w:val="ru-RU"/>
        </w:rPr>
        <w:lastRenderedPageBreak/>
        <w:t xml:space="preserve">так и всех подчиненных процессов, входящих </w:t>
      </w:r>
      <w:r>
        <w:rPr>
          <w:lang w:val="ru-RU"/>
        </w:rPr>
        <w:t xml:space="preserve">в данный основной (см. </w:t>
      </w:r>
      <w:r>
        <w:rPr>
          <w:lang w:val="ru-RU"/>
        </w:rPr>
        <w:fldChar w:fldCharType="begin"/>
      </w:r>
      <w:r>
        <w:rPr>
          <w:lang w:val="ru-RU"/>
        </w:rPr>
        <w:instrText xml:space="preserve"> REF _Ref496691071 \h </w:instrText>
      </w:r>
      <w:r>
        <w:rPr>
          <w:lang w:val="ru-RU"/>
        </w:rPr>
      </w:r>
      <w:r>
        <w:rPr>
          <w:lang w:val="ru-RU"/>
        </w:rPr>
        <w:fldChar w:fldCharType="separate"/>
      </w:r>
      <w:r w:rsidRPr="00A8614F">
        <w:rPr>
          <w:lang w:val="ru-RU"/>
        </w:rPr>
        <w:t xml:space="preserve">Рисунок </w:t>
      </w:r>
      <w:r w:rsidRPr="00A8614F">
        <w:rPr>
          <w:noProof/>
          <w:lang w:val="ru-RU"/>
        </w:rPr>
        <w:t>4</w:t>
      </w:r>
      <w:r>
        <w:rPr>
          <w:lang w:val="ru-RU"/>
        </w:rPr>
        <w:fldChar w:fldCharType="end"/>
      </w:r>
      <w:r w:rsidRPr="00FC2D7E">
        <w:rPr>
          <w:lang w:val="ru-RU"/>
        </w:rPr>
        <w:t xml:space="preserve">). То есть также должно покрывать тот случай, когда перезапущен только подчиненный процесс. </w:t>
      </w:r>
    </w:p>
    <w:p w14:paraId="558EC92E" w14:textId="77777777" w:rsidR="00A8614F" w:rsidRPr="00FC2D7E" w:rsidRDefault="00A8614F" w:rsidP="00A8614F">
      <w:pPr>
        <w:rPr>
          <w:lang w:val="ru-RU"/>
        </w:rPr>
      </w:pPr>
      <w:r w:rsidRPr="00FC2D7E">
        <w:rPr>
          <w:b/>
          <w:color w:val="FF0000"/>
          <w:lang w:val="ru-RU"/>
        </w:rPr>
        <w:t xml:space="preserve">ВНИМАНИЕ! </w:t>
      </w:r>
      <w:r w:rsidRPr="00FC2D7E">
        <w:rPr>
          <w:lang w:val="ru-RU"/>
        </w:rPr>
        <w:t>В текущем разделе требования касаются отозванных заданий только в рамках перезапуска.</w:t>
      </w:r>
    </w:p>
    <w:p w14:paraId="61C8C306" w14:textId="77777777" w:rsidR="00A8614F" w:rsidRPr="00FC2D7E" w:rsidRDefault="00A8614F" w:rsidP="00A8614F">
      <w:pPr>
        <w:rPr>
          <w:lang w:val="ru-RU"/>
        </w:rPr>
      </w:pPr>
      <w:r w:rsidRPr="00FC2D7E">
        <w:rPr>
          <w:lang w:val="ru-RU"/>
        </w:rPr>
        <w:t>На рисунке ниже видно, что были перезапущены, как основной процесс «Исполнение протокольных поручений», так и подчиненный процесс «На исполнение».</w:t>
      </w:r>
    </w:p>
    <w:p w14:paraId="6DEEAACC" w14:textId="77777777" w:rsidR="00A8614F" w:rsidRPr="00FC2D7E" w:rsidRDefault="00A8614F" w:rsidP="00A8614F">
      <w:pPr>
        <w:rPr>
          <w:lang w:val="ru-RU"/>
        </w:rPr>
      </w:pPr>
      <w:r w:rsidRPr="00FC2D7E">
        <w:rPr>
          <w:lang w:val="ru-RU"/>
        </w:rPr>
        <w:t xml:space="preserve">Во вкладке «Процессы» отображаются, как созданные по факту Системой задания, так и не созданные. Требования к отображению всего </w:t>
      </w:r>
      <w:r>
        <w:rPr>
          <w:lang w:val="ru-RU"/>
        </w:rPr>
        <w:t xml:space="preserve">маршрута документа см. в п. </w:t>
      </w:r>
      <w:r>
        <w:rPr>
          <w:lang w:val="ru-RU"/>
        </w:rPr>
        <w:fldChar w:fldCharType="begin"/>
      </w:r>
      <w:r>
        <w:rPr>
          <w:lang w:val="ru-RU"/>
        </w:rPr>
        <w:instrText xml:space="preserve"> REF _Ref496691157 \r \h </w:instrText>
      </w:r>
      <w:r>
        <w:rPr>
          <w:lang w:val="ru-RU"/>
        </w:rPr>
      </w:r>
      <w:r>
        <w:rPr>
          <w:lang w:val="ru-RU"/>
        </w:rPr>
        <w:fldChar w:fldCharType="separate"/>
      </w:r>
      <w:r>
        <w:rPr>
          <w:lang w:val="ru-RU"/>
        </w:rPr>
        <w:t>5</w:t>
      </w:r>
      <w:r>
        <w:rPr>
          <w:lang w:val="ru-RU"/>
        </w:rPr>
        <w:fldChar w:fldCharType="end"/>
      </w:r>
      <w:r>
        <w:rPr>
          <w:lang w:val="ru-RU"/>
        </w:rPr>
        <w:t xml:space="preserve"> </w:t>
      </w:r>
      <w:r>
        <w:rPr>
          <w:lang w:val="ru-RU"/>
        </w:rPr>
        <w:fldChar w:fldCharType="begin"/>
      </w:r>
      <w:r>
        <w:rPr>
          <w:lang w:val="ru-RU"/>
        </w:rPr>
        <w:instrText xml:space="preserve"> REF _Ref496691157 \h </w:instrText>
      </w:r>
      <w:r>
        <w:rPr>
          <w:lang w:val="ru-RU"/>
        </w:rPr>
      </w:r>
      <w:r>
        <w:rPr>
          <w:lang w:val="ru-RU"/>
        </w:rPr>
        <w:fldChar w:fldCharType="separate"/>
      </w:r>
      <w:r w:rsidRPr="00AA7CAA">
        <w:rPr>
          <w:lang w:val="ru-RU"/>
        </w:rPr>
        <w:t>Отображение сразу всего дерева процессов (несозданных задач)</w:t>
      </w:r>
      <w:r>
        <w:rPr>
          <w:lang w:val="ru-RU"/>
        </w:rPr>
        <w:fldChar w:fldCharType="end"/>
      </w:r>
      <w:r>
        <w:rPr>
          <w:lang w:val="ru-RU"/>
        </w:rPr>
        <w:t>.</w:t>
      </w:r>
    </w:p>
    <w:p w14:paraId="781B4A58" w14:textId="77777777" w:rsidR="00A8614F" w:rsidRPr="00FC2D7E" w:rsidRDefault="00A8614F" w:rsidP="00A8614F">
      <w:pPr>
        <w:rPr>
          <w:lang w:val="ru-RU"/>
        </w:rPr>
      </w:pPr>
      <w:r w:rsidRPr="00FC2D7E">
        <w:rPr>
          <w:lang w:val="ru-RU"/>
        </w:rPr>
        <w:t xml:space="preserve">Уже созданные задания процесса в результате перезапуска согласно заложенной логике перезапуска могут отзываться. </w:t>
      </w:r>
      <w:r w:rsidRPr="00FC2D7E">
        <w:rPr>
          <w:highlight w:val="yellow"/>
          <w:lang w:val="ru-RU"/>
        </w:rPr>
        <w:t>Требования к перезапуску см. в п.</w:t>
      </w:r>
    </w:p>
    <w:p w14:paraId="4A000416" w14:textId="77777777" w:rsidR="00A8614F" w:rsidRPr="00FC2D7E" w:rsidRDefault="00A8614F" w:rsidP="00A8614F">
      <w:pPr>
        <w:rPr>
          <w:lang w:val="ru-RU"/>
        </w:rPr>
      </w:pPr>
      <w:r w:rsidRPr="00FC2D7E">
        <w:rPr>
          <w:lang w:val="ru-RU"/>
        </w:rPr>
        <w:t>Отозванное задание должно располагаться сверху нового созданного задания. К отозванному заданию должно быть применено кур</w:t>
      </w:r>
      <w:r>
        <w:rPr>
          <w:lang w:val="ru-RU"/>
        </w:rPr>
        <w:t xml:space="preserve">сивное начертание, см. </w:t>
      </w:r>
      <w:r>
        <w:rPr>
          <w:lang w:val="ru-RU"/>
        </w:rPr>
        <w:fldChar w:fldCharType="begin"/>
      </w:r>
      <w:r>
        <w:rPr>
          <w:lang w:val="ru-RU"/>
        </w:rPr>
        <w:instrText xml:space="preserve"> REF _Ref496691071 \h </w:instrText>
      </w:r>
      <w:r>
        <w:rPr>
          <w:lang w:val="ru-RU"/>
        </w:rPr>
      </w:r>
      <w:r>
        <w:rPr>
          <w:lang w:val="ru-RU"/>
        </w:rPr>
        <w:fldChar w:fldCharType="separate"/>
      </w:r>
      <w:r w:rsidRPr="00327D1E">
        <w:rPr>
          <w:lang w:val="ru-RU"/>
        </w:rPr>
        <w:t xml:space="preserve">Рисунок </w:t>
      </w:r>
      <w:r w:rsidRPr="00327D1E">
        <w:rPr>
          <w:noProof/>
          <w:lang w:val="ru-RU"/>
        </w:rPr>
        <w:t>4</w:t>
      </w:r>
      <w:r>
        <w:rPr>
          <w:lang w:val="ru-RU"/>
        </w:rPr>
        <w:fldChar w:fldCharType="end"/>
      </w:r>
      <w:r w:rsidRPr="00FC2D7E">
        <w:rPr>
          <w:lang w:val="ru-RU"/>
        </w:rPr>
        <w:t xml:space="preserve">. Как видно из рисунка ниже, задание, отозванное в рамках перезапуска отличается от отозванного задания, которое отзывается в рамках отзыва процесса инициатором процесса (или его заместителем). </w:t>
      </w:r>
      <w:r w:rsidRPr="00FC2D7E">
        <w:rPr>
          <w:highlight w:val="yellow"/>
          <w:lang w:val="ru-RU"/>
        </w:rPr>
        <w:t>Требования к функционалу, участвующему в рамках процессов замещения см. в п.</w:t>
      </w:r>
      <w:r w:rsidRPr="00FC2D7E">
        <w:rPr>
          <w:lang w:val="ru-RU"/>
        </w:rPr>
        <w:t xml:space="preserve"> </w:t>
      </w:r>
    </w:p>
    <w:p w14:paraId="7DA98C0A" w14:textId="77777777" w:rsidR="00A8614F" w:rsidRPr="00FC2D7E" w:rsidRDefault="00A8614F" w:rsidP="00A8614F">
      <w:pPr>
        <w:rPr>
          <w:lang w:val="ru-RU"/>
        </w:rPr>
      </w:pPr>
      <w:r w:rsidRPr="00FC2D7E">
        <w:rPr>
          <w:lang w:val="ru-RU"/>
        </w:rPr>
        <w:t>При нажатии на «Не отображать скрытые задания», все отозванные задания в рамках перезапуска должны скрыться.</w:t>
      </w:r>
    </w:p>
    <w:p w14:paraId="6C6E69D8" w14:textId="77777777" w:rsidR="00A8614F" w:rsidRPr="00C975FD" w:rsidRDefault="00A8614F" w:rsidP="00A8614F">
      <w:pPr>
        <w:rPr>
          <w:lang w:val="ru-RU"/>
        </w:rPr>
      </w:pPr>
    </w:p>
    <w:p w14:paraId="62DF7A61" w14:textId="77777777" w:rsidR="00A8614F" w:rsidRDefault="00A8614F" w:rsidP="00A8614F">
      <w:pPr>
        <w:pStyle w:val="af1"/>
        <w:rPr>
          <w:lang w:val="ru-RU"/>
        </w:rPr>
      </w:pPr>
      <w:r>
        <w:rPr>
          <w:noProof/>
          <w:lang w:val="ru-RU" w:eastAsia="ru-RU"/>
        </w:rPr>
        <w:lastRenderedPageBreak/>
        <w:drawing>
          <wp:inline distT="0" distB="0" distL="0" distR="0" wp14:anchorId="22C810B8" wp14:editId="7036192A">
            <wp:extent cx="5731510" cy="7261860"/>
            <wp:effectExtent l="0" t="0" r="2540" b="0"/>
            <wp:docPr id="952" name="Рисунок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7261860"/>
                    </a:xfrm>
                    <a:prstGeom prst="rect">
                      <a:avLst/>
                    </a:prstGeom>
                  </pic:spPr>
                </pic:pic>
              </a:graphicData>
            </a:graphic>
          </wp:inline>
        </w:drawing>
      </w:r>
    </w:p>
    <w:p w14:paraId="3266BF45" w14:textId="77777777" w:rsidR="00A8614F" w:rsidRDefault="00A8614F" w:rsidP="00A8614F">
      <w:pPr>
        <w:pStyle w:val="af1"/>
        <w:rPr>
          <w:lang w:val="ru-RU"/>
        </w:rPr>
      </w:pPr>
      <w:bookmarkStart w:id="198" w:name="_Ref496691071"/>
      <w:r>
        <w:lastRenderedPageBreak/>
        <w:t xml:space="preserve">Рисунок </w:t>
      </w:r>
      <w:r w:rsidR="00AD5AD2">
        <w:fldChar w:fldCharType="begin"/>
      </w:r>
      <w:r w:rsidR="00AD5AD2">
        <w:instrText xml:space="preserve"> SEQ Рисунок \* ARABIC </w:instrText>
      </w:r>
      <w:r w:rsidR="00AD5AD2">
        <w:fldChar w:fldCharType="separate"/>
      </w:r>
      <w:r>
        <w:rPr>
          <w:noProof/>
        </w:rPr>
        <w:t>5</w:t>
      </w:r>
      <w:r w:rsidR="00AD5AD2">
        <w:rPr>
          <w:noProof/>
        </w:rPr>
        <w:fldChar w:fldCharType="end"/>
      </w:r>
      <w:bookmarkEnd w:id="198"/>
      <w:r>
        <w:rPr>
          <w:lang w:val="ru-RU"/>
        </w:rPr>
        <w:t xml:space="preserve"> </w:t>
      </w:r>
      <w:r w:rsidRPr="00A627C0">
        <w:rPr>
          <w:lang w:val="ru-RU"/>
        </w:rPr>
        <w:t>Отображение скрытых заданий</w:t>
      </w:r>
    </w:p>
    <w:p w14:paraId="2AC4805A" w14:textId="77777777" w:rsidR="00A8614F" w:rsidRPr="00AA7CAA" w:rsidRDefault="00A8614F" w:rsidP="00C26F9E">
      <w:pPr>
        <w:pStyle w:val="2"/>
        <w:rPr>
          <w:lang w:val="ru-RU"/>
        </w:rPr>
      </w:pPr>
      <w:r w:rsidRPr="00AA7CAA">
        <w:rPr>
          <w:lang w:val="ru-RU"/>
        </w:rPr>
        <w:t>Выделение блоков, групп и сворачивание/разворачивание блока процесса</w:t>
      </w:r>
      <w:r>
        <w:rPr>
          <w:lang w:val="ru-RU"/>
        </w:rPr>
        <w:t xml:space="preserve"> и других элементов</w:t>
      </w:r>
    </w:p>
    <w:p w14:paraId="4F7CBEB5" w14:textId="77777777" w:rsidR="00A8614F" w:rsidRPr="00AA7CAA" w:rsidRDefault="00A8614F" w:rsidP="00C26F9E">
      <w:pPr>
        <w:pStyle w:val="3"/>
        <w:rPr>
          <w:lang w:val="ru-RU"/>
        </w:rPr>
      </w:pPr>
      <w:r w:rsidRPr="00AA7CAA">
        <w:rPr>
          <w:lang w:val="ru-RU"/>
        </w:rPr>
        <w:t>Выделение блоков и сворачивание/разворачивание блока процесса</w:t>
      </w:r>
    </w:p>
    <w:p w14:paraId="7FAD0090" w14:textId="77777777" w:rsidR="00A8614F" w:rsidRPr="00AA7CAA" w:rsidRDefault="00A8614F" w:rsidP="00A8614F">
      <w:pPr>
        <w:rPr>
          <w:lang w:val="ru-RU"/>
        </w:rPr>
      </w:pPr>
      <w:r w:rsidRPr="00AA7CAA">
        <w:rPr>
          <w:lang w:val="ru-RU"/>
        </w:rPr>
        <w:t>В Системе существует следующая классификация процесса в зависимости от его состава:</w:t>
      </w:r>
    </w:p>
    <w:p w14:paraId="2AFB9A36" w14:textId="77777777" w:rsidR="00A8614F" w:rsidRPr="00037E06" w:rsidRDefault="00A8614F" w:rsidP="0062678A">
      <w:pPr>
        <w:pStyle w:val="a4"/>
        <w:numPr>
          <w:ilvl w:val="0"/>
          <w:numId w:val="35"/>
        </w:numPr>
        <w:spacing w:before="120" w:after="120" w:line="240" w:lineRule="auto"/>
        <w:rPr>
          <w:lang w:val="ru-RU"/>
        </w:rPr>
      </w:pPr>
      <w:r w:rsidRPr="00037E06">
        <w:rPr>
          <w:lang w:val="ru-RU"/>
        </w:rPr>
        <w:t>Типовой процесс – процесс, который состоит из одного блока; в СЭД, к примеру процессы, «На исполнение», «На согласование», «На ознакомление» и т.д.</w:t>
      </w:r>
    </w:p>
    <w:p w14:paraId="1157D3E0" w14:textId="77777777" w:rsidR="00A8614F" w:rsidRPr="00037E06" w:rsidRDefault="00A8614F" w:rsidP="0062678A">
      <w:pPr>
        <w:pStyle w:val="a4"/>
        <w:numPr>
          <w:ilvl w:val="0"/>
          <w:numId w:val="35"/>
        </w:numPr>
        <w:spacing w:before="120" w:after="120" w:line="240" w:lineRule="auto"/>
        <w:rPr>
          <w:lang w:val="ru-RU"/>
        </w:rPr>
      </w:pPr>
      <w:r w:rsidRPr="00037E06">
        <w:rPr>
          <w:lang w:val="ru-RU"/>
        </w:rPr>
        <w:t>Процесс комбинированного типа – процесс, который состоит из более, чем одного блока; в СЭД, к примеру процессы, «Добавить резолюцию», «Исполнение исходящего документа», «Исполнение договора» и т.д. При этом, процессы комбинированного типа можно классифицировать также на два типа, на процесс, в рамках которого запускаются новые процессы (например, в СЭД, процесс «Добавить резолюцию»), и на процесс, в рамках которого НЕ запускаются новые процессы (например, в СЭД, процесс «Исполнение исходящего документа»).</w:t>
      </w:r>
    </w:p>
    <w:p w14:paraId="7167EC13" w14:textId="77777777" w:rsidR="00A8614F" w:rsidRPr="00AA7CAA" w:rsidRDefault="00A8614F" w:rsidP="00A8614F">
      <w:pPr>
        <w:rPr>
          <w:lang w:val="ru-RU"/>
        </w:rPr>
      </w:pPr>
      <w:r w:rsidRPr="00AA7CAA">
        <w:rPr>
          <w:lang w:val="ru-RU"/>
        </w:rPr>
        <w:t>Требование касательно выделения блоков процесса относится именно к процессу комбинированного типа, в рамках которого НЕ запускаются новые процессы.</w:t>
      </w:r>
    </w:p>
    <w:p w14:paraId="3AD87B7B" w14:textId="77777777" w:rsidR="00A8614F" w:rsidRPr="00AA7CAA" w:rsidRDefault="00A8614F" w:rsidP="00A8614F">
      <w:pPr>
        <w:rPr>
          <w:lang w:val="ru-RU"/>
        </w:rPr>
      </w:pPr>
      <w:r w:rsidRPr="00AA7CAA">
        <w:rPr>
          <w:lang w:val="ru-RU"/>
        </w:rPr>
        <w:t xml:space="preserve">При конструировании таких процессов должна быть возможность создать блок и присвоить ему наименование. </w:t>
      </w:r>
      <w:r w:rsidRPr="00037E06">
        <w:rPr>
          <w:highlight w:val="yellow"/>
          <w:lang w:val="ru-RU"/>
        </w:rPr>
        <w:t>Требования к конструированию процесса см. в п.</w:t>
      </w:r>
    </w:p>
    <w:p w14:paraId="1E05EACA" w14:textId="77777777" w:rsidR="00A8614F" w:rsidRPr="00AA7CAA" w:rsidRDefault="00A8614F" w:rsidP="00A8614F">
      <w:pPr>
        <w:rPr>
          <w:lang w:val="ru-RU"/>
        </w:rPr>
      </w:pPr>
      <w:r w:rsidRPr="00AA7CAA">
        <w:rPr>
          <w:lang w:val="ru-RU"/>
        </w:rPr>
        <w:t xml:space="preserve">Тем временем во вкладке «Процессы» должны отображаться наименования блоков и блок должен сворачиваться/разворачиваться у наименования </w:t>
      </w:r>
      <w:r>
        <w:rPr>
          <w:lang w:val="ru-RU"/>
        </w:rPr>
        <w:t xml:space="preserve">блока, см. </w:t>
      </w:r>
      <w:r>
        <w:rPr>
          <w:lang w:val="ru-RU"/>
        </w:rPr>
        <w:fldChar w:fldCharType="begin"/>
      </w:r>
      <w:r>
        <w:rPr>
          <w:lang w:val="ru-RU"/>
        </w:rPr>
        <w:instrText xml:space="preserve"> REF _Ref496690428 \h </w:instrText>
      </w:r>
      <w:r>
        <w:rPr>
          <w:lang w:val="ru-RU"/>
        </w:rPr>
      </w:r>
      <w:r>
        <w:rPr>
          <w:lang w:val="ru-RU"/>
        </w:rPr>
        <w:fldChar w:fldCharType="separate"/>
      </w:r>
      <w:r w:rsidRPr="00BE3D83">
        <w:rPr>
          <w:lang w:val="ru-RU"/>
        </w:rPr>
        <w:t xml:space="preserve">Рисунок </w:t>
      </w:r>
      <w:r w:rsidRPr="00BE3D83">
        <w:rPr>
          <w:noProof/>
          <w:lang w:val="ru-RU"/>
        </w:rPr>
        <w:t>2</w:t>
      </w:r>
      <w:r>
        <w:rPr>
          <w:lang w:val="ru-RU"/>
        </w:rPr>
        <w:fldChar w:fldCharType="end"/>
      </w:r>
      <w:r w:rsidRPr="00AA7CAA">
        <w:rPr>
          <w:lang w:val="ru-RU"/>
        </w:rPr>
        <w:t>, блоки «Согласование», «Подписание», «Исполнение».</w:t>
      </w:r>
    </w:p>
    <w:p w14:paraId="640CF756" w14:textId="77777777" w:rsidR="00A8614F" w:rsidRPr="00AA7CAA" w:rsidRDefault="00A8614F" w:rsidP="00A8614F">
      <w:pPr>
        <w:rPr>
          <w:lang w:val="ru-RU"/>
        </w:rPr>
      </w:pPr>
      <w:r w:rsidRPr="00AA7CAA">
        <w:rPr>
          <w:lang w:val="ru-RU"/>
        </w:rPr>
        <w:t>Блок, в котором отсутствуют участники процесса, не должен отображаться во вкладке «Процессы».</w:t>
      </w:r>
    </w:p>
    <w:p w14:paraId="607981AC" w14:textId="77777777" w:rsidR="00A8614F" w:rsidRDefault="00A8614F" w:rsidP="00A8614F">
      <w:pPr>
        <w:rPr>
          <w:lang w:val="ru-RU"/>
        </w:rPr>
      </w:pPr>
      <w:r w:rsidRPr="00AA7CAA">
        <w:rPr>
          <w:lang w:val="ru-RU"/>
        </w:rPr>
        <w:t>По умолчанию все блоки должны быть развернуты.</w:t>
      </w:r>
    </w:p>
    <w:p w14:paraId="30707EC0" w14:textId="77777777" w:rsidR="00A8614F" w:rsidRDefault="00A8614F" w:rsidP="00C26F9E">
      <w:pPr>
        <w:pStyle w:val="3"/>
        <w:rPr>
          <w:lang w:val="ru-RU"/>
        </w:rPr>
      </w:pPr>
      <w:r>
        <w:rPr>
          <w:lang w:val="ru-RU"/>
        </w:rPr>
        <w:lastRenderedPageBreak/>
        <w:t>Сворачивание/разворачивание других элементов дерева</w:t>
      </w:r>
    </w:p>
    <w:p w14:paraId="66BB485D" w14:textId="77777777" w:rsidR="00A8614F" w:rsidRDefault="00A8614F" w:rsidP="00A8614F">
      <w:pPr>
        <w:rPr>
          <w:lang w:val="ru-RU"/>
        </w:rPr>
      </w:pPr>
      <w:r>
        <w:rPr>
          <w:lang w:val="ru-RU"/>
        </w:rPr>
        <w:t>Необходимо, чтобы можно было также добавить сворачивание/разворачивание к записи наименования процесса и записи задания, для такого задания, исполнение которого может повлечь за собой зацикливание, как, например, задание «На исполнение» в блоке Исполнение процесса «Исполнение протокольных поручений», см. рисунок ниже.</w:t>
      </w:r>
    </w:p>
    <w:p w14:paraId="39D415F7" w14:textId="77777777" w:rsidR="00A8614F" w:rsidRDefault="00A8614F" w:rsidP="00A8614F">
      <w:pPr>
        <w:ind w:firstLine="0"/>
        <w:rPr>
          <w:lang w:val="ru-RU"/>
        </w:rPr>
      </w:pPr>
      <w:r w:rsidRPr="00AD4F0B">
        <w:rPr>
          <w:noProof/>
          <w:lang w:val="ru-RU" w:eastAsia="ru-RU"/>
        </w:rPr>
        <w:drawing>
          <wp:inline distT="0" distB="0" distL="0" distR="0" wp14:anchorId="6670548B" wp14:editId="7E685519">
            <wp:extent cx="5943600" cy="4579620"/>
            <wp:effectExtent l="0" t="0" r="0" b="0"/>
            <wp:docPr id="907" name="Рисунок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579620"/>
                    </a:xfrm>
                    <a:prstGeom prst="rect">
                      <a:avLst/>
                    </a:prstGeom>
                  </pic:spPr>
                </pic:pic>
              </a:graphicData>
            </a:graphic>
          </wp:inline>
        </w:drawing>
      </w:r>
    </w:p>
    <w:p w14:paraId="185B7A14" w14:textId="77777777" w:rsidR="00A8614F" w:rsidRDefault="00A8614F" w:rsidP="00A8614F">
      <w:pPr>
        <w:pStyle w:val="af1"/>
        <w:rPr>
          <w:lang w:val="ru-RU"/>
        </w:rPr>
      </w:pPr>
      <w:bookmarkStart w:id="199" w:name="_Ref496864752"/>
      <w:r w:rsidRPr="00AD4F0B">
        <w:rPr>
          <w:lang w:val="ru-RU"/>
        </w:rPr>
        <w:t xml:space="preserve">Рисунок </w:t>
      </w:r>
      <w:r>
        <w:fldChar w:fldCharType="begin"/>
      </w:r>
      <w:r w:rsidRPr="00AD4F0B">
        <w:rPr>
          <w:lang w:val="ru-RU"/>
        </w:rPr>
        <w:instrText xml:space="preserve"> </w:instrText>
      </w:r>
      <w:r>
        <w:instrText>SEQ</w:instrText>
      </w:r>
      <w:r w:rsidRPr="00AD4F0B">
        <w:rPr>
          <w:lang w:val="ru-RU"/>
        </w:rPr>
        <w:instrText xml:space="preserve"> Рисунок \* </w:instrText>
      </w:r>
      <w:r>
        <w:instrText>ARABIC</w:instrText>
      </w:r>
      <w:r w:rsidRPr="00AD4F0B">
        <w:rPr>
          <w:lang w:val="ru-RU"/>
        </w:rPr>
        <w:instrText xml:space="preserve"> </w:instrText>
      </w:r>
      <w:r>
        <w:fldChar w:fldCharType="separate"/>
      </w:r>
      <w:r w:rsidRPr="00195396">
        <w:rPr>
          <w:noProof/>
          <w:lang w:val="ru-RU"/>
        </w:rPr>
        <w:t>6</w:t>
      </w:r>
      <w:r>
        <w:fldChar w:fldCharType="end"/>
      </w:r>
      <w:bookmarkEnd w:id="199"/>
      <w:r>
        <w:rPr>
          <w:lang w:val="ru-RU"/>
        </w:rPr>
        <w:t xml:space="preserve"> Сворачивание/разворачивание у записи задания</w:t>
      </w:r>
    </w:p>
    <w:p w14:paraId="08670079" w14:textId="77777777" w:rsidR="00A8614F" w:rsidRDefault="00A8614F" w:rsidP="00A8614F">
      <w:pPr>
        <w:rPr>
          <w:lang w:val="ru-RU"/>
        </w:rPr>
      </w:pPr>
      <w:r>
        <w:rPr>
          <w:lang w:val="ru-RU"/>
        </w:rPr>
        <w:lastRenderedPageBreak/>
        <w:t xml:space="preserve">Как видно из рисунка выше, задание, исполнение которого может повлечь за собой зацикливание – это, например, задание «На исполнение» Бекетаевой Арай. Когда она завершает задание, автоматически создается задание «На прием исполнения» контролеру, далее, если контролер принимает исполнение Арай, то на этом исполнение Арай завершается, но если контролер отказывает, то Арай снова создается задание «На исполнение» и так по аналогии, пока контролер не примет исполнение Арай. </w:t>
      </w:r>
    </w:p>
    <w:p w14:paraId="7289E610" w14:textId="77777777" w:rsidR="00A8614F" w:rsidRDefault="00A8614F" w:rsidP="00A8614F">
      <w:pPr>
        <w:rPr>
          <w:lang w:val="ru-RU"/>
        </w:rPr>
      </w:pPr>
      <w:r>
        <w:rPr>
          <w:lang w:val="ru-RU"/>
        </w:rPr>
        <w:t>Для такого случая, если, исполнение задания завершено, то есть контролер принял исполнение, то необходимо, чтобы ветка зацикливания была по умолчанию свернута, и первоначальная задание «На исполнение» было заменено на последнее конечное задание, исполнение которого было принято контролером, см. рисунок ниже.</w:t>
      </w:r>
    </w:p>
    <w:p w14:paraId="2F4BF849" w14:textId="77777777" w:rsidR="00A8614F" w:rsidRDefault="00A8614F" w:rsidP="00A8614F">
      <w:pPr>
        <w:pStyle w:val="af1"/>
        <w:rPr>
          <w:lang w:val="ru-RU"/>
        </w:rPr>
      </w:pPr>
      <w:r>
        <w:rPr>
          <w:noProof/>
          <w:lang w:val="ru-RU" w:eastAsia="ru-RU"/>
        </w:rPr>
        <w:drawing>
          <wp:inline distT="0" distB="0" distL="0" distR="0" wp14:anchorId="0395A2E9" wp14:editId="1E977DD1">
            <wp:extent cx="5943600" cy="2163445"/>
            <wp:effectExtent l="0" t="0" r="0" b="8255"/>
            <wp:docPr id="908" name="Рисунок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163445"/>
                    </a:xfrm>
                    <a:prstGeom prst="rect">
                      <a:avLst/>
                    </a:prstGeom>
                  </pic:spPr>
                </pic:pic>
              </a:graphicData>
            </a:graphic>
          </wp:inline>
        </w:drawing>
      </w:r>
    </w:p>
    <w:p w14:paraId="1080E7C2" w14:textId="77777777" w:rsidR="00A8614F" w:rsidRPr="00AD4F0B" w:rsidRDefault="00A8614F" w:rsidP="00A8614F">
      <w:pPr>
        <w:pStyle w:val="af1"/>
        <w:rPr>
          <w:lang w:val="ru-RU"/>
        </w:rPr>
      </w:pPr>
      <w:bookmarkStart w:id="200" w:name="_Ref496864754"/>
      <w:r w:rsidRPr="00195396">
        <w:rPr>
          <w:lang w:val="ru-RU"/>
        </w:rPr>
        <w:t xml:space="preserve">Рисунок </w:t>
      </w:r>
      <w:r>
        <w:fldChar w:fldCharType="begin"/>
      </w:r>
      <w:r w:rsidRPr="00195396">
        <w:rPr>
          <w:lang w:val="ru-RU"/>
        </w:rPr>
        <w:instrText xml:space="preserve"> </w:instrText>
      </w:r>
      <w:r>
        <w:instrText>SEQ</w:instrText>
      </w:r>
      <w:r w:rsidRPr="00195396">
        <w:rPr>
          <w:lang w:val="ru-RU"/>
        </w:rPr>
        <w:instrText xml:space="preserve"> Рисунок \* </w:instrText>
      </w:r>
      <w:r>
        <w:instrText>ARABIC</w:instrText>
      </w:r>
      <w:r w:rsidRPr="00195396">
        <w:rPr>
          <w:lang w:val="ru-RU"/>
        </w:rPr>
        <w:instrText xml:space="preserve"> </w:instrText>
      </w:r>
      <w:r>
        <w:fldChar w:fldCharType="separate"/>
      </w:r>
      <w:r w:rsidRPr="00195396">
        <w:rPr>
          <w:noProof/>
          <w:lang w:val="ru-RU"/>
        </w:rPr>
        <w:t>7</w:t>
      </w:r>
      <w:r>
        <w:fldChar w:fldCharType="end"/>
      </w:r>
      <w:bookmarkEnd w:id="200"/>
      <w:r>
        <w:rPr>
          <w:lang w:val="ru-RU"/>
        </w:rPr>
        <w:t xml:space="preserve"> Свернутые задания по умолчанию</w:t>
      </w:r>
    </w:p>
    <w:p w14:paraId="3C47ABC8" w14:textId="77777777" w:rsidR="00A8614F" w:rsidRPr="00AA7CAA" w:rsidRDefault="00A8614F" w:rsidP="00C26F9E">
      <w:pPr>
        <w:pStyle w:val="3"/>
        <w:rPr>
          <w:lang w:val="ru-RU"/>
        </w:rPr>
      </w:pPr>
      <w:r w:rsidRPr="00AA7CAA">
        <w:rPr>
          <w:lang w:val="ru-RU"/>
        </w:rPr>
        <w:t>Выделение групп</w:t>
      </w:r>
    </w:p>
    <w:p w14:paraId="2495FB3D" w14:textId="77777777" w:rsidR="00A8614F" w:rsidRPr="00AA7CAA" w:rsidRDefault="00A8614F" w:rsidP="00A8614F">
      <w:pPr>
        <w:rPr>
          <w:lang w:val="ru-RU"/>
        </w:rPr>
      </w:pPr>
      <w:r w:rsidRPr="00AA7CAA">
        <w:rPr>
          <w:lang w:val="ru-RU"/>
        </w:rPr>
        <w:t xml:space="preserve">При конструировании процесса должна быть возможность в любом блоке процесса разделить участников процесса на группы. Например, в блоке «Согласование», чтобы поддерживалось добавление нескольких групп согласующих. </w:t>
      </w:r>
      <w:r w:rsidRPr="00037E06">
        <w:rPr>
          <w:highlight w:val="yellow"/>
          <w:lang w:val="ru-RU"/>
        </w:rPr>
        <w:t>Требования к созданию групп см. в п.</w:t>
      </w:r>
    </w:p>
    <w:p w14:paraId="28D415FF" w14:textId="77777777" w:rsidR="00A8614F" w:rsidRDefault="00A8614F" w:rsidP="00A8614F">
      <w:pPr>
        <w:rPr>
          <w:lang w:val="ru-RU"/>
        </w:rPr>
      </w:pPr>
      <w:r w:rsidRPr="00AA7CAA">
        <w:rPr>
          <w:lang w:val="ru-RU"/>
        </w:rPr>
        <w:t>Тем временем, во вкладке «Процессы» группы визуально должны выделяться объединением участников г</w:t>
      </w:r>
      <w:r>
        <w:rPr>
          <w:lang w:val="ru-RU"/>
        </w:rPr>
        <w:t xml:space="preserve">руппы, как показано на </w:t>
      </w:r>
      <w:r>
        <w:rPr>
          <w:lang w:val="ru-RU"/>
        </w:rPr>
        <w:fldChar w:fldCharType="begin"/>
      </w:r>
      <w:r>
        <w:rPr>
          <w:lang w:val="ru-RU"/>
        </w:rPr>
        <w:instrText xml:space="preserve"> REF _Ref496690428 \h </w:instrText>
      </w:r>
      <w:r>
        <w:rPr>
          <w:lang w:val="ru-RU"/>
        </w:rPr>
      </w:r>
      <w:r>
        <w:rPr>
          <w:lang w:val="ru-RU"/>
        </w:rPr>
        <w:fldChar w:fldCharType="separate"/>
      </w:r>
      <w:r w:rsidRPr="00ED1C50">
        <w:rPr>
          <w:lang w:val="ru-RU"/>
        </w:rPr>
        <w:t xml:space="preserve">Рисунок </w:t>
      </w:r>
      <w:r w:rsidRPr="00ED1C50">
        <w:rPr>
          <w:noProof/>
          <w:lang w:val="ru-RU"/>
        </w:rPr>
        <w:t>3</w:t>
      </w:r>
      <w:r>
        <w:rPr>
          <w:lang w:val="ru-RU"/>
        </w:rPr>
        <w:fldChar w:fldCharType="end"/>
      </w:r>
      <w:r w:rsidRPr="00AA7CAA">
        <w:rPr>
          <w:lang w:val="ru-RU"/>
        </w:rPr>
        <w:t>.</w:t>
      </w:r>
    </w:p>
    <w:p w14:paraId="6B5CB25F" w14:textId="77777777" w:rsidR="00A8614F" w:rsidRDefault="00A8614F" w:rsidP="00A8614F">
      <w:pPr>
        <w:rPr>
          <w:lang w:val="ru-RU"/>
        </w:rPr>
      </w:pPr>
      <w:r>
        <w:rPr>
          <w:lang w:val="ru-RU"/>
        </w:rPr>
        <w:lastRenderedPageBreak/>
        <w:t xml:space="preserve">Также должны поддерживаться сложные сценарии объединения участников в группы, как показано на </w:t>
      </w:r>
      <w:r>
        <w:rPr>
          <w:lang w:val="ru-RU"/>
        </w:rPr>
        <w:fldChar w:fldCharType="begin"/>
      </w:r>
      <w:r>
        <w:rPr>
          <w:lang w:val="ru-RU"/>
        </w:rPr>
        <w:instrText xml:space="preserve"> REF _Ref496809905 \h </w:instrText>
      </w:r>
      <w:r>
        <w:rPr>
          <w:lang w:val="ru-RU"/>
        </w:rPr>
      </w:r>
      <w:r>
        <w:rPr>
          <w:lang w:val="ru-RU"/>
        </w:rPr>
        <w:fldChar w:fldCharType="separate"/>
      </w:r>
      <w:r w:rsidRPr="002869B6">
        <w:rPr>
          <w:lang w:val="ru-RU"/>
        </w:rPr>
        <w:t xml:space="preserve">Рисунок </w:t>
      </w:r>
      <w:r w:rsidRPr="00195396">
        <w:rPr>
          <w:noProof/>
          <w:lang w:val="ru-RU"/>
        </w:rPr>
        <w:t>2</w:t>
      </w:r>
      <w:r>
        <w:rPr>
          <w:lang w:val="ru-RU"/>
        </w:rPr>
        <w:fldChar w:fldCharType="end"/>
      </w:r>
      <w:r>
        <w:rPr>
          <w:lang w:val="ru-RU"/>
        </w:rPr>
        <w:t>.</w:t>
      </w:r>
    </w:p>
    <w:p w14:paraId="5E33E570" w14:textId="77777777" w:rsidR="00A8614F" w:rsidRPr="00AA7CAA" w:rsidRDefault="00A8614F" w:rsidP="00A8614F">
      <w:pPr>
        <w:rPr>
          <w:lang w:val="ru-RU"/>
        </w:rPr>
      </w:pPr>
      <w:r>
        <w:rPr>
          <w:lang w:val="ru-RU"/>
        </w:rPr>
        <w:t xml:space="preserve">Также система должна уметь автоматически сокращать наименование объединения/группы при сворачивании ветки процесса, то есть, например, чтобы Поручение 1 при сворачивании менялось на П1, см. сравнивая </w:t>
      </w:r>
      <w:r>
        <w:rPr>
          <w:lang w:val="ru-RU"/>
        </w:rPr>
        <w:fldChar w:fldCharType="begin"/>
      </w:r>
      <w:r>
        <w:rPr>
          <w:lang w:val="ru-RU"/>
        </w:rPr>
        <w:instrText xml:space="preserve"> REF _Ref496864752 \h </w:instrText>
      </w:r>
      <w:r>
        <w:rPr>
          <w:lang w:val="ru-RU"/>
        </w:rPr>
      </w:r>
      <w:r>
        <w:rPr>
          <w:lang w:val="ru-RU"/>
        </w:rPr>
        <w:fldChar w:fldCharType="separate"/>
      </w:r>
      <w:r w:rsidRPr="00AD4F0B">
        <w:rPr>
          <w:lang w:val="ru-RU"/>
        </w:rPr>
        <w:t xml:space="preserve">Рисунок </w:t>
      </w:r>
      <w:r w:rsidRPr="00195396">
        <w:rPr>
          <w:noProof/>
          <w:lang w:val="ru-RU"/>
        </w:rPr>
        <w:t>6</w:t>
      </w:r>
      <w:r>
        <w:rPr>
          <w:lang w:val="ru-RU"/>
        </w:rPr>
        <w:fldChar w:fldCharType="end"/>
      </w:r>
      <w:r>
        <w:rPr>
          <w:lang w:val="ru-RU"/>
        </w:rPr>
        <w:t xml:space="preserve"> и </w:t>
      </w:r>
      <w:r>
        <w:rPr>
          <w:lang w:val="ru-RU"/>
        </w:rPr>
        <w:fldChar w:fldCharType="begin"/>
      </w:r>
      <w:r>
        <w:rPr>
          <w:lang w:val="ru-RU"/>
        </w:rPr>
        <w:instrText xml:space="preserve"> REF _Ref496864754 \h </w:instrText>
      </w:r>
      <w:r>
        <w:rPr>
          <w:lang w:val="ru-RU"/>
        </w:rPr>
      </w:r>
      <w:r>
        <w:rPr>
          <w:lang w:val="ru-RU"/>
        </w:rPr>
        <w:fldChar w:fldCharType="separate"/>
      </w:r>
      <w:r w:rsidRPr="00195396">
        <w:rPr>
          <w:lang w:val="ru-RU"/>
        </w:rPr>
        <w:t xml:space="preserve">Рисунок </w:t>
      </w:r>
      <w:r w:rsidRPr="00195396">
        <w:rPr>
          <w:noProof/>
          <w:lang w:val="ru-RU"/>
        </w:rPr>
        <w:t>7</w:t>
      </w:r>
      <w:r>
        <w:rPr>
          <w:lang w:val="ru-RU"/>
        </w:rPr>
        <w:fldChar w:fldCharType="end"/>
      </w:r>
      <w:r>
        <w:rPr>
          <w:lang w:val="ru-RU"/>
        </w:rPr>
        <w:t>.</w:t>
      </w:r>
    </w:p>
    <w:p w14:paraId="07F5EE81" w14:textId="77777777" w:rsidR="00A8614F" w:rsidRPr="00AA7CAA" w:rsidRDefault="00A8614F" w:rsidP="00C26F9E">
      <w:pPr>
        <w:pStyle w:val="2"/>
        <w:rPr>
          <w:lang w:val="ru-RU"/>
        </w:rPr>
      </w:pPr>
      <w:bookmarkStart w:id="201" w:name="_Ref496691157"/>
      <w:r w:rsidRPr="00AA7CAA">
        <w:rPr>
          <w:lang w:val="ru-RU"/>
        </w:rPr>
        <w:t>Отображение сразу всего дерева процессов (несозданных задач)</w:t>
      </w:r>
      <w:bookmarkEnd w:id="201"/>
    </w:p>
    <w:p w14:paraId="00CB8529" w14:textId="77777777" w:rsidR="00A8614F" w:rsidRPr="00AA7CAA" w:rsidRDefault="00A8614F" w:rsidP="00A8614F">
      <w:pPr>
        <w:rPr>
          <w:lang w:val="ru-RU"/>
        </w:rPr>
      </w:pPr>
      <w:r w:rsidRPr="00AA7CAA">
        <w:rPr>
          <w:lang w:val="ru-RU"/>
        </w:rPr>
        <w:t>В качестве примера взят процесс из СЭД «Исполнение проток</w:t>
      </w:r>
      <w:r>
        <w:rPr>
          <w:lang w:val="ru-RU"/>
        </w:rPr>
        <w:t xml:space="preserve">ольных поручений», см. </w:t>
      </w:r>
      <w:r>
        <w:rPr>
          <w:lang w:val="ru-RU"/>
        </w:rPr>
        <w:fldChar w:fldCharType="begin"/>
      </w:r>
      <w:r>
        <w:rPr>
          <w:lang w:val="ru-RU"/>
        </w:rPr>
        <w:instrText xml:space="preserve"> REF _Ref496690428 \h </w:instrText>
      </w:r>
      <w:r>
        <w:rPr>
          <w:lang w:val="ru-RU"/>
        </w:rPr>
      </w:r>
      <w:r>
        <w:rPr>
          <w:lang w:val="ru-RU"/>
        </w:rPr>
        <w:fldChar w:fldCharType="separate"/>
      </w:r>
      <w:r w:rsidRPr="007831FE">
        <w:rPr>
          <w:lang w:val="ru-RU"/>
        </w:rPr>
        <w:t xml:space="preserve">Рисунок </w:t>
      </w:r>
      <w:r w:rsidRPr="007831FE">
        <w:rPr>
          <w:noProof/>
          <w:lang w:val="ru-RU"/>
        </w:rPr>
        <w:t>2</w:t>
      </w:r>
      <w:r>
        <w:rPr>
          <w:lang w:val="ru-RU"/>
        </w:rPr>
        <w:fldChar w:fldCharType="end"/>
      </w:r>
      <w:r w:rsidRPr="00AA7CAA">
        <w:rPr>
          <w:lang w:val="ru-RU"/>
        </w:rPr>
        <w:t>.</w:t>
      </w:r>
    </w:p>
    <w:p w14:paraId="1AC03583" w14:textId="77777777" w:rsidR="00A8614F" w:rsidRPr="00AA7CAA" w:rsidRDefault="00A8614F" w:rsidP="00A8614F">
      <w:pPr>
        <w:rPr>
          <w:lang w:val="ru-RU"/>
        </w:rPr>
      </w:pPr>
      <w:r w:rsidRPr="00AA7CAA">
        <w:rPr>
          <w:lang w:val="ru-RU"/>
        </w:rPr>
        <w:t>Требования по списку ниже:</w:t>
      </w:r>
    </w:p>
    <w:p w14:paraId="5AD19E3C" w14:textId="77777777" w:rsidR="00A8614F" w:rsidRPr="00037E06" w:rsidRDefault="00A8614F" w:rsidP="0062678A">
      <w:pPr>
        <w:pStyle w:val="a4"/>
        <w:numPr>
          <w:ilvl w:val="0"/>
          <w:numId w:val="36"/>
        </w:numPr>
        <w:spacing w:before="120" w:after="120" w:line="240" w:lineRule="auto"/>
        <w:rPr>
          <w:lang w:val="ru-RU"/>
        </w:rPr>
      </w:pPr>
      <w:r w:rsidRPr="00037E06">
        <w:rPr>
          <w:lang w:val="ru-RU"/>
        </w:rPr>
        <w:t>При сохранении карточки процесса (без запуска), все дерево процессов должно отображаться во вкладке «Процессы» карточки, при этом цвет шрифта заданий и процессов (например, в случае с процессом СЭД «Добавить резолюцию», в котором выбранные резолюции – это новые процессы), а также имя инициатора процесса, соединительные линии и аватары владельцев должны быть тусклыми, см. незапущенный процесс</w:t>
      </w:r>
      <w:r>
        <w:rPr>
          <w:lang w:val="ru-RU"/>
        </w:rPr>
        <w:t xml:space="preserve"> «На ознакомление» на </w:t>
      </w:r>
      <w:r>
        <w:rPr>
          <w:lang w:val="ru-RU"/>
        </w:rPr>
        <w:fldChar w:fldCharType="begin"/>
      </w:r>
      <w:r>
        <w:rPr>
          <w:lang w:val="ru-RU"/>
        </w:rPr>
        <w:instrText xml:space="preserve"> REF _Ref496694167 \h </w:instrText>
      </w:r>
      <w:r>
        <w:rPr>
          <w:lang w:val="ru-RU"/>
        </w:rPr>
      </w:r>
      <w:r>
        <w:rPr>
          <w:lang w:val="ru-RU"/>
        </w:rPr>
        <w:fldChar w:fldCharType="separate"/>
      </w:r>
      <w:r w:rsidRPr="00183FAD">
        <w:rPr>
          <w:lang w:val="ru-RU"/>
        </w:rPr>
        <w:t xml:space="preserve">Рисунок </w:t>
      </w:r>
      <w:r w:rsidRPr="004A6D99">
        <w:rPr>
          <w:noProof/>
          <w:lang w:val="ru-RU"/>
        </w:rPr>
        <w:t>5</w:t>
      </w:r>
      <w:r>
        <w:rPr>
          <w:lang w:val="ru-RU"/>
        </w:rPr>
        <w:fldChar w:fldCharType="end"/>
      </w:r>
      <w:r w:rsidRPr="00037E06">
        <w:rPr>
          <w:lang w:val="ru-RU"/>
        </w:rPr>
        <w:t xml:space="preserve">. </w:t>
      </w:r>
    </w:p>
    <w:p w14:paraId="36B03941" w14:textId="77777777" w:rsidR="00A8614F" w:rsidRPr="00037E06" w:rsidRDefault="00A8614F" w:rsidP="0062678A">
      <w:pPr>
        <w:pStyle w:val="a4"/>
        <w:numPr>
          <w:ilvl w:val="0"/>
          <w:numId w:val="36"/>
        </w:numPr>
        <w:spacing w:before="120" w:after="120" w:line="240" w:lineRule="auto"/>
        <w:rPr>
          <w:lang w:val="ru-RU"/>
        </w:rPr>
      </w:pPr>
      <w:r w:rsidRPr="00037E06">
        <w:rPr>
          <w:lang w:val="ru-RU"/>
        </w:rPr>
        <w:t>По умолчанию незапущенный процесс должен быть свернут.</w:t>
      </w:r>
    </w:p>
    <w:p w14:paraId="21913F7E" w14:textId="77777777" w:rsidR="00A8614F" w:rsidRPr="00037E06" w:rsidRDefault="00A8614F" w:rsidP="0062678A">
      <w:pPr>
        <w:pStyle w:val="a4"/>
        <w:numPr>
          <w:ilvl w:val="0"/>
          <w:numId w:val="36"/>
        </w:numPr>
        <w:spacing w:before="120" w:after="120" w:line="240" w:lineRule="auto"/>
        <w:rPr>
          <w:lang w:val="ru-RU"/>
        </w:rPr>
      </w:pPr>
      <w:r w:rsidRPr="00037E06">
        <w:rPr>
          <w:lang w:val="ru-RU"/>
        </w:rPr>
        <w:t>Состояние задания, которое по факту еще не создано в Системе, должно быть «Не создано».</w:t>
      </w:r>
    </w:p>
    <w:p w14:paraId="5C3D862F" w14:textId="77777777" w:rsidR="00A8614F" w:rsidRPr="00037E06" w:rsidRDefault="00A8614F" w:rsidP="0062678A">
      <w:pPr>
        <w:pStyle w:val="a4"/>
        <w:numPr>
          <w:ilvl w:val="0"/>
          <w:numId w:val="36"/>
        </w:numPr>
        <w:spacing w:before="120" w:after="120" w:line="240" w:lineRule="auto"/>
        <w:rPr>
          <w:lang w:val="ru-RU"/>
        </w:rPr>
      </w:pPr>
      <w:r w:rsidRPr="00037E06">
        <w:rPr>
          <w:lang w:val="ru-RU"/>
        </w:rPr>
        <w:t>Состояние процесса, который по факту еще не создан (не запущен) должен быть «Проект».</w:t>
      </w:r>
    </w:p>
    <w:p w14:paraId="3F51A8DE" w14:textId="77777777" w:rsidR="00A8614F" w:rsidRPr="00037E06" w:rsidRDefault="00A8614F" w:rsidP="0062678A">
      <w:pPr>
        <w:pStyle w:val="a4"/>
        <w:numPr>
          <w:ilvl w:val="0"/>
          <w:numId w:val="36"/>
        </w:numPr>
        <w:spacing w:before="120" w:after="120" w:line="240" w:lineRule="auto"/>
        <w:rPr>
          <w:lang w:val="ru-RU"/>
        </w:rPr>
      </w:pPr>
      <w:r w:rsidRPr="00037E06">
        <w:rPr>
          <w:lang w:val="ru-RU"/>
        </w:rPr>
        <w:t>При запуске/перезапуске процесса, все дерево процессов (кроме отозванных заданий), также должно отображаться во вкладке «Процессы» карточки документа, при этом по факту созданные задания должны иметь обычный темный цвет шрифта, как это было до настоящих требований, см. рисунок ниже.</w:t>
      </w:r>
    </w:p>
    <w:p w14:paraId="3AC826CA" w14:textId="77777777" w:rsidR="00A8614F" w:rsidRDefault="00A8614F" w:rsidP="00A8614F">
      <w:pPr>
        <w:pStyle w:val="af1"/>
        <w:rPr>
          <w:lang w:val="ru-RU"/>
        </w:rPr>
      </w:pPr>
      <w:ins w:id="202" w:author="Люция Е. Айтуова" w:date="2017-03-30T17:36:00Z">
        <w:r w:rsidRPr="00D45819">
          <w:rPr>
            <w:noProof/>
            <w:lang w:val="ru-RU" w:eastAsia="ru-RU"/>
          </w:rPr>
          <w:lastRenderedPageBreak/>
          <w:drawing>
            <wp:inline distT="0" distB="0" distL="0" distR="0" wp14:anchorId="34C2851B" wp14:editId="25792FE8">
              <wp:extent cx="2524125" cy="7843217"/>
              <wp:effectExtent l="0" t="0" r="0" b="5715"/>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27973" cy="7855175"/>
                      </a:xfrm>
                      <a:prstGeom prst="rect">
                        <a:avLst/>
                      </a:prstGeom>
                    </pic:spPr>
                  </pic:pic>
                </a:graphicData>
              </a:graphic>
            </wp:inline>
          </w:drawing>
        </w:r>
      </w:ins>
    </w:p>
    <w:p w14:paraId="2B84DA91" w14:textId="77777777" w:rsidR="00A8614F" w:rsidRDefault="00A8614F" w:rsidP="00A8614F">
      <w:pPr>
        <w:pStyle w:val="af1"/>
        <w:rPr>
          <w:lang w:val="ru-RU"/>
        </w:rPr>
      </w:pPr>
      <w:bookmarkStart w:id="203" w:name="_Ref496694167"/>
      <w:r w:rsidRPr="00183FAD">
        <w:rPr>
          <w:lang w:val="ru-RU"/>
        </w:rPr>
        <w:lastRenderedPageBreak/>
        <w:t xml:space="preserve">Рисунок </w:t>
      </w:r>
      <w:r>
        <w:fldChar w:fldCharType="begin"/>
      </w:r>
      <w:r w:rsidRPr="00183FAD">
        <w:rPr>
          <w:lang w:val="ru-RU"/>
        </w:rPr>
        <w:instrText xml:space="preserve"> </w:instrText>
      </w:r>
      <w:r>
        <w:instrText>SEQ</w:instrText>
      </w:r>
      <w:r w:rsidRPr="00183FAD">
        <w:rPr>
          <w:lang w:val="ru-RU"/>
        </w:rPr>
        <w:instrText xml:space="preserve"> Рисунок \* </w:instrText>
      </w:r>
      <w:r>
        <w:instrText>ARABIC</w:instrText>
      </w:r>
      <w:r w:rsidRPr="00183FAD">
        <w:rPr>
          <w:lang w:val="ru-RU"/>
        </w:rPr>
        <w:instrText xml:space="preserve"> </w:instrText>
      </w:r>
      <w:r>
        <w:fldChar w:fldCharType="separate"/>
      </w:r>
      <w:r w:rsidRPr="00195396">
        <w:rPr>
          <w:noProof/>
          <w:lang w:val="ru-RU"/>
        </w:rPr>
        <w:t>8</w:t>
      </w:r>
      <w:r>
        <w:fldChar w:fldCharType="end"/>
      </w:r>
      <w:bookmarkEnd w:id="203"/>
      <w:r>
        <w:rPr>
          <w:lang w:val="ru-RU"/>
        </w:rPr>
        <w:t xml:space="preserve"> </w:t>
      </w:r>
      <w:r w:rsidRPr="00183FAD">
        <w:rPr>
          <w:lang w:val="ru-RU"/>
        </w:rPr>
        <w:t>Внешний вид еще не созданных Системой заданий и процессов</w:t>
      </w:r>
    </w:p>
    <w:p w14:paraId="22C1B595" w14:textId="77777777" w:rsidR="00A8614F" w:rsidRPr="00B26FC3" w:rsidRDefault="00A8614F" w:rsidP="0062678A">
      <w:pPr>
        <w:pStyle w:val="a4"/>
        <w:numPr>
          <w:ilvl w:val="0"/>
          <w:numId w:val="36"/>
        </w:numPr>
        <w:spacing w:before="120" w:after="120" w:line="240" w:lineRule="auto"/>
        <w:rPr>
          <w:lang w:val="ru-RU"/>
        </w:rPr>
      </w:pPr>
      <w:r w:rsidRPr="00B26FC3">
        <w:rPr>
          <w:lang w:val="ru-RU"/>
        </w:rPr>
        <w:t>Необходимо отображать все задания, которые отображены на форме инициализации процесса. То есть, не нужно отображать задания «На устранение замечаний», «На прием исполнения», «Добавление номенклатуры», «Добавление скан-копии». При этом, например, задание «На регистрацию» в СЭД, процесса «Исполнение исходящего документа» должно отображаться даже, если блока регистрации нет на форме инициализации процесса.</w:t>
      </w:r>
    </w:p>
    <w:p w14:paraId="7C5FE4D9" w14:textId="77777777" w:rsidR="00A8614F" w:rsidRPr="00B26FC3" w:rsidRDefault="00A8614F" w:rsidP="0062678A">
      <w:pPr>
        <w:pStyle w:val="a4"/>
        <w:numPr>
          <w:ilvl w:val="0"/>
          <w:numId w:val="36"/>
        </w:numPr>
        <w:spacing w:before="120" w:after="120" w:line="240" w:lineRule="auto"/>
        <w:rPr>
          <w:lang w:val="ru-RU"/>
        </w:rPr>
      </w:pPr>
      <w:r w:rsidRPr="00B26FC3">
        <w:rPr>
          <w:lang w:val="ru-RU"/>
        </w:rPr>
        <w:t>Отображение несозданных заданий также должно учитывать различные чек боксы, как, например, «Требуется сначала подписать» процесса «Исполнение внутреннего исходящего» Заказчика НИИ, для правильного выстраивания порядка заданий.</w:t>
      </w:r>
    </w:p>
    <w:p w14:paraId="05DB633A" w14:textId="77777777" w:rsidR="00A8614F" w:rsidRPr="00B26FC3" w:rsidRDefault="00A8614F" w:rsidP="00C26F9E">
      <w:pPr>
        <w:pStyle w:val="2"/>
        <w:rPr>
          <w:lang w:val="ru-RU"/>
        </w:rPr>
      </w:pPr>
      <w:r w:rsidRPr="00B26FC3">
        <w:rPr>
          <w:lang w:val="ru-RU"/>
        </w:rPr>
        <w:t>Отображение имени инициатора у основного процесса</w:t>
      </w:r>
    </w:p>
    <w:p w14:paraId="4C7A6E6D" w14:textId="77777777" w:rsidR="00A8614F" w:rsidRPr="00B26FC3" w:rsidRDefault="00A8614F" w:rsidP="00A8614F">
      <w:pPr>
        <w:rPr>
          <w:lang w:val="ru-RU"/>
        </w:rPr>
      </w:pPr>
      <w:r w:rsidRPr="00B26FC3">
        <w:rPr>
          <w:lang w:val="ru-RU"/>
        </w:rPr>
        <w:t>Необходимо, чтобы отображалось имя инициатора процесса у самого о</w:t>
      </w:r>
      <w:r>
        <w:rPr>
          <w:lang w:val="ru-RU"/>
        </w:rPr>
        <w:t xml:space="preserve">снования процесса, см. </w:t>
      </w:r>
      <w:r>
        <w:rPr>
          <w:lang w:val="ru-RU"/>
        </w:rPr>
        <w:fldChar w:fldCharType="begin"/>
      </w:r>
      <w:r>
        <w:rPr>
          <w:lang w:val="ru-RU"/>
        </w:rPr>
        <w:instrText xml:space="preserve"> REF _Ref496690428 \h </w:instrText>
      </w:r>
      <w:r>
        <w:rPr>
          <w:lang w:val="ru-RU"/>
        </w:rPr>
      </w:r>
      <w:r>
        <w:rPr>
          <w:lang w:val="ru-RU"/>
        </w:rPr>
        <w:fldChar w:fldCharType="separate"/>
      </w:r>
      <w:r w:rsidRPr="007831FE">
        <w:rPr>
          <w:lang w:val="ru-RU"/>
        </w:rPr>
        <w:t xml:space="preserve">Рисунок </w:t>
      </w:r>
      <w:r w:rsidRPr="007831FE">
        <w:rPr>
          <w:noProof/>
          <w:lang w:val="ru-RU"/>
        </w:rPr>
        <w:t>2</w:t>
      </w:r>
      <w:r>
        <w:rPr>
          <w:lang w:val="ru-RU"/>
        </w:rPr>
        <w:fldChar w:fldCharType="end"/>
      </w:r>
      <w:r w:rsidRPr="00B26FC3">
        <w:rPr>
          <w:lang w:val="ru-RU"/>
        </w:rPr>
        <w:t xml:space="preserve"> (Сабитов Шынгыс). При этом данное требование касается процесса любого состояния, даже состояния «Проект». </w:t>
      </w:r>
    </w:p>
    <w:p w14:paraId="0FEB3AF2" w14:textId="77777777" w:rsidR="00A8614F" w:rsidRPr="00B26FC3" w:rsidRDefault="00A8614F" w:rsidP="00A8614F">
      <w:pPr>
        <w:rPr>
          <w:lang w:val="ru-RU"/>
        </w:rPr>
      </w:pPr>
      <w:r w:rsidRPr="00B26FC3">
        <w:rPr>
          <w:lang w:val="ru-RU"/>
        </w:rPr>
        <w:t>Если процесс был создан/запущен заместителем, то в карточке «Процессы» должно фигурировать имя замещаемого.</w:t>
      </w:r>
    </w:p>
    <w:p w14:paraId="4E41063E" w14:textId="77777777" w:rsidR="00A8614F" w:rsidRPr="00B26FC3" w:rsidRDefault="00A8614F" w:rsidP="00A8614F">
      <w:pPr>
        <w:rPr>
          <w:lang w:val="ru-RU"/>
        </w:rPr>
      </w:pPr>
      <w:r w:rsidRPr="00B26FC3">
        <w:rPr>
          <w:lang w:val="ru-RU"/>
        </w:rPr>
        <w:t xml:space="preserve">Имя инициатора, а также имя любого пользователя (Участник процесса, либо заместители) должно быть представлено в виде гиперссылки, при клике по которой должна открываться </w:t>
      </w:r>
      <w:r w:rsidRPr="00CA22F8">
        <w:rPr>
          <w:highlight w:val="yellow"/>
          <w:lang w:val="ru-RU"/>
        </w:rPr>
        <w:t>карточка сотрудника нового вида, см. п</w:t>
      </w:r>
      <w:r w:rsidRPr="00B26FC3">
        <w:rPr>
          <w:lang w:val="ru-RU"/>
        </w:rPr>
        <w:t>. Данное требование касается процесса и задания любого состояния, даже отозванного(процесс/задание)/не запущенного(процесс)/не соз</w:t>
      </w:r>
      <w:r>
        <w:rPr>
          <w:lang w:val="ru-RU"/>
        </w:rPr>
        <w:t xml:space="preserve">данного(задание), см. </w:t>
      </w:r>
      <w:r>
        <w:rPr>
          <w:lang w:val="ru-RU"/>
        </w:rPr>
        <w:fldChar w:fldCharType="begin"/>
      </w:r>
      <w:r>
        <w:rPr>
          <w:lang w:val="ru-RU"/>
        </w:rPr>
        <w:instrText xml:space="preserve"> REF _Ref496691071 \h </w:instrText>
      </w:r>
      <w:r>
        <w:rPr>
          <w:lang w:val="ru-RU"/>
        </w:rPr>
      </w:r>
      <w:r>
        <w:rPr>
          <w:lang w:val="ru-RU"/>
        </w:rPr>
        <w:fldChar w:fldCharType="separate"/>
      </w:r>
      <w:r w:rsidRPr="007831FE">
        <w:rPr>
          <w:lang w:val="ru-RU"/>
        </w:rPr>
        <w:t xml:space="preserve">Рисунок </w:t>
      </w:r>
      <w:r w:rsidRPr="007831FE">
        <w:rPr>
          <w:noProof/>
          <w:lang w:val="ru-RU"/>
        </w:rPr>
        <w:t>4</w:t>
      </w:r>
      <w:r>
        <w:rPr>
          <w:lang w:val="ru-RU"/>
        </w:rPr>
        <w:fldChar w:fldCharType="end"/>
      </w:r>
      <w:r>
        <w:rPr>
          <w:lang w:val="ru-RU"/>
        </w:rPr>
        <w:t xml:space="preserve"> и </w:t>
      </w:r>
      <w:r>
        <w:rPr>
          <w:lang w:val="ru-RU"/>
        </w:rPr>
        <w:fldChar w:fldCharType="begin"/>
      </w:r>
      <w:r>
        <w:rPr>
          <w:lang w:val="ru-RU"/>
        </w:rPr>
        <w:instrText xml:space="preserve"> REF _Ref496694167 \h </w:instrText>
      </w:r>
      <w:r>
        <w:rPr>
          <w:lang w:val="ru-RU"/>
        </w:rPr>
      </w:r>
      <w:r>
        <w:rPr>
          <w:lang w:val="ru-RU"/>
        </w:rPr>
        <w:fldChar w:fldCharType="separate"/>
      </w:r>
      <w:r w:rsidRPr="00183FAD">
        <w:rPr>
          <w:lang w:val="ru-RU"/>
        </w:rPr>
        <w:t xml:space="preserve">Рисунок </w:t>
      </w:r>
      <w:r w:rsidRPr="004A6D99">
        <w:rPr>
          <w:noProof/>
          <w:lang w:val="ru-RU"/>
        </w:rPr>
        <w:t>5</w:t>
      </w:r>
      <w:r>
        <w:rPr>
          <w:lang w:val="ru-RU"/>
        </w:rPr>
        <w:fldChar w:fldCharType="end"/>
      </w:r>
      <w:r w:rsidRPr="00B26FC3">
        <w:rPr>
          <w:lang w:val="ru-RU"/>
        </w:rPr>
        <w:t>.</w:t>
      </w:r>
    </w:p>
    <w:p w14:paraId="2F99586F" w14:textId="77777777" w:rsidR="00A8614F" w:rsidRPr="00B26FC3" w:rsidRDefault="00A8614F" w:rsidP="00C26F9E">
      <w:pPr>
        <w:pStyle w:val="2"/>
        <w:rPr>
          <w:lang w:val="ru-RU"/>
        </w:rPr>
      </w:pPr>
      <w:bookmarkStart w:id="204" w:name="_Ref496690642"/>
      <w:r w:rsidRPr="00B26FC3">
        <w:rPr>
          <w:lang w:val="ru-RU"/>
        </w:rPr>
        <w:t>Отображение состояния процесса в наименовании процесса</w:t>
      </w:r>
      <w:bookmarkEnd w:id="204"/>
      <w:r w:rsidRPr="008C1BCA">
        <w:rPr>
          <w:lang w:val="ru-RU"/>
        </w:rPr>
        <w:t xml:space="preserve"> </w:t>
      </w:r>
      <w:r>
        <w:rPr>
          <w:lang w:val="ru-RU"/>
        </w:rPr>
        <w:t>и даты и времени для определенных состояний</w:t>
      </w:r>
    </w:p>
    <w:p w14:paraId="28E260FC" w14:textId="77777777" w:rsidR="00A8614F" w:rsidRPr="00B26FC3" w:rsidRDefault="00A8614F" w:rsidP="00A8614F">
      <w:pPr>
        <w:rPr>
          <w:lang w:val="ru-RU"/>
        </w:rPr>
      </w:pPr>
      <w:r w:rsidRPr="00B26FC3">
        <w:rPr>
          <w:lang w:val="ru-RU"/>
        </w:rPr>
        <w:t>Необходимо отображать состояние процесса у наименования процесса</w:t>
      </w:r>
      <w:r>
        <w:rPr>
          <w:lang w:val="ru-RU"/>
        </w:rPr>
        <w:t xml:space="preserve">, см. </w:t>
      </w:r>
      <w:r>
        <w:rPr>
          <w:lang w:val="ru-RU"/>
        </w:rPr>
        <w:fldChar w:fldCharType="begin"/>
      </w:r>
      <w:r>
        <w:rPr>
          <w:lang w:val="ru-RU"/>
        </w:rPr>
        <w:instrText xml:space="preserve"> REF _Ref496690428 \h </w:instrText>
      </w:r>
      <w:r>
        <w:rPr>
          <w:lang w:val="ru-RU"/>
        </w:rPr>
      </w:r>
      <w:r>
        <w:rPr>
          <w:lang w:val="ru-RU"/>
        </w:rPr>
        <w:fldChar w:fldCharType="separate"/>
      </w:r>
      <w:r w:rsidRPr="007831FE">
        <w:rPr>
          <w:lang w:val="ru-RU"/>
        </w:rPr>
        <w:t xml:space="preserve">Рисунок </w:t>
      </w:r>
      <w:r w:rsidRPr="007831FE">
        <w:rPr>
          <w:noProof/>
          <w:lang w:val="ru-RU"/>
        </w:rPr>
        <w:t>2</w:t>
      </w:r>
      <w:r>
        <w:rPr>
          <w:lang w:val="ru-RU"/>
        </w:rPr>
        <w:fldChar w:fldCharType="end"/>
      </w:r>
      <w:r>
        <w:rPr>
          <w:lang w:val="ru-RU"/>
        </w:rPr>
        <w:t>.</w:t>
      </w:r>
    </w:p>
    <w:p w14:paraId="0FAF620A" w14:textId="77777777" w:rsidR="00A8614F" w:rsidRPr="00B26FC3" w:rsidRDefault="00A8614F" w:rsidP="00A8614F">
      <w:pPr>
        <w:rPr>
          <w:lang w:val="ru-RU"/>
        </w:rPr>
      </w:pPr>
      <w:r w:rsidRPr="00B26FC3">
        <w:rPr>
          <w:lang w:val="ru-RU"/>
        </w:rPr>
        <w:t>Процесс должен принимать один из следующих состояний:</w:t>
      </w:r>
    </w:p>
    <w:p w14:paraId="5650DFD7" w14:textId="77777777" w:rsidR="00A8614F" w:rsidRPr="00B26FC3" w:rsidRDefault="00A8614F" w:rsidP="0062678A">
      <w:pPr>
        <w:pStyle w:val="a4"/>
        <w:numPr>
          <w:ilvl w:val="0"/>
          <w:numId w:val="37"/>
        </w:numPr>
        <w:spacing w:before="120" w:after="120" w:line="240" w:lineRule="auto"/>
        <w:rPr>
          <w:lang w:val="ru-RU"/>
        </w:rPr>
      </w:pPr>
      <w:r w:rsidRPr="00B26FC3">
        <w:rPr>
          <w:lang w:val="ru-RU"/>
        </w:rPr>
        <w:t>Проект – состояние, которое должен принять процесс при сохранении карточки процесса (черновик процесса).</w:t>
      </w:r>
    </w:p>
    <w:p w14:paraId="77A81C82" w14:textId="77777777" w:rsidR="00A8614F" w:rsidRPr="00B26FC3" w:rsidRDefault="00A8614F" w:rsidP="0062678A">
      <w:pPr>
        <w:pStyle w:val="a4"/>
        <w:numPr>
          <w:ilvl w:val="0"/>
          <w:numId w:val="37"/>
        </w:numPr>
        <w:spacing w:before="120" w:after="120" w:line="240" w:lineRule="auto"/>
        <w:rPr>
          <w:lang w:val="ru-RU"/>
        </w:rPr>
      </w:pPr>
      <w:r w:rsidRPr="00B26FC3">
        <w:rPr>
          <w:lang w:val="ru-RU"/>
        </w:rPr>
        <w:lastRenderedPageBreak/>
        <w:t>В работе – состояние, которое должен принять процесс при запуске/перезапуске процесса и до завершения процесса.</w:t>
      </w:r>
    </w:p>
    <w:p w14:paraId="075AAC87" w14:textId="77777777" w:rsidR="00A8614F" w:rsidRPr="00B26FC3" w:rsidRDefault="00A8614F" w:rsidP="0062678A">
      <w:pPr>
        <w:pStyle w:val="a4"/>
        <w:numPr>
          <w:ilvl w:val="0"/>
          <w:numId w:val="37"/>
        </w:numPr>
        <w:spacing w:before="120" w:after="120" w:line="240" w:lineRule="auto"/>
        <w:rPr>
          <w:lang w:val="ru-RU"/>
        </w:rPr>
      </w:pPr>
      <w:r w:rsidRPr="00B26FC3">
        <w:rPr>
          <w:lang w:val="ru-RU"/>
        </w:rPr>
        <w:t>Завершен – состояние, которое должен принять процесс, когда он отвечает условиям завершения процесса.</w:t>
      </w:r>
    </w:p>
    <w:p w14:paraId="3C996FEA" w14:textId="77777777" w:rsidR="00A8614F" w:rsidRPr="00B26FC3" w:rsidRDefault="00A8614F" w:rsidP="0062678A">
      <w:pPr>
        <w:pStyle w:val="a4"/>
        <w:numPr>
          <w:ilvl w:val="0"/>
          <w:numId w:val="37"/>
        </w:numPr>
        <w:spacing w:before="120" w:after="120" w:line="240" w:lineRule="auto"/>
        <w:rPr>
          <w:lang w:val="ru-RU"/>
        </w:rPr>
      </w:pPr>
      <w:r w:rsidRPr="00B26FC3">
        <w:rPr>
          <w:lang w:val="ru-RU"/>
        </w:rPr>
        <w:t>Отозван –</w:t>
      </w:r>
      <w:r>
        <w:rPr>
          <w:lang w:val="ru-RU"/>
        </w:rPr>
        <w:t xml:space="preserve"> </w:t>
      </w:r>
      <w:r w:rsidRPr="00B26FC3">
        <w:rPr>
          <w:lang w:val="ru-RU"/>
        </w:rPr>
        <w:t xml:space="preserve"> состояние, которое должен принять процесс при отзыве процесса.</w:t>
      </w:r>
    </w:p>
    <w:p w14:paraId="656738AD" w14:textId="77777777" w:rsidR="00A8614F" w:rsidRDefault="00A8614F" w:rsidP="0062678A">
      <w:pPr>
        <w:pStyle w:val="a4"/>
        <w:numPr>
          <w:ilvl w:val="0"/>
          <w:numId w:val="37"/>
        </w:numPr>
        <w:spacing w:before="120" w:after="120" w:line="240" w:lineRule="auto"/>
        <w:rPr>
          <w:lang w:val="ru-RU"/>
        </w:rPr>
      </w:pPr>
      <w:r w:rsidRPr="00B26FC3">
        <w:rPr>
          <w:lang w:val="ru-RU"/>
        </w:rPr>
        <w:t>Ошибка –состояние, которое принимает процесс при возникновении ошибки в ходе отработки процесса.</w:t>
      </w:r>
    </w:p>
    <w:p w14:paraId="43F6286D" w14:textId="77777777" w:rsidR="00A8614F" w:rsidRDefault="00A8614F" w:rsidP="00A8614F">
      <w:pPr>
        <w:rPr>
          <w:lang w:val="ru-RU"/>
        </w:rPr>
      </w:pPr>
      <w:r>
        <w:rPr>
          <w:lang w:val="ru-RU"/>
        </w:rPr>
        <w:t xml:space="preserve">Для трех последних состояний необходимо отображать дату и время перехода в состояние, см. </w:t>
      </w:r>
      <w:r>
        <w:rPr>
          <w:lang w:val="ru-RU"/>
        </w:rPr>
        <w:fldChar w:fldCharType="begin"/>
      </w:r>
      <w:r>
        <w:rPr>
          <w:lang w:val="ru-RU"/>
        </w:rPr>
        <w:instrText xml:space="preserve"> REF _Ref496809905 \h </w:instrText>
      </w:r>
      <w:r>
        <w:rPr>
          <w:lang w:val="ru-RU"/>
        </w:rPr>
      </w:r>
      <w:r>
        <w:rPr>
          <w:lang w:val="ru-RU"/>
        </w:rPr>
        <w:fldChar w:fldCharType="separate"/>
      </w:r>
      <w:r w:rsidRPr="002869B6">
        <w:rPr>
          <w:lang w:val="ru-RU"/>
        </w:rPr>
        <w:t xml:space="preserve">Рисунок </w:t>
      </w:r>
      <w:r w:rsidRPr="002869B6">
        <w:rPr>
          <w:noProof/>
          <w:lang w:val="ru-RU"/>
        </w:rPr>
        <w:t>2</w:t>
      </w:r>
      <w:r>
        <w:rPr>
          <w:lang w:val="ru-RU"/>
        </w:rPr>
        <w:fldChar w:fldCharType="end"/>
      </w:r>
      <w:r>
        <w:rPr>
          <w:lang w:val="ru-RU"/>
        </w:rPr>
        <w:t>.</w:t>
      </w:r>
    </w:p>
    <w:p w14:paraId="5579C6CC" w14:textId="77777777" w:rsidR="00A8614F" w:rsidRPr="008C1BCA" w:rsidRDefault="00A8614F" w:rsidP="00A8614F">
      <w:pPr>
        <w:rPr>
          <w:lang w:val="ru-RU"/>
        </w:rPr>
      </w:pPr>
      <w:r>
        <w:rPr>
          <w:lang w:val="ru-RU"/>
        </w:rPr>
        <w:t xml:space="preserve">Для процесса, состояние которого «Отозван», если он был отозван заместителем инициатора процесса, также необходимо отображать имя заместителя, которым был отозван процесс и с указанием типа заместителя: временный и постоянный, см. </w:t>
      </w:r>
      <w:r>
        <w:rPr>
          <w:lang w:val="ru-RU"/>
        </w:rPr>
        <w:fldChar w:fldCharType="begin"/>
      </w:r>
      <w:r>
        <w:rPr>
          <w:lang w:val="ru-RU"/>
        </w:rPr>
        <w:instrText xml:space="preserve"> REF _Ref496809905 \h </w:instrText>
      </w:r>
      <w:r>
        <w:rPr>
          <w:lang w:val="ru-RU"/>
        </w:rPr>
      </w:r>
      <w:r>
        <w:rPr>
          <w:lang w:val="ru-RU"/>
        </w:rPr>
        <w:fldChar w:fldCharType="separate"/>
      </w:r>
      <w:r w:rsidRPr="002869B6">
        <w:rPr>
          <w:lang w:val="ru-RU"/>
        </w:rPr>
        <w:t xml:space="preserve">Рисунок </w:t>
      </w:r>
      <w:r w:rsidRPr="002869B6">
        <w:rPr>
          <w:noProof/>
          <w:lang w:val="ru-RU"/>
        </w:rPr>
        <w:t>2</w:t>
      </w:r>
      <w:r>
        <w:rPr>
          <w:lang w:val="ru-RU"/>
        </w:rPr>
        <w:fldChar w:fldCharType="end"/>
      </w:r>
      <w:r>
        <w:rPr>
          <w:lang w:val="ru-RU"/>
        </w:rPr>
        <w:t>.</w:t>
      </w:r>
    </w:p>
    <w:p w14:paraId="3BCC5AD9" w14:textId="77777777" w:rsidR="00A8614F" w:rsidRPr="00B26FC3" w:rsidRDefault="00A8614F" w:rsidP="00C26F9E">
      <w:pPr>
        <w:pStyle w:val="2"/>
        <w:rPr>
          <w:lang w:val="ru-RU"/>
        </w:rPr>
      </w:pPr>
      <w:bookmarkStart w:id="205" w:name="_Ref496690370"/>
      <w:r w:rsidRPr="00B26FC3">
        <w:rPr>
          <w:lang w:val="ru-RU"/>
        </w:rPr>
        <w:t>Исключение контекстного меню</w:t>
      </w:r>
      <w:bookmarkEnd w:id="205"/>
    </w:p>
    <w:p w14:paraId="29C60F66" w14:textId="77777777" w:rsidR="00A8614F" w:rsidRPr="00B26FC3" w:rsidRDefault="00A8614F" w:rsidP="00A8614F">
      <w:pPr>
        <w:rPr>
          <w:lang w:val="ru-RU"/>
        </w:rPr>
      </w:pPr>
      <w:r w:rsidRPr="00B26FC3">
        <w:rPr>
          <w:lang w:val="ru-RU"/>
        </w:rPr>
        <w:t xml:space="preserve">Было решено, что во вкладке «Процессы» необходимо исключить контекстное меню процесса/задания и вывести пункты меню в виде кнопок-пиктограмм под процессом/заданием/именем инициатора основного процесса, за исключением </w:t>
      </w:r>
      <w:r>
        <w:rPr>
          <w:lang w:val="ru-RU"/>
        </w:rPr>
        <w:t xml:space="preserve">пункта «Открыть», см. </w:t>
      </w:r>
      <w:r>
        <w:rPr>
          <w:lang w:val="ru-RU"/>
        </w:rPr>
        <w:fldChar w:fldCharType="begin"/>
      </w:r>
      <w:r>
        <w:rPr>
          <w:lang w:val="ru-RU"/>
        </w:rPr>
        <w:instrText xml:space="preserve"> REF _Ref496691071 \h </w:instrText>
      </w:r>
      <w:r>
        <w:rPr>
          <w:lang w:val="ru-RU"/>
        </w:rPr>
      </w:r>
      <w:r>
        <w:rPr>
          <w:lang w:val="ru-RU"/>
        </w:rPr>
        <w:fldChar w:fldCharType="separate"/>
      </w:r>
      <w:r w:rsidRPr="007831FE">
        <w:rPr>
          <w:lang w:val="ru-RU"/>
        </w:rPr>
        <w:t xml:space="preserve">Рисунок </w:t>
      </w:r>
      <w:r w:rsidRPr="007831FE">
        <w:rPr>
          <w:noProof/>
          <w:lang w:val="ru-RU"/>
        </w:rPr>
        <w:t>4</w:t>
      </w:r>
      <w:r>
        <w:rPr>
          <w:lang w:val="ru-RU"/>
        </w:rPr>
        <w:fldChar w:fldCharType="end"/>
      </w:r>
      <w:r w:rsidRPr="00B26FC3">
        <w:rPr>
          <w:lang w:val="ru-RU"/>
        </w:rPr>
        <w:t>. К данному списку кнопок также необходимо добавить кнопку «Отписать».</w:t>
      </w:r>
    </w:p>
    <w:p w14:paraId="2E498A5B" w14:textId="77777777" w:rsidR="00A8614F" w:rsidRPr="00B26FC3" w:rsidRDefault="00A8614F" w:rsidP="00A8614F">
      <w:pPr>
        <w:rPr>
          <w:lang w:val="ru-RU"/>
        </w:rPr>
      </w:pPr>
      <w:r w:rsidRPr="00B26FC3">
        <w:rPr>
          <w:lang w:val="ru-RU"/>
        </w:rPr>
        <w:t>Коллегиально было решено не выводить кнопки Запустить/Перезапустить и оставить возможность в самой карточке процесса.</w:t>
      </w:r>
    </w:p>
    <w:p w14:paraId="564D97C7" w14:textId="77777777" w:rsidR="00A8614F" w:rsidRPr="00B26FC3" w:rsidRDefault="00A8614F" w:rsidP="00A8614F">
      <w:pPr>
        <w:rPr>
          <w:lang w:val="ru-RU"/>
        </w:rPr>
      </w:pPr>
      <w:r w:rsidRPr="00B26FC3">
        <w:rPr>
          <w:lang w:val="ru-RU"/>
        </w:rPr>
        <w:t>В итоге, во вкладке под наименованием процесса могут быть следующие кнопки:</w:t>
      </w:r>
    </w:p>
    <w:p w14:paraId="79C49B82" w14:textId="77777777" w:rsidR="00A8614F" w:rsidRPr="00B26FC3" w:rsidRDefault="00A8614F" w:rsidP="0062678A">
      <w:pPr>
        <w:pStyle w:val="a4"/>
        <w:numPr>
          <w:ilvl w:val="1"/>
          <w:numId w:val="34"/>
        </w:numPr>
        <w:spacing w:before="120" w:after="120" w:line="240" w:lineRule="auto"/>
        <w:rPr>
          <w:lang w:val="ru-RU"/>
        </w:rPr>
      </w:pPr>
      <w:r w:rsidRPr="00B26FC3">
        <w:rPr>
          <w:lang w:val="ru-RU"/>
        </w:rPr>
        <w:t xml:space="preserve">Создать повторно </w:t>
      </w:r>
    </w:p>
    <w:p w14:paraId="068ED1DA" w14:textId="77777777" w:rsidR="00A8614F" w:rsidRPr="00B26FC3" w:rsidRDefault="00A8614F" w:rsidP="0062678A">
      <w:pPr>
        <w:pStyle w:val="a4"/>
        <w:numPr>
          <w:ilvl w:val="1"/>
          <w:numId w:val="34"/>
        </w:numPr>
        <w:spacing w:before="120" w:after="120" w:line="240" w:lineRule="auto"/>
        <w:rPr>
          <w:lang w:val="ru-RU"/>
        </w:rPr>
      </w:pPr>
      <w:r w:rsidRPr="00B26FC3">
        <w:rPr>
          <w:lang w:val="ru-RU"/>
        </w:rPr>
        <w:t>Отозвать</w:t>
      </w:r>
    </w:p>
    <w:p w14:paraId="301542FB" w14:textId="77777777" w:rsidR="00A8614F" w:rsidRPr="00B26FC3" w:rsidRDefault="00A8614F" w:rsidP="0062678A">
      <w:pPr>
        <w:pStyle w:val="a4"/>
        <w:numPr>
          <w:ilvl w:val="1"/>
          <w:numId w:val="34"/>
        </w:numPr>
        <w:spacing w:before="120" w:after="120" w:line="240" w:lineRule="auto"/>
        <w:rPr>
          <w:lang w:val="ru-RU"/>
        </w:rPr>
      </w:pPr>
      <w:r w:rsidRPr="00B26FC3">
        <w:rPr>
          <w:lang w:val="ru-RU"/>
        </w:rPr>
        <w:t>Удалить</w:t>
      </w:r>
    </w:p>
    <w:p w14:paraId="3AB76629" w14:textId="77777777" w:rsidR="00A8614F" w:rsidRPr="00B26FC3" w:rsidRDefault="00A8614F" w:rsidP="0062678A">
      <w:pPr>
        <w:pStyle w:val="a4"/>
        <w:numPr>
          <w:ilvl w:val="1"/>
          <w:numId w:val="34"/>
        </w:numPr>
        <w:spacing w:before="120" w:after="120" w:line="240" w:lineRule="auto"/>
        <w:rPr>
          <w:lang w:val="ru-RU"/>
        </w:rPr>
      </w:pPr>
      <w:r w:rsidRPr="00B26FC3">
        <w:rPr>
          <w:lang w:val="ru-RU"/>
        </w:rPr>
        <w:t>Печать – с выпадающим меню кнопок: Печать листа согласования, Печать маршрута документа</w:t>
      </w:r>
    </w:p>
    <w:p w14:paraId="28D6F79B" w14:textId="77777777" w:rsidR="00A8614F" w:rsidRPr="00B26FC3" w:rsidRDefault="00A8614F" w:rsidP="00A8614F">
      <w:pPr>
        <w:rPr>
          <w:lang w:val="ru-RU"/>
        </w:rPr>
      </w:pPr>
      <w:r w:rsidRPr="00B26FC3">
        <w:rPr>
          <w:lang w:val="ru-RU"/>
        </w:rPr>
        <w:t>Кнопка «Печать листа согласования» должна выводиться только для процесса, в котором имеется согласование, подписание, либо оба сразу.</w:t>
      </w:r>
    </w:p>
    <w:p w14:paraId="59E5BE70" w14:textId="77777777" w:rsidR="00A8614F" w:rsidRPr="00B26FC3" w:rsidRDefault="00A8614F" w:rsidP="00A8614F">
      <w:pPr>
        <w:rPr>
          <w:lang w:val="ru-RU"/>
        </w:rPr>
      </w:pPr>
      <w:r w:rsidRPr="00B26FC3">
        <w:rPr>
          <w:lang w:val="ru-RU"/>
        </w:rPr>
        <w:t>Под заданием могут быть следующие кнопки:</w:t>
      </w:r>
    </w:p>
    <w:p w14:paraId="5DC7B351" w14:textId="77777777" w:rsidR="00A8614F" w:rsidRPr="00B26FC3" w:rsidRDefault="00A8614F" w:rsidP="0062678A">
      <w:pPr>
        <w:pStyle w:val="a4"/>
        <w:numPr>
          <w:ilvl w:val="0"/>
          <w:numId w:val="38"/>
        </w:numPr>
        <w:spacing w:before="120" w:after="120" w:line="240" w:lineRule="auto"/>
        <w:rPr>
          <w:lang w:val="ru-RU"/>
        </w:rPr>
      </w:pPr>
      <w:r w:rsidRPr="00B26FC3">
        <w:rPr>
          <w:lang w:val="ru-RU"/>
        </w:rPr>
        <w:lastRenderedPageBreak/>
        <w:t>Отписать</w:t>
      </w:r>
    </w:p>
    <w:p w14:paraId="51370217" w14:textId="77777777" w:rsidR="00A8614F" w:rsidRPr="00B26FC3" w:rsidRDefault="00A8614F" w:rsidP="0062678A">
      <w:pPr>
        <w:pStyle w:val="a4"/>
        <w:numPr>
          <w:ilvl w:val="0"/>
          <w:numId w:val="38"/>
        </w:numPr>
        <w:spacing w:before="120" w:after="120" w:line="240" w:lineRule="auto"/>
        <w:rPr>
          <w:lang w:val="ru-RU"/>
        </w:rPr>
      </w:pPr>
      <w:r w:rsidRPr="00B26FC3">
        <w:rPr>
          <w:lang w:val="ru-RU"/>
        </w:rPr>
        <w:t>Напомнить</w:t>
      </w:r>
    </w:p>
    <w:p w14:paraId="46581A20" w14:textId="77777777" w:rsidR="00A8614F" w:rsidRPr="00B26FC3" w:rsidRDefault="00A8614F" w:rsidP="0062678A">
      <w:pPr>
        <w:pStyle w:val="a4"/>
        <w:numPr>
          <w:ilvl w:val="0"/>
          <w:numId w:val="38"/>
        </w:numPr>
        <w:spacing w:before="120" w:after="120" w:line="240" w:lineRule="auto"/>
        <w:rPr>
          <w:lang w:val="ru-RU"/>
        </w:rPr>
      </w:pPr>
      <w:r w:rsidRPr="00B26FC3">
        <w:rPr>
          <w:lang w:val="ru-RU"/>
        </w:rPr>
        <w:t>Печать – c выпадающим меню кнопок: Печать карточки задания</w:t>
      </w:r>
    </w:p>
    <w:p w14:paraId="3CEF1B70" w14:textId="77777777" w:rsidR="00A8614F" w:rsidRPr="00B26FC3" w:rsidRDefault="00A8614F" w:rsidP="00A8614F">
      <w:pPr>
        <w:rPr>
          <w:lang w:val="ru-RU"/>
        </w:rPr>
      </w:pPr>
      <w:r w:rsidRPr="00B26FC3">
        <w:rPr>
          <w:lang w:val="ru-RU"/>
        </w:rPr>
        <w:t>Под именем Инициатора основного процесса:</w:t>
      </w:r>
    </w:p>
    <w:p w14:paraId="3BFC5B0C" w14:textId="77777777" w:rsidR="00A8614F" w:rsidRPr="00B26FC3" w:rsidRDefault="00A8614F" w:rsidP="0062678A">
      <w:pPr>
        <w:pStyle w:val="a4"/>
        <w:numPr>
          <w:ilvl w:val="0"/>
          <w:numId w:val="39"/>
        </w:numPr>
        <w:spacing w:before="120" w:after="120" w:line="240" w:lineRule="auto"/>
        <w:rPr>
          <w:lang w:val="ru-RU"/>
        </w:rPr>
      </w:pPr>
      <w:r w:rsidRPr="00B26FC3">
        <w:rPr>
          <w:lang w:val="ru-RU"/>
        </w:rPr>
        <w:t>Отписать</w:t>
      </w:r>
    </w:p>
    <w:p w14:paraId="5B3DC083" w14:textId="77777777" w:rsidR="00A8614F" w:rsidRDefault="00A8614F" w:rsidP="00A8614F">
      <w:pPr>
        <w:rPr>
          <w:lang w:val="ru-RU"/>
        </w:rPr>
      </w:pPr>
      <w:r w:rsidRPr="00B26FC3">
        <w:rPr>
          <w:lang w:val="ru-RU"/>
        </w:rPr>
        <w:t>Описание по каждой кнопке пр</w:t>
      </w:r>
      <w:r>
        <w:rPr>
          <w:lang w:val="ru-RU"/>
        </w:rPr>
        <w:t xml:space="preserve">оцесса представлено в </w:t>
      </w:r>
      <w:r>
        <w:rPr>
          <w:lang w:val="ru-RU"/>
        </w:rPr>
        <w:fldChar w:fldCharType="begin"/>
      </w:r>
      <w:r>
        <w:rPr>
          <w:lang w:val="ru-RU"/>
        </w:rPr>
        <w:instrText xml:space="preserve"> REF _Ref496694377 \h </w:instrText>
      </w:r>
      <w:r>
        <w:rPr>
          <w:lang w:val="ru-RU"/>
        </w:rPr>
      </w:r>
      <w:r>
        <w:rPr>
          <w:lang w:val="ru-RU"/>
        </w:rPr>
        <w:fldChar w:fldCharType="separate"/>
      </w:r>
      <w:r w:rsidRPr="004A7BCD">
        <w:rPr>
          <w:lang w:val="ru-RU"/>
        </w:rPr>
        <w:t xml:space="preserve">Таблица </w:t>
      </w:r>
      <w:r w:rsidRPr="00BE3D83">
        <w:rPr>
          <w:noProof/>
          <w:lang w:val="ru-RU"/>
        </w:rPr>
        <w:t>3</w:t>
      </w:r>
      <w:r>
        <w:rPr>
          <w:lang w:val="ru-RU"/>
        </w:rPr>
        <w:fldChar w:fldCharType="end"/>
      </w:r>
      <w:r>
        <w:rPr>
          <w:lang w:val="ru-RU"/>
        </w:rPr>
        <w:t>.</w:t>
      </w:r>
    </w:p>
    <w:p w14:paraId="6B0F43AB" w14:textId="77777777" w:rsidR="00A8614F" w:rsidRDefault="00A8614F" w:rsidP="00A8614F">
      <w:pPr>
        <w:pStyle w:val="afd"/>
        <w:rPr>
          <w:lang w:val="ru-RU"/>
        </w:rPr>
      </w:pPr>
      <w:bookmarkStart w:id="206" w:name="_Ref496694377"/>
      <w:r w:rsidRPr="004A7BCD">
        <w:rPr>
          <w:lang w:val="ru-RU"/>
        </w:rPr>
        <w:t xml:space="preserve">Таблица </w:t>
      </w:r>
      <w:r>
        <w:fldChar w:fldCharType="begin"/>
      </w:r>
      <w:r w:rsidRPr="004A7BCD">
        <w:rPr>
          <w:lang w:val="ru-RU"/>
        </w:rPr>
        <w:instrText xml:space="preserve"> </w:instrText>
      </w:r>
      <w:r>
        <w:instrText>SEQ</w:instrText>
      </w:r>
      <w:r w:rsidRPr="004A7BCD">
        <w:rPr>
          <w:lang w:val="ru-RU"/>
        </w:rPr>
        <w:instrText xml:space="preserve"> Таблица \* </w:instrText>
      </w:r>
      <w:r>
        <w:instrText>ARABIC</w:instrText>
      </w:r>
      <w:r w:rsidRPr="004A7BCD">
        <w:rPr>
          <w:lang w:val="ru-RU"/>
        </w:rPr>
        <w:instrText xml:space="preserve"> </w:instrText>
      </w:r>
      <w:r>
        <w:fldChar w:fldCharType="separate"/>
      </w:r>
      <w:r w:rsidRPr="00BE3D83">
        <w:rPr>
          <w:noProof/>
          <w:lang w:val="ru-RU"/>
        </w:rPr>
        <w:t>3</w:t>
      </w:r>
      <w:r>
        <w:fldChar w:fldCharType="end"/>
      </w:r>
      <w:bookmarkEnd w:id="206"/>
      <w:r>
        <w:rPr>
          <w:lang w:val="ru-RU"/>
        </w:rPr>
        <w:t xml:space="preserve"> </w:t>
      </w:r>
      <w:r w:rsidRPr="003F7E3F">
        <w:rPr>
          <w:lang w:val="ru-RU"/>
        </w:rPr>
        <w:t>Описание каждой кнопки процесса</w:t>
      </w:r>
    </w:p>
    <w:tbl>
      <w:tblPr>
        <w:tblStyle w:val="a8"/>
        <w:tblW w:w="9450" w:type="dxa"/>
        <w:tblInd w:w="-5" w:type="dxa"/>
        <w:tblLayout w:type="fixed"/>
        <w:tblLook w:val="04A0" w:firstRow="1" w:lastRow="0" w:firstColumn="1" w:lastColumn="0" w:noHBand="0" w:noVBand="1"/>
      </w:tblPr>
      <w:tblGrid>
        <w:gridCol w:w="1620"/>
        <w:gridCol w:w="630"/>
        <w:gridCol w:w="7200"/>
      </w:tblGrid>
      <w:tr w:rsidR="00A8614F" w:rsidRPr="004A7BCD" w14:paraId="7689A017" w14:textId="77777777" w:rsidTr="00A8614F">
        <w:tc>
          <w:tcPr>
            <w:tcW w:w="1620" w:type="dxa"/>
          </w:tcPr>
          <w:p w14:paraId="43A3EE68" w14:textId="77777777" w:rsidR="00A8614F" w:rsidRPr="004A7BCD" w:rsidRDefault="00A8614F" w:rsidP="00A8614F">
            <w:pPr>
              <w:ind w:firstLine="0"/>
              <w:rPr>
                <w:b/>
                <w:sz w:val="20"/>
                <w:szCs w:val="20"/>
              </w:rPr>
            </w:pPr>
            <w:r w:rsidRPr="004A7BCD">
              <w:rPr>
                <w:b/>
                <w:sz w:val="20"/>
                <w:szCs w:val="20"/>
              </w:rPr>
              <w:t>Наименование (тултип)</w:t>
            </w:r>
          </w:p>
        </w:tc>
        <w:tc>
          <w:tcPr>
            <w:tcW w:w="630" w:type="dxa"/>
          </w:tcPr>
          <w:p w14:paraId="02FDEC38" w14:textId="77777777" w:rsidR="00A8614F" w:rsidRPr="004A7BCD" w:rsidRDefault="00A8614F" w:rsidP="00A8614F">
            <w:pPr>
              <w:ind w:firstLine="0"/>
              <w:rPr>
                <w:b/>
                <w:sz w:val="20"/>
                <w:szCs w:val="20"/>
              </w:rPr>
            </w:pPr>
            <w:commentRangeStart w:id="207"/>
            <w:r w:rsidRPr="004A7BCD">
              <w:rPr>
                <w:b/>
                <w:sz w:val="20"/>
                <w:szCs w:val="20"/>
              </w:rPr>
              <w:t>Иконка</w:t>
            </w:r>
            <w:commentRangeEnd w:id="207"/>
            <w:r w:rsidRPr="004A7BCD">
              <w:rPr>
                <w:b/>
                <w:sz w:val="20"/>
                <w:szCs w:val="20"/>
              </w:rPr>
              <w:commentReference w:id="207"/>
            </w:r>
          </w:p>
        </w:tc>
        <w:tc>
          <w:tcPr>
            <w:tcW w:w="7200" w:type="dxa"/>
          </w:tcPr>
          <w:p w14:paraId="625BCB0D" w14:textId="77777777" w:rsidR="00A8614F" w:rsidRPr="004A7BCD" w:rsidRDefault="00A8614F" w:rsidP="00A8614F">
            <w:pPr>
              <w:ind w:firstLine="0"/>
              <w:rPr>
                <w:b/>
                <w:sz w:val="20"/>
                <w:szCs w:val="20"/>
              </w:rPr>
            </w:pPr>
            <w:r w:rsidRPr="004A7BCD">
              <w:rPr>
                <w:b/>
                <w:sz w:val="20"/>
                <w:szCs w:val="20"/>
              </w:rPr>
              <w:t>Результат нажатия по кнопке</w:t>
            </w:r>
          </w:p>
        </w:tc>
      </w:tr>
      <w:tr w:rsidR="00A8614F" w:rsidRPr="00AD5AD2" w14:paraId="72B74AA7" w14:textId="77777777" w:rsidTr="00A8614F">
        <w:tc>
          <w:tcPr>
            <w:tcW w:w="1620" w:type="dxa"/>
          </w:tcPr>
          <w:p w14:paraId="18CF988E" w14:textId="77777777" w:rsidR="00A8614F" w:rsidRPr="004A7BCD" w:rsidRDefault="00A8614F" w:rsidP="00A8614F">
            <w:pPr>
              <w:ind w:firstLine="0"/>
              <w:rPr>
                <w:sz w:val="20"/>
                <w:szCs w:val="20"/>
              </w:rPr>
            </w:pPr>
            <w:commentRangeStart w:id="208"/>
            <w:commentRangeStart w:id="209"/>
            <w:commentRangeStart w:id="210"/>
            <w:commentRangeStart w:id="211"/>
            <w:r w:rsidRPr="004A7BCD">
              <w:rPr>
                <w:sz w:val="20"/>
                <w:szCs w:val="20"/>
              </w:rPr>
              <w:t>Создать повторно</w:t>
            </w:r>
            <w:commentRangeEnd w:id="208"/>
            <w:r w:rsidRPr="004A7BCD">
              <w:rPr>
                <w:sz w:val="20"/>
                <w:szCs w:val="20"/>
              </w:rPr>
              <w:commentReference w:id="208"/>
            </w:r>
            <w:commentRangeEnd w:id="209"/>
            <w:r w:rsidRPr="004A7BCD">
              <w:rPr>
                <w:sz w:val="20"/>
                <w:szCs w:val="20"/>
              </w:rPr>
              <w:commentReference w:id="209"/>
            </w:r>
            <w:commentRangeEnd w:id="210"/>
            <w:r w:rsidRPr="004A7BCD">
              <w:rPr>
                <w:sz w:val="20"/>
                <w:szCs w:val="20"/>
              </w:rPr>
              <w:commentReference w:id="210"/>
            </w:r>
            <w:commentRangeEnd w:id="211"/>
            <w:r w:rsidRPr="004A7BCD">
              <w:rPr>
                <w:sz w:val="20"/>
                <w:szCs w:val="20"/>
              </w:rPr>
              <w:commentReference w:id="211"/>
            </w:r>
          </w:p>
        </w:tc>
        <w:tc>
          <w:tcPr>
            <w:tcW w:w="630" w:type="dxa"/>
          </w:tcPr>
          <w:p w14:paraId="6F1C3F59" w14:textId="77777777" w:rsidR="00A8614F" w:rsidRPr="004A7BCD" w:rsidRDefault="00A8614F" w:rsidP="00A8614F">
            <w:pPr>
              <w:ind w:firstLine="0"/>
              <w:rPr>
                <w:sz w:val="20"/>
                <w:szCs w:val="20"/>
              </w:rPr>
            </w:pPr>
          </w:p>
        </w:tc>
        <w:tc>
          <w:tcPr>
            <w:tcW w:w="7200" w:type="dxa"/>
          </w:tcPr>
          <w:p w14:paraId="29B72947" w14:textId="77777777" w:rsidR="00A8614F" w:rsidRPr="00A8614F" w:rsidRDefault="00A8614F" w:rsidP="00A8614F">
            <w:pPr>
              <w:ind w:firstLine="0"/>
              <w:rPr>
                <w:sz w:val="20"/>
                <w:szCs w:val="20"/>
                <w:lang w:val="ru-RU"/>
              </w:rPr>
            </w:pPr>
            <w:r w:rsidRPr="00A8614F">
              <w:rPr>
                <w:sz w:val="20"/>
                <w:szCs w:val="20"/>
                <w:lang w:val="ru-RU"/>
              </w:rPr>
              <w:t>Должен создаваться черновик карточки процесса на основе данной.</w:t>
            </w:r>
          </w:p>
        </w:tc>
      </w:tr>
      <w:tr w:rsidR="00A8614F" w:rsidRPr="004A7BCD" w14:paraId="797D8087" w14:textId="77777777" w:rsidTr="00A8614F">
        <w:tc>
          <w:tcPr>
            <w:tcW w:w="1620" w:type="dxa"/>
          </w:tcPr>
          <w:p w14:paraId="7CB7DBE8" w14:textId="77777777" w:rsidR="00A8614F" w:rsidRPr="004A7BCD" w:rsidRDefault="00A8614F" w:rsidP="00A8614F">
            <w:pPr>
              <w:ind w:firstLine="0"/>
              <w:rPr>
                <w:sz w:val="20"/>
                <w:szCs w:val="20"/>
              </w:rPr>
            </w:pPr>
            <w:r w:rsidRPr="004A7BCD">
              <w:rPr>
                <w:sz w:val="20"/>
                <w:szCs w:val="20"/>
              </w:rPr>
              <w:t>Отозвать</w:t>
            </w:r>
          </w:p>
        </w:tc>
        <w:tc>
          <w:tcPr>
            <w:tcW w:w="630" w:type="dxa"/>
          </w:tcPr>
          <w:p w14:paraId="347C3B35" w14:textId="77777777" w:rsidR="00A8614F" w:rsidRPr="004A7BCD" w:rsidRDefault="00A8614F" w:rsidP="00A8614F">
            <w:pPr>
              <w:ind w:firstLine="0"/>
              <w:rPr>
                <w:sz w:val="20"/>
                <w:szCs w:val="20"/>
              </w:rPr>
            </w:pPr>
          </w:p>
        </w:tc>
        <w:tc>
          <w:tcPr>
            <w:tcW w:w="7200" w:type="dxa"/>
          </w:tcPr>
          <w:p w14:paraId="1CF837B3" w14:textId="77777777" w:rsidR="00A8614F" w:rsidRPr="004A7BCD" w:rsidRDefault="00A8614F" w:rsidP="00A8614F">
            <w:pPr>
              <w:ind w:firstLine="0"/>
              <w:rPr>
                <w:sz w:val="20"/>
                <w:szCs w:val="20"/>
              </w:rPr>
            </w:pPr>
            <w:r w:rsidRPr="00A8614F">
              <w:rPr>
                <w:sz w:val="20"/>
                <w:szCs w:val="20"/>
                <w:lang w:val="ru-RU"/>
              </w:rPr>
              <w:t xml:space="preserve">Должно выводиться подтверждающее сообщение с текстом: «Вы действительно хотите отозвать процесс? Операция не обратима.»  При положительном ответе пользователя, Система должна отозвать процесс. </w:t>
            </w:r>
            <w:r w:rsidRPr="004A7BCD">
              <w:rPr>
                <w:sz w:val="20"/>
                <w:szCs w:val="20"/>
                <w:highlight w:val="yellow"/>
              </w:rPr>
              <w:t>Требования к отзыву процесса см. в п.</w:t>
            </w:r>
          </w:p>
        </w:tc>
      </w:tr>
      <w:tr w:rsidR="00A8614F" w:rsidRPr="00AD5AD2" w14:paraId="6FA16A1B" w14:textId="77777777" w:rsidTr="00A8614F">
        <w:tc>
          <w:tcPr>
            <w:tcW w:w="1620" w:type="dxa"/>
          </w:tcPr>
          <w:p w14:paraId="5EB8A537" w14:textId="77777777" w:rsidR="00A8614F" w:rsidRPr="004A7BCD" w:rsidRDefault="00A8614F" w:rsidP="00A8614F">
            <w:pPr>
              <w:ind w:firstLine="0"/>
              <w:rPr>
                <w:sz w:val="20"/>
                <w:szCs w:val="20"/>
              </w:rPr>
            </w:pPr>
            <w:r w:rsidRPr="004A7BCD">
              <w:rPr>
                <w:sz w:val="20"/>
                <w:szCs w:val="20"/>
              </w:rPr>
              <w:t>Удалить</w:t>
            </w:r>
          </w:p>
        </w:tc>
        <w:tc>
          <w:tcPr>
            <w:tcW w:w="630" w:type="dxa"/>
          </w:tcPr>
          <w:p w14:paraId="6CA717A7" w14:textId="77777777" w:rsidR="00A8614F" w:rsidRPr="004A7BCD" w:rsidRDefault="00A8614F" w:rsidP="00A8614F">
            <w:pPr>
              <w:ind w:firstLine="0"/>
              <w:rPr>
                <w:sz w:val="20"/>
                <w:szCs w:val="20"/>
              </w:rPr>
            </w:pPr>
          </w:p>
        </w:tc>
        <w:tc>
          <w:tcPr>
            <w:tcW w:w="7200" w:type="dxa"/>
          </w:tcPr>
          <w:p w14:paraId="6143585A" w14:textId="77777777" w:rsidR="00A8614F" w:rsidRPr="00A8614F" w:rsidRDefault="00A8614F" w:rsidP="00A8614F">
            <w:pPr>
              <w:ind w:firstLine="0"/>
              <w:rPr>
                <w:sz w:val="20"/>
                <w:szCs w:val="20"/>
                <w:lang w:val="ru-RU"/>
              </w:rPr>
            </w:pPr>
            <w:r w:rsidRPr="00A8614F">
              <w:rPr>
                <w:sz w:val="20"/>
                <w:szCs w:val="20"/>
                <w:lang w:val="ru-RU"/>
              </w:rPr>
              <w:t>Должно выводиться подтверждающее сообщение с текстом: «Вы действительно хотите удали</w:t>
            </w:r>
            <w:commentRangeStart w:id="212"/>
            <w:commentRangeStart w:id="213"/>
            <w:r w:rsidRPr="00A8614F">
              <w:rPr>
                <w:sz w:val="20"/>
                <w:szCs w:val="20"/>
                <w:lang w:val="ru-RU"/>
              </w:rPr>
              <w:t>т</w:t>
            </w:r>
            <w:commentRangeEnd w:id="212"/>
            <w:r w:rsidRPr="00A8614F">
              <w:rPr>
                <w:sz w:val="20"/>
                <w:szCs w:val="20"/>
                <w:lang w:val="ru-RU"/>
              </w:rPr>
              <w:t>ь процесс</w:t>
            </w:r>
            <w:r w:rsidRPr="004A7BCD">
              <w:rPr>
                <w:sz w:val="20"/>
                <w:szCs w:val="20"/>
              </w:rPr>
              <w:commentReference w:id="212"/>
            </w:r>
            <w:commentRangeEnd w:id="213"/>
            <w:r w:rsidRPr="004A7BCD">
              <w:rPr>
                <w:sz w:val="20"/>
                <w:szCs w:val="20"/>
              </w:rPr>
              <w:commentReference w:id="213"/>
            </w:r>
            <w:r w:rsidRPr="00A8614F">
              <w:rPr>
                <w:sz w:val="20"/>
                <w:szCs w:val="20"/>
                <w:lang w:val="ru-RU"/>
              </w:rPr>
              <w:t xml:space="preserve">? Операция не обратима.» При положительном ответе пользователя, Система должна удалить процесс. </w:t>
            </w:r>
          </w:p>
        </w:tc>
      </w:tr>
      <w:tr w:rsidR="00A8614F" w:rsidRPr="00AD5AD2" w14:paraId="7B00F71D" w14:textId="77777777" w:rsidTr="00A8614F">
        <w:tc>
          <w:tcPr>
            <w:tcW w:w="1620" w:type="dxa"/>
          </w:tcPr>
          <w:p w14:paraId="1E707FDA" w14:textId="77777777" w:rsidR="00A8614F" w:rsidRPr="004A7BCD" w:rsidRDefault="00A8614F" w:rsidP="00A8614F">
            <w:pPr>
              <w:ind w:firstLine="0"/>
              <w:rPr>
                <w:sz w:val="20"/>
                <w:szCs w:val="20"/>
              </w:rPr>
            </w:pPr>
            <w:r w:rsidRPr="004A7BCD">
              <w:rPr>
                <w:sz w:val="20"/>
                <w:szCs w:val="20"/>
              </w:rPr>
              <w:t>Печать -&gt; Печать листа согласования</w:t>
            </w:r>
          </w:p>
        </w:tc>
        <w:tc>
          <w:tcPr>
            <w:tcW w:w="630" w:type="dxa"/>
          </w:tcPr>
          <w:p w14:paraId="5CE5935A" w14:textId="77777777" w:rsidR="00A8614F" w:rsidRPr="004A7BCD" w:rsidRDefault="00A8614F" w:rsidP="00A8614F">
            <w:pPr>
              <w:ind w:firstLine="0"/>
              <w:rPr>
                <w:sz w:val="20"/>
                <w:szCs w:val="20"/>
              </w:rPr>
            </w:pPr>
          </w:p>
        </w:tc>
        <w:tc>
          <w:tcPr>
            <w:tcW w:w="7200" w:type="dxa"/>
          </w:tcPr>
          <w:p w14:paraId="6E52D6A2" w14:textId="77777777" w:rsidR="00A8614F" w:rsidRPr="00A8614F" w:rsidRDefault="00A8614F" w:rsidP="00A8614F">
            <w:pPr>
              <w:ind w:firstLine="0"/>
              <w:rPr>
                <w:sz w:val="20"/>
                <w:szCs w:val="20"/>
                <w:lang w:val="ru-RU"/>
              </w:rPr>
            </w:pPr>
            <w:r w:rsidRPr="00A8614F">
              <w:rPr>
                <w:sz w:val="20"/>
                <w:szCs w:val="20"/>
                <w:lang w:val="ru-RU"/>
              </w:rPr>
              <w:t xml:space="preserve">Должна открываться печатная форма «Печать листа согласования». </w:t>
            </w:r>
            <w:r w:rsidRPr="00A8614F">
              <w:rPr>
                <w:sz w:val="20"/>
                <w:szCs w:val="20"/>
                <w:highlight w:val="yellow"/>
                <w:lang w:val="ru-RU"/>
              </w:rPr>
              <w:t>Требования к печатным формам см. в п.</w:t>
            </w:r>
          </w:p>
        </w:tc>
      </w:tr>
      <w:tr w:rsidR="00A8614F" w:rsidRPr="00AD5AD2" w14:paraId="0EAB3076" w14:textId="77777777" w:rsidTr="00A8614F">
        <w:tc>
          <w:tcPr>
            <w:tcW w:w="1620" w:type="dxa"/>
          </w:tcPr>
          <w:p w14:paraId="6F1513E3" w14:textId="77777777" w:rsidR="00A8614F" w:rsidRPr="004A7BCD" w:rsidRDefault="00A8614F" w:rsidP="00A8614F">
            <w:pPr>
              <w:ind w:firstLine="0"/>
              <w:rPr>
                <w:sz w:val="20"/>
                <w:szCs w:val="20"/>
              </w:rPr>
            </w:pPr>
            <w:r w:rsidRPr="004A7BCD">
              <w:rPr>
                <w:sz w:val="20"/>
                <w:szCs w:val="20"/>
              </w:rPr>
              <w:t>Печать -&gt; Печать маршрута документа</w:t>
            </w:r>
          </w:p>
        </w:tc>
        <w:tc>
          <w:tcPr>
            <w:tcW w:w="630" w:type="dxa"/>
          </w:tcPr>
          <w:p w14:paraId="16A8CB27" w14:textId="77777777" w:rsidR="00A8614F" w:rsidRPr="004A7BCD" w:rsidRDefault="00A8614F" w:rsidP="00A8614F">
            <w:pPr>
              <w:ind w:firstLine="0"/>
              <w:rPr>
                <w:sz w:val="20"/>
                <w:szCs w:val="20"/>
              </w:rPr>
            </w:pPr>
          </w:p>
        </w:tc>
        <w:tc>
          <w:tcPr>
            <w:tcW w:w="7200" w:type="dxa"/>
          </w:tcPr>
          <w:p w14:paraId="648648FE" w14:textId="77777777" w:rsidR="00A8614F" w:rsidRPr="00A8614F" w:rsidRDefault="00A8614F" w:rsidP="00A8614F">
            <w:pPr>
              <w:ind w:firstLine="0"/>
              <w:rPr>
                <w:sz w:val="20"/>
                <w:szCs w:val="20"/>
                <w:lang w:val="ru-RU"/>
              </w:rPr>
            </w:pPr>
            <w:r w:rsidRPr="00A8614F">
              <w:rPr>
                <w:sz w:val="20"/>
                <w:szCs w:val="20"/>
                <w:lang w:val="ru-RU"/>
              </w:rPr>
              <w:t xml:space="preserve">Должна открываться печатная форма «Печать маршрута документа». </w:t>
            </w:r>
            <w:r w:rsidRPr="00A8614F">
              <w:rPr>
                <w:sz w:val="20"/>
                <w:szCs w:val="20"/>
                <w:highlight w:val="yellow"/>
                <w:lang w:val="ru-RU"/>
              </w:rPr>
              <w:t>Требования к печатным формам см. в п.</w:t>
            </w:r>
          </w:p>
        </w:tc>
      </w:tr>
    </w:tbl>
    <w:p w14:paraId="586EDFD4" w14:textId="77777777" w:rsidR="00A8614F" w:rsidRDefault="00A8614F" w:rsidP="00A8614F">
      <w:pPr>
        <w:rPr>
          <w:lang w:val="ru-RU"/>
        </w:rPr>
      </w:pPr>
      <w:r w:rsidRPr="004A7BCD">
        <w:rPr>
          <w:lang w:val="ru-RU"/>
        </w:rPr>
        <w:t>Описание по каждой кнопке зада</w:t>
      </w:r>
      <w:r>
        <w:rPr>
          <w:lang w:val="ru-RU"/>
        </w:rPr>
        <w:t xml:space="preserve">ния представлено в </w:t>
      </w:r>
      <w:r>
        <w:rPr>
          <w:lang w:val="ru-RU"/>
        </w:rPr>
        <w:fldChar w:fldCharType="begin"/>
      </w:r>
      <w:r>
        <w:rPr>
          <w:lang w:val="ru-RU"/>
        </w:rPr>
        <w:instrText xml:space="preserve"> REF _Ref496694447 \h </w:instrText>
      </w:r>
      <w:r>
        <w:rPr>
          <w:lang w:val="ru-RU"/>
        </w:rPr>
      </w:r>
      <w:r>
        <w:rPr>
          <w:lang w:val="ru-RU"/>
        </w:rPr>
        <w:fldChar w:fldCharType="separate"/>
      </w:r>
      <w:r w:rsidRPr="00672537">
        <w:rPr>
          <w:lang w:val="ru-RU"/>
        </w:rPr>
        <w:t xml:space="preserve">Таблица </w:t>
      </w:r>
      <w:r w:rsidRPr="00BE3D83">
        <w:rPr>
          <w:noProof/>
          <w:lang w:val="ru-RU"/>
        </w:rPr>
        <w:t>4</w:t>
      </w:r>
      <w:r>
        <w:rPr>
          <w:lang w:val="ru-RU"/>
        </w:rPr>
        <w:fldChar w:fldCharType="end"/>
      </w:r>
      <w:r>
        <w:rPr>
          <w:lang w:val="ru-RU"/>
        </w:rPr>
        <w:t>.</w:t>
      </w:r>
    </w:p>
    <w:p w14:paraId="308DB45D" w14:textId="77777777" w:rsidR="00A8614F" w:rsidRDefault="00A8614F" w:rsidP="00A8614F">
      <w:pPr>
        <w:pStyle w:val="afd"/>
        <w:rPr>
          <w:lang w:val="ru-RU"/>
        </w:rPr>
      </w:pPr>
      <w:bookmarkStart w:id="214" w:name="_Ref496694447"/>
      <w:r w:rsidRPr="00672537">
        <w:rPr>
          <w:lang w:val="ru-RU"/>
        </w:rPr>
        <w:lastRenderedPageBreak/>
        <w:t xml:space="preserve">Таблица </w:t>
      </w:r>
      <w:r>
        <w:fldChar w:fldCharType="begin"/>
      </w:r>
      <w:r w:rsidRPr="00672537">
        <w:rPr>
          <w:lang w:val="ru-RU"/>
        </w:rPr>
        <w:instrText xml:space="preserve"> </w:instrText>
      </w:r>
      <w:r>
        <w:instrText>SEQ</w:instrText>
      </w:r>
      <w:r w:rsidRPr="00672537">
        <w:rPr>
          <w:lang w:val="ru-RU"/>
        </w:rPr>
        <w:instrText xml:space="preserve"> Таблица \* </w:instrText>
      </w:r>
      <w:r>
        <w:instrText>ARABIC</w:instrText>
      </w:r>
      <w:r w:rsidRPr="00672537">
        <w:rPr>
          <w:lang w:val="ru-RU"/>
        </w:rPr>
        <w:instrText xml:space="preserve"> </w:instrText>
      </w:r>
      <w:r>
        <w:fldChar w:fldCharType="separate"/>
      </w:r>
      <w:r w:rsidRPr="00BE3D83">
        <w:rPr>
          <w:noProof/>
          <w:lang w:val="ru-RU"/>
        </w:rPr>
        <w:t>4</w:t>
      </w:r>
      <w:r>
        <w:fldChar w:fldCharType="end"/>
      </w:r>
      <w:bookmarkEnd w:id="214"/>
      <w:r>
        <w:rPr>
          <w:lang w:val="ru-RU"/>
        </w:rPr>
        <w:t xml:space="preserve"> </w:t>
      </w:r>
      <w:r w:rsidRPr="004A7BCD">
        <w:rPr>
          <w:lang w:val="ru-RU"/>
        </w:rPr>
        <w:t>Описание каждой кнопки задания</w:t>
      </w:r>
    </w:p>
    <w:tbl>
      <w:tblPr>
        <w:tblStyle w:val="a8"/>
        <w:tblW w:w="9445" w:type="dxa"/>
        <w:tblLayout w:type="fixed"/>
        <w:tblLook w:val="04A0" w:firstRow="1" w:lastRow="0" w:firstColumn="1" w:lastColumn="0" w:noHBand="0" w:noVBand="1"/>
      </w:tblPr>
      <w:tblGrid>
        <w:gridCol w:w="1615"/>
        <w:gridCol w:w="630"/>
        <w:gridCol w:w="7200"/>
      </w:tblGrid>
      <w:tr w:rsidR="00A8614F" w:rsidRPr="005912D7" w14:paraId="56245BB5" w14:textId="77777777" w:rsidTr="00A8614F">
        <w:trPr>
          <w:tblHeader/>
        </w:trPr>
        <w:tc>
          <w:tcPr>
            <w:tcW w:w="1615" w:type="dxa"/>
          </w:tcPr>
          <w:p w14:paraId="474D2049" w14:textId="77777777" w:rsidR="00A8614F" w:rsidRPr="00E04EFF" w:rsidRDefault="00A8614F" w:rsidP="00A8614F">
            <w:pPr>
              <w:ind w:left="-30" w:firstLine="0"/>
              <w:rPr>
                <w:b/>
                <w:sz w:val="20"/>
                <w:szCs w:val="20"/>
              </w:rPr>
            </w:pPr>
            <w:r w:rsidRPr="00E04EFF">
              <w:rPr>
                <w:b/>
                <w:sz w:val="20"/>
                <w:szCs w:val="20"/>
              </w:rPr>
              <w:t>Наименование (тултип)</w:t>
            </w:r>
          </w:p>
        </w:tc>
        <w:tc>
          <w:tcPr>
            <w:tcW w:w="630" w:type="dxa"/>
          </w:tcPr>
          <w:p w14:paraId="74DC7BD0" w14:textId="77777777" w:rsidR="00A8614F" w:rsidRPr="00E04EFF" w:rsidRDefault="00A8614F" w:rsidP="00A8614F">
            <w:pPr>
              <w:ind w:left="-30" w:firstLine="0"/>
              <w:rPr>
                <w:b/>
                <w:sz w:val="20"/>
                <w:szCs w:val="20"/>
              </w:rPr>
            </w:pPr>
            <w:commentRangeStart w:id="215"/>
            <w:commentRangeStart w:id="216"/>
            <w:r w:rsidRPr="00E04EFF">
              <w:rPr>
                <w:b/>
                <w:sz w:val="20"/>
                <w:szCs w:val="20"/>
              </w:rPr>
              <w:t>Иконка</w:t>
            </w:r>
            <w:commentRangeEnd w:id="215"/>
            <w:r w:rsidRPr="00E04EFF">
              <w:rPr>
                <w:b/>
                <w:sz w:val="20"/>
                <w:szCs w:val="20"/>
              </w:rPr>
              <w:commentReference w:id="215"/>
            </w:r>
            <w:commentRangeEnd w:id="216"/>
            <w:r w:rsidRPr="00E04EFF">
              <w:rPr>
                <w:b/>
                <w:sz w:val="20"/>
                <w:szCs w:val="20"/>
              </w:rPr>
              <w:commentReference w:id="216"/>
            </w:r>
          </w:p>
        </w:tc>
        <w:tc>
          <w:tcPr>
            <w:tcW w:w="7200" w:type="dxa"/>
          </w:tcPr>
          <w:p w14:paraId="4986DEF6" w14:textId="77777777" w:rsidR="00A8614F" w:rsidRPr="00E04EFF" w:rsidRDefault="00A8614F" w:rsidP="00A8614F">
            <w:pPr>
              <w:ind w:left="-30" w:firstLine="0"/>
              <w:rPr>
                <w:b/>
                <w:sz w:val="20"/>
                <w:szCs w:val="20"/>
              </w:rPr>
            </w:pPr>
            <w:r w:rsidRPr="00E04EFF">
              <w:rPr>
                <w:b/>
                <w:sz w:val="20"/>
                <w:szCs w:val="20"/>
              </w:rPr>
              <w:t>Результат нажатия по кнопке</w:t>
            </w:r>
          </w:p>
        </w:tc>
      </w:tr>
      <w:tr w:rsidR="00A8614F" w:rsidRPr="00AD5AD2" w14:paraId="4A13E696" w14:textId="77777777" w:rsidTr="00A8614F">
        <w:tc>
          <w:tcPr>
            <w:tcW w:w="1615" w:type="dxa"/>
          </w:tcPr>
          <w:p w14:paraId="4BDF0E83" w14:textId="77777777" w:rsidR="00A8614F" w:rsidRPr="005912D7" w:rsidRDefault="00A8614F" w:rsidP="00A8614F">
            <w:pPr>
              <w:ind w:left="-30" w:firstLine="0"/>
              <w:rPr>
                <w:sz w:val="20"/>
                <w:szCs w:val="20"/>
              </w:rPr>
            </w:pPr>
            <w:r w:rsidRPr="005912D7">
              <w:rPr>
                <w:sz w:val="20"/>
                <w:szCs w:val="20"/>
              </w:rPr>
              <w:t>Отписать</w:t>
            </w:r>
          </w:p>
        </w:tc>
        <w:tc>
          <w:tcPr>
            <w:tcW w:w="630" w:type="dxa"/>
          </w:tcPr>
          <w:p w14:paraId="473C96AC" w14:textId="77777777" w:rsidR="00A8614F" w:rsidRPr="005912D7" w:rsidRDefault="00A8614F" w:rsidP="00A8614F">
            <w:pPr>
              <w:ind w:left="-30" w:firstLine="0"/>
              <w:rPr>
                <w:sz w:val="20"/>
                <w:szCs w:val="20"/>
              </w:rPr>
            </w:pPr>
          </w:p>
        </w:tc>
        <w:tc>
          <w:tcPr>
            <w:tcW w:w="7200" w:type="dxa"/>
          </w:tcPr>
          <w:p w14:paraId="7A6D3194" w14:textId="77777777" w:rsidR="00A8614F" w:rsidRPr="00A8614F" w:rsidRDefault="00A8614F" w:rsidP="00A8614F">
            <w:pPr>
              <w:ind w:left="-30" w:firstLine="0"/>
              <w:rPr>
                <w:sz w:val="20"/>
                <w:szCs w:val="20"/>
                <w:lang w:val="ru-RU"/>
              </w:rPr>
            </w:pPr>
            <w:r w:rsidRPr="00A8614F">
              <w:rPr>
                <w:sz w:val="20"/>
                <w:szCs w:val="20"/>
                <w:lang w:val="ru-RU"/>
              </w:rPr>
              <w:t>Аналогично соответствующей кнопке таблицы ниже.</w:t>
            </w:r>
          </w:p>
        </w:tc>
      </w:tr>
      <w:tr w:rsidR="00A8614F" w:rsidRPr="00AD5AD2" w14:paraId="380B36BF" w14:textId="77777777" w:rsidTr="00A8614F">
        <w:tc>
          <w:tcPr>
            <w:tcW w:w="1615" w:type="dxa"/>
          </w:tcPr>
          <w:p w14:paraId="7881F104" w14:textId="77777777" w:rsidR="00A8614F" w:rsidRPr="005912D7" w:rsidRDefault="00A8614F" w:rsidP="00A8614F">
            <w:pPr>
              <w:ind w:left="-30" w:firstLine="0"/>
              <w:rPr>
                <w:sz w:val="20"/>
                <w:szCs w:val="20"/>
              </w:rPr>
            </w:pPr>
            <w:r w:rsidRPr="005912D7">
              <w:rPr>
                <w:sz w:val="20"/>
                <w:szCs w:val="20"/>
              </w:rPr>
              <w:t>Напомнить</w:t>
            </w:r>
          </w:p>
        </w:tc>
        <w:tc>
          <w:tcPr>
            <w:tcW w:w="630" w:type="dxa"/>
          </w:tcPr>
          <w:p w14:paraId="2C080F34" w14:textId="77777777" w:rsidR="00A8614F" w:rsidRPr="005912D7" w:rsidRDefault="00A8614F" w:rsidP="00A8614F">
            <w:pPr>
              <w:ind w:left="-30" w:firstLine="0"/>
              <w:rPr>
                <w:sz w:val="20"/>
                <w:szCs w:val="20"/>
              </w:rPr>
            </w:pPr>
          </w:p>
        </w:tc>
        <w:tc>
          <w:tcPr>
            <w:tcW w:w="7200" w:type="dxa"/>
          </w:tcPr>
          <w:p w14:paraId="4C3C1555" w14:textId="77777777" w:rsidR="00A8614F" w:rsidRPr="00A8614F" w:rsidRDefault="00A8614F" w:rsidP="00A8614F">
            <w:pPr>
              <w:ind w:left="-30" w:firstLine="0"/>
              <w:rPr>
                <w:sz w:val="20"/>
                <w:szCs w:val="20"/>
                <w:lang w:val="ru-RU"/>
              </w:rPr>
            </w:pPr>
            <w:r w:rsidRPr="00A8614F">
              <w:rPr>
                <w:sz w:val="20"/>
                <w:szCs w:val="20"/>
                <w:lang w:val="ru-RU"/>
              </w:rPr>
              <w:t xml:space="preserve">Должен открываться диалог Напоминания. </w:t>
            </w:r>
            <w:commentRangeStart w:id="217"/>
            <w:r w:rsidRPr="00A8614F">
              <w:rPr>
                <w:sz w:val="20"/>
                <w:szCs w:val="20"/>
                <w:highlight w:val="yellow"/>
                <w:lang w:val="ru-RU"/>
              </w:rPr>
              <w:t>Требования к функционалу напоминания см. в п.</w:t>
            </w:r>
            <w:commentRangeEnd w:id="217"/>
            <w:r w:rsidRPr="005912D7">
              <w:rPr>
                <w:sz w:val="20"/>
                <w:szCs w:val="20"/>
              </w:rPr>
              <w:commentReference w:id="217"/>
            </w:r>
          </w:p>
        </w:tc>
      </w:tr>
      <w:tr w:rsidR="00A8614F" w:rsidRPr="00AD5AD2" w14:paraId="21BCE41F" w14:textId="77777777" w:rsidTr="00A8614F">
        <w:tc>
          <w:tcPr>
            <w:tcW w:w="1615" w:type="dxa"/>
          </w:tcPr>
          <w:p w14:paraId="21400133" w14:textId="77777777" w:rsidR="00A8614F" w:rsidRPr="005912D7" w:rsidRDefault="00A8614F" w:rsidP="00A8614F">
            <w:pPr>
              <w:ind w:left="-30" w:firstLine="0"/>
              <w:rPr>
                <w:sz w:val="20"/>
                <w:szCs w:val="20"/>
              </w:rPr>
            </w:pPr>
            <w:r w:rsidRPr="005912D7">
              <w:rPr>
                <w:sz w:val="20"/>
                <w:szCs w:val="20"/>
              </w:rPr>
              <w:t>Печать -&gt; Печать карточки задания</w:t>
            </w:r>
          </w:p>
        </w:tc>
        <w:tc>
          <w:tcPr>
            <w:tcW w:w="630" w:type="dxa"/>
          </w:tcPr>
          <w:p w14:paraId="2F7AC3C4" w14:textId="77777777" w:rsidR="00A8614F" w:rsidRPr="005912D7" w:rsidRDefault="00A8614F" w:rsidP="00A8614F">
            <w:pPr>
              <w:ind w:left="-30" w:firstLine="0"/>
              <w:rPr>
                <w:sz w:val="20"/>
                <w:szCs w:val="20"/>
              </w:rPr>
            </w:pPr>
          </w:p>
        </w:tc>
        <w:tc>
          <w:tcPr>
            <w:tcW w:w="7200" w:type="dxa"/>
          </w:tcPr>
          <w:p w14:paraId="13B4FF90" w14:textId="77777777" w:rsidR="00A8614F" w:rsidRPr="00A8614F" w:rsidRDefault="00A8614F" w:rsidP="00A8614F">
            <w:pPr>
              <w:ind w:left="-30" w:firstLine="0"/>
              <w:rPr>
                <w:sz w:val="20"/>
                <w:szCs w:val="20"/>
                <w:lang w:val="ru-RU"/>
              </w:rPr>
            </w:pPr>
            <w:r w:rsidRPr="00A8614F">
              <w:rPr>
                <w:sz w:val="20"/>
                <w:szCs w:val="20"/>
                <w:lang w:val="ru-RU"/>
              </w:rPr>
              <w:t xml:space="preserve">Должна открываться печатная форма «Печать карточки задания …». </w:t>
            </w:r>
            <w:r w:rsidRPr="00A8614F">
              <w:rPr>
                <w:sz w:val="20"/>
                <w:szCs w:val="20"/>
                <w:highlight w:val="yellow"/>
                <w:lang w:val="ru-RU"/>
              </w:rPr>
              <w:t>Требования к печатным формам см. в п.</w:t>
            </w:r>
          </w:p>
        </w:tc>
      </w:tr>
    </w:tbl>
    <w:p w14:paraId="66884490" w14:textId="77777777" w:rsidR="00A8614F" w:rsidRDefault="00A8614F" w:rsidP="00A8614F">
      <w:pPr>
        <w:pStyle w:val="afd"/>
        <w:rPr>
          <w:lang w:val="ru-RU"/>
        </w:rPr>
      </w:pPr>
    </w:p>
    <w:p w14:paraId="14BB3736" w14:textId="77777777" w:rsidR="00A8614F" w:rsidRPr="00EF641B" w:rsidRDefault="00A8614F" w:rsidP="00A8614F">
      <w:pPr>
        <w:rPr>
          <w:lang w:val="ru-RU"/>
        </w:rPr>
      </w:pPr>
      <w:r w:rsidRPr="00EF641B">
        <w:rPr>
          <w:lang w:val="ru-RU"/>
        </w:rPr>
        <w:t>Описание кнопки под именем Инициатора основного процесса см. в таблице ниже.</w:t>
      </w:r>
    </w:p>
    <w:p w14:paraId="6D41BF7F" w14:textId="77777777" w:rsidR="00A8614F" w:rsidRDefault="00A8614F" w:rsidP="00A8614F">
      <w:pPr>
        <w:pStyle w:val="afd"/>
        <w:rPr>
          <w:lang w:val="ru-RU"/>
        </w:rPr>
      </w:pPr>
      <w:r w:rsidRPr="00A32994">
        <w:rPr>
          <w:lang w:val="ru-RU"/>
        </w:rPr>
        <w:t xml:space="preserve">Таблица </w:t>
      </w:r>
      <w:r>
        <w:fldChar w:fldCharType="begin"/>
      </w:r>
      <w:r w:rsidRPr="00A32994">
        <w:rPr>
          <w:lang w:val="ru-RU"/>
        </w:rPr>
        <w:instrText xml:space="preserve"> </w:instrText>
      </w:r>
      <w:r>
        <w:instrText>SEQ</w:instrText>
      </w:r>
      <w:r w:rsidRPr="00A32994">
        <w:rPr>
          <w:lang w:val="ru-RU"/>
        </w:rPr>
        <w:instrText xml:space="preserve"> Таблица \* </w:instrText>
      </w:r>
      <w:r>
        <w:instrText>ARABIC</w:instrText>
      </w:r>
      <w:r w:rsidRPr="00A32994">
        <w:rPr>
          <w:lang w:val="ru-RU"/>
        </w:rPr>
        <w:instrText xml:space="preserve"> </w:instrText>
      </w:r>
      <w:r>
        <w:fldChar w:fldCharType="separate"/>
      </w:r>
      <w:r w:rsidRPr="00370B02">
        <w:rPr>
          <w:noProof/>
          <w:lang w:val="ru-RU"/>
        </w:rPr>
        <w:t>5</w:t>
      </w:r>
      <w:r>
        <w:fldChar w:fldCharType="end"/>
      </w:r>
      <w:r>
        <w:rPr>
          <w:lang w:val="ru-RU"/>
        </w:rPr>
        <w:t xml:space="preserve"> </w:t>
      </w:r>
      <w:r w:rsidRPr="00A32994">
        <w:rPr>
          <w:lang w:val="ru-RU"/>
        </w:rPr>
        <w:t>Описание кнопки под именем Инициатора основного процесса</w:t>
      </w:r>
    </w:p>
    <w:tbl>
      <w:tblPr>
        <w:tblStyle w:val="a8"/>
        <w:tblW w:w="9450" w:type="dxa"/>
        <w:tblInd w:w="-5" w:type="dxa"/>
        <w:tblLayout w:type="fixed"/>
        <w:tblLook w:val="04A0" w:firstRow="1" w:lastRow="0" w:firstColumn="1" w:lastColumn="0" w:noHBand="0" w:noVBand="1"/>
      </w:tblPr>
      <w:tblGrid>
        <w:gridCol w:w="1620"/>
        <w:gridCol w:w="630"/>
        <w:gridCol w:w="7200"/>
      </w:tblGrid>
      <w:tr w:rsidR="00A8614F" w:rsidRPr="00883F17" w14:paraId="6DFD7B99" w14:textId="77777777" w:rsidTr="00A8614F">
        <w:tc>
          <w:tcPr>
            <w:tcW w:w="1620" w:type="dxa"/>
          </w:tcPr>
          <w:p w14:paraId="0E5C63C6" w14:textId="77777777" w:rsidR="00A8614F" w:rsidRPr="00E04EFF" w:rsidRDefault="00A8614F" w:rsidP="00A8614F">
            <w:pPr>
              <w:ind w:left="-15" w:firstLine="0"/>
              <w:rPr>
                <w:b/>
                <w:sz w:val="20"/>
                <w:szCs w:val="20"/>
              </w:rPr>
            </w:pPr>
            <w:r w:rsidRPr="00E04EFF">
              <w:rPr>
                <w:b/>
                <w:sz w:val="20"/>
                <w:szCs w:val="20"/>
              </w:rPr>
              <w:t>Наименование (тултип)</w:t>
            </w:r>
          </w:p>
        </w:tc>
        <w:tc>
          <w:tcPr>
            <w:tcW w:w="630" w:type="dxa"/>
          </w:tcPr>
          <w:p w14:paraId="096C677E" w14:textId="77777777" w:rsidR="00A8614F" w:rsidRPr="00E04EFF" w:rsidRDefault="00A8614F" w:rsidP="00A8614F">
            <w:pPr>
              <w:ind w:left="-15" w:firstLine="0"/>
              <w:rPr>
                <w:b/>
                <w:sz w:val="20"/>
                <w:szCs w:val="20"/>
              </w:rPr>
            </w:pPr>
            <w:r w:rsidRPr="00E04EFF">
              <w:rPr>
                <w:b/>
                <w:sz w:val="20"/>
                <w:szCs w:val="20"/>
              </w:rPr>
              <w:t>Иконка</w:t>
            </w:r>
          </w:p>
        </w:tc>
        <w:tc>
          <w:tcPr>
            <w:tcW w:w="7200" w:type="dxa"/>
          </w:tcPr>
          <w:p w14:paraId="1ECB07F8" w14:textId="77777777" w:rsidR="00A8614F" w:rsidRPr="00E04EFF" w:rsidRDefault="00A8614F" w:rsidP="00A8614F">
            <w:pPr>
              <w:ind w:left="-15" w:firstLine="0"/>
              <w:rPr>
                <w:b/>
                <w:sz w:val="20"/>
                <w:szCs w:val="20"/>
              </w:rPr>
            </w:pPr>
            <w:r w:rsidRPr="00E04EFF">
              <w:rPr>
                <w:b/>
                <w:sz w:val="20"/>
                <w:szCs w:val="20"/>
              </w:rPr>
              <w:t>Результат нажатия по кнопке</w:t>
            </w:r>
          </w:p>
        </w:tc>
      </w:tr>
      <w:tr w:rsidR="00A8614F" w:rsidRPr="00A8614F" w14:paraId="001F1B9F" w14:textId="77777777" w:rsidTr="00A8614F">
        <w:tc>
          <w:tcPr>
            <w:tcW w:w="1620" w:type="dxa"/>
          </w:tcPr>
          <w:p w14:paraId="307B99DD" w14:textId="77777777" w:rsidR="00A8614F" w:rsidRPr="00883F17" w:rsidRDefault="00A8614F" w:rsidP="00A8614F">
            <w:pPr>
              <w:ind w:left="-15" w:firstLine="0"/>
              <w:rPr>
                <w:sz w:val="20"/>
                <w:szCs w:val="20"/>
              </w:rPr>
            </w:pPr>
            <w:r w:rsidRPr="00883F17">
              <w:rPr>
                <w:sz w:val="20"/>
                <w:szCs w:val="20"/>
              </w:rPr>
              <w:t>Отписать</w:t>
            </w:r>
          </w:p>
        </w:tc>
        <w:tc>
          <w:tcPr>
            <w:tcW w:w="630" w:type="dxa"/>
          </w:tcPr>
          <w:p w14:paraId="10CA81BD" w14:textId="77777777" w:rsidR="00A8614F" w:rsidRPr="00883F17" w:rsidRDefault="00A8614F" w:rsidP="00A8614F">
            <w:pPr>
              <w:ind w:left="-15" w:firstLine="0"/>
              <w:rPr>
                <w:sz w:val="20"/>
                <w:szCs w:val="20"/>
              </w:rPr>
            </w:pPr>
          </w:p>
        </w:tc>
        <w:tc>
          <w:tcPr>
            <w:tcW w:w="7200" w:type="dxa"/>
          </w:tcPr>
          <w:p w14:paraId="43DFE9F4" w14:textId="77777777" w:rsidR="00A8614F" w:rsidRPr="00A8614F" w:rsidRDefault="00A8614F" w:rsidP="00A8614F">
            <w:pPr>
              <w:ind w:left="-15" w:firstLine="0"/>
              <w:rPr>
                <w:sz w:val="20"/>
                <w:szCs w:val="20"/>
                <w:lang w:val="ru-RU"/>
              </w:rPr>
            </w:pPr>
            <w:r w:rsidRPr="00A8614F">
              <w:rPr>
                <w:sz w:val="20"/>
                <w:szCs w:val="20"/>
                <w:lang w:val="ru-RU"/>
              </w:rPr>
              <w:t>Должна открываться карточка процесса «Добавить резолюцию», однако в этом контексте данный процесс должен называться «</w:t>
            </w:r>
            <w:commentRangeStart w:id="218"/>
            <w:commentRangeStart w:id="219"/>
            <w:commentRangeStart w:id="220"/>
            <w:commentRangeStart w:id="221"/>
            <w:commentRangeStart w:id="222"/>
            <w:r w:rsidRPr="00A8614F">
              <w:rPr>
                <w:sz w:val="20"/>
                <w:szCs w:val="20"/>
                <w:lang w:val="ru-RU"/>
              </w:rPr>
              <w:t>Отписать документ</w:t>
            </w:r>
            <w:commentRangeEnd w:id="218"/>
            <w:r w:rsidRPr="00883F17">
              <w:rPr>
                <w:sz w:val="20"/>
                <w:szCs w:val="20"/>
              </w:rPr>
              <w:commentReference w:id="218"/>
            </w:r>
            <w:commentRangeEnd w:id="219"/>
            <w:r w:rsidRPr="00883F17">
              <w:rPr>
                <w:sz w:val="20"/>
                <w:szCs w:val="20"/>
              </w:rPr>
              <w:commentReference w:id="219"/>
            </w:r>
            <w:r w:rsidRPr="00A8614F">
              <w:rPr>
                <w:sz w:val="20"/>
                <w:szCs w:val="20"/>
                <w:lang w:val="ru-RU"/>
              </w:rPr>
              <w:t xml:space="preserve">». </w:t>
            </w:r>
            <w:commentRangeEnd w:id="220"/>
            <w:r w:rsidRPr="00883F17">
              <w:rPr>
                <w:sz w:val="20"/>
                <w:szCs w:val="20"/>
              </w:rPr>
              <w:commentReference w:id="220"/>
            </w:r>
            <w:commentRangeEnd w:id="221"/>
            <w:r w:rsidRPr="00883F17">
              <w:rPr>
                <w:sz w:val="20"/>
                <w:szCs w:val="20"/>
              </w:rPr>
              <w:commentReference w:id="221"/>
            </w:r>
            <w:commentRangeEnd w:id="222"/>
            <w:r w:rsidRPr="00883F17">
              <w:rPr>
                <w:sz w:val="20"/>
                <w:szCs w:val="20"/>
              </w:rPr>
              <w:commentReference w:id="222"/>
            </w:r>
            <w:r w:rsidRPr="00A8614F">
              <w:rPr>
                <w:sz w:val="20"/>
                <w:szCs w:val="20"/>
                <w:lang w:val="ru-RU"/>
              </w:rPr>
              <w:t xml:space="preserve">См. также </w:t>
            </w:r>
            <w:r w:rsidRPr="00A8614F">
              <w:rPr>
                <w:b/>
                <w:sz w:val="20"/>
                <w:szCs w:val="20"/>
                <w:lang w:val="ru-RU"/>
              </w:rPr>
              <w:t xml:space="preserve">п. </w:t>
            </w:r>
            <w:r>
              <w:rPr>
                <w:b/>
                <w:sz w:val="20"/>
                <w:szCs w:val="20"/>
              </w:rPr>
              <w:fldChar w:fldCharType="begin"/>
            </w:r>
            <w:r w:rsidRPr="00A8614F">
              <w:rPr>
                <w:b/>
                <w:sz w:val="20"/>
                <w:szCs w:val="20"/>
                <w:lang w:val="ru-RU"/>
              </w:rPr>
              <w:instrText xml:space="preserve"> </w:instrText>
            </w:r>
            <w:r>
              <w:rPr>
                <w:b/>
                <w:sz w:val="20"/>
                <w:szCs w:val="20"/>
              </w:rPr>
              <w:instrText>REF</w:instrText>
            </w:r>
            <w:r w:rsidRPr="00A8614F">
              <w:rPr>
                <w:b/>
                <w:sz w:val="20"/>
                <w:szCs w:val="20"/>
                <w:lang w:val="ru-RU"/>
              </w:rPr>
              <w:instrText xml:space="preserve"> _</w:instrText>
            </w:r>
            <w:r>
              <w:rPr>
                <w:b/>
                <w:sz w:val="20"/>
                <w:szCs w:val="20"/>
              </w:rPr>
              <w:instrText>Ref</w:instrText>
            </w:r>
            <w:r w:rsidRPr="00A8614F">
              <w:rPr>
                <w:b/>
                <w:sz w:val="20"/>
                <w:szCs w:val="20"/>
                <w:lang w:val="ru-RU"/>
              </w:rPr>
              <w:instrText>496694489 \</w:instrText>
            </w:r>
            <w:r>
              <w:rPr>
                <w:b/>
                <w:sz w:val="20"/>
                <w:szCs w:val="20"/>
              </w:rPr>
              <w:instrText>r</w:instrText>
            </w:r>
            <w:r w:rsidRPr="00A8614F">
              <w:rPr>
                <w:b/>
                <w:sz w:val="20"/>
                <w:szCs w:val="20"/>
                <w:lang w:val="ru-RU"/>
              </w:rPr>
              <w:instrText xml:space="preserve"> \</w:instrText>
            </w:r>
            <w:r>
              <w:rPr>
                <w:b/>
                <w:sz w:val="20"/>
                <w:szCs w:val="20"/>
              </w:rPr>
              <w:instrText>h</w:instrText>
            </w:r>
            <w:r w:rsidRPr="00A8614F">
              <w:rPr>
                <w:b/>
                <w:sz w:val="20"/>
                <w:szCs w:val="20"/>
                <w:lang w:val="ru-RU"/>
              </w:rPr>
              <w:instrText xml:space="preserve"> </w:instrText>
            </w:r>
            <w:r>
              <w:rPr>
                <w:b/>
                <w:sz w:val="20"/>
                <w:szCs w:val="20"/>
              </w:rPr>
            </w:r>
            <w:r>
              <w:rPr>
                <w:b/>
                <w:sz w:val="20"/>
                <w:szCs w:val="20"/>
              </w:rPr>
              <w:fldChar w:fldCharType="separate"/>
            </w:r>
            <w:r w:rsidRPr="00A8614F">
              <w:rPr>
                <w:b/>
                <w:sz w:val="20"/>
                <w:szCs w:val="20"/>
                <w:lang w:val="ru-RU"/>
              </w:rPr>
              <w:t>12</w:t>
            </w:r>
            <w:r>
              <w:rPr>
                <w:b/>
                <w:sz w:val="20"/>
                <w:szCs w:val="20"/>
              </w:rPr>
              <w:fldChar w:fldCharType="end"/>
            </w:r>
            <w:r w:rsidRPr="00A8614F">
              <w:rPr>
                <w:b/>
                <w:sz w:val="20"/>
                <w:szCs w:val="20"/>
                <w:lang w:val="ru-RU"/>
              </w:rPr>
              <w:t xml:space="preserve"> Исключение записи о процессе, в рамках которого порождаются автоматически новые процессы (например, процесс «Добавить резолюцию» в СЭД)</w:t>
            </w:r>
          </w:p>
        </w:tc>
      </w:tr>
    </w:tbl>
    <w:p w14:paraId="44735E68" w14:textId="77777777" w:rsidR="00A8614F" w:rsidRDefault="00A8614F" w:rsidP="00A8614F">
      <w:pPr>
        <w:pStyle w:val="afd"/>
        <w:rPr>
          <w:lang w:val="ru-RU"/>
        </w:rPr>
      </w:pPr>
    </w:p>
    <w:p w14:paraId="18F985BD" w14:textId="77777777" w:rsidR="00A8614F" w:rsidRDefault="00A8614F" w:rsidP="00A8614F">
      <w:pPr>
        <w:tabs>
          <w:tab w:val="left" w:pos="7560"/>
        </w:tabs>
        <w:rPr>
          <w:lang w:val="ru-RU"/>
        </w:rPr>
      </w:pPr>
      <w:r w:rsidRPr="00891C95">
        <w:rPr>
          <w:lang w:val="ru-RU"/>
        </w:rPr>
        <w:t>Если кнопка не доступна пользователю, то ее совсем не должно быть. Следовательно, Disabled кнопок не должно быть.</w:t>
      </w:r>
    </w:p>
    <w:p w14:paraId="378C703D" w14:textId="77777777" w:rsidR="00A8614F" w:rsidRPr="00891C95" w:rsidRDefault="00A8614F" w:rsidP="00C26F9E">
      <w:pPr>
        <w:pStyle w:val="3"/>
        <w:rPr>
          <w:lang w:val="ru-RU"/>
        </w:rPr>
      </w:pPr>
      <w:r w:rsidRPr="00891C95">
        <w:rPr>
          <w:lang w:val="ru-RU"/>
        </w:rPr>
        <w:t>Условия отображения кнопок процесса</w:t>
      </w:r>
    </w:p>
    <w:p w14:paraId="21BAA011" w14:textId="77777777" w:rsidR="00A8614F" w:rsidRPr="00891C95" w:rsidRDefault="00A8614F" w:rsidP="00A8614F">
      <w:pPr>
        <w:tabs>
          <w:tab w:val="left" w:pos="7560"/>
        </w:tabs>
        <w:rPr>
          <w:lang w:val="ru-RU"/>
        </w:rPr>
      </w:pPr>
      <w:r w:rsidRPr="00891C95">
        <w:rPr>
          <w:lang w:val="ru-RU"/>
        </w:rPr>
        <w:t xml:space="preserve">Кнопка процесса может быть доступна пользователю в зависимости от того, какой ролью обладает пользователь и в каком состоянии процесс. </w:t>
      </w:r>
    </w:p>
    <w:p w14:paraId="0F9B5FBB" w14:textId="77777777" w:rsidR="00A8614F" w:rsidRPr="00891C95" w:rsidRDefault="00A8614F" w:rsidP="00A8614F">
      <w:pPr>
        <w:tabs>
          <w:tab w:val="left" w:pos="7560"/>
        </w:tabs>
        <w:rPr>
          <w:lang w:val="ru-RU"/>
        </w:rPr>
      </w:pPr>
      <w:r w:rsidRPr="00891C95">
        <w:rPr>
          <w:lang w:val="ru-RU"/>
        </w:rPr>
        <w:t xml:space="preserve">Относительно процесса, пользователь может выступать либо в роли Инициатор процесса, либо Участник процесса. </w:t>
      </w:r>
    </w:p>
    <w:p w14:paraId="56B43B36" w14:textId="77777777" w:rsidR="00A8614F" w:rsidRPr="00891C95" w:rsidRDefault="00A8614F" w:rsidP="00A8614F">
      <w:pPr>
        <w:tabs>
          <w:tab w:val="left" w:pos="7560"/>
        </w:tabs>
        <w:rPr>
          <w:lang w:val="ru-RU"/>
        </w:rPr>
      </w:pPr>
      <w:r w:rsidRPr="00891C95">
        <w:rPr>
          <w:lang w:val="ru-RU"/>
        </w:rPr>
        <w:t>Все возможные состояни</w:t>
      </w:r>
      <w:r>
        <w:rPr>
          <w:lang w:val="ru-RU"/>
        </w:rPr>
        <w:t xml:space="preserve">я процесса перечислены в п. </w:t>
      </w:r>
      <w:r>
        <w:rPr>
          <w:lang w:val="ru-RU"/>
        </w:rPr>
        <w:fldChar w:fldCharType="begin"/>
      </w:r>
      <w:r>
        <w:rPr>
          <w:lang w:val="ru-RU"/>
        </w:rPr>
        <w:instrText xml:space="preserve"> REF _Ref496690642 \r \h </w:instrText>
      </w:r>
      <w:r>
        <w:rPr>
          <w:lang w:val="ru-RU"/>
        </w:rPr>
      </w:r>
      <w:r>
        <w:rPr>
          <w:lang w:val="ru-RU"/>
        </w:rPr>
        <w:fldChar w:fldCharType="separate"/>
      </w:r>
      <w:r>
        <w:rPr>
          <w:lang w:val="ru-RU"/>
        </w:rPr>
        <w:t>7</w:t>
      </w:r>
      <w:r>
        <w:rPr>
          <w:lang w:val="ru-RU"/>
        </w:rPr>
        <w:fldChar w:fldCharType="end"/>
      </w:r>
      <w:r>
        <w:rPr>
          <w:lang w:val="ru-RU"/>
        </w:rPr>
        <w:t xml:space="preserve"> </w:t>
      </w:r>
      <w:r>
        <w:rPr>
          <w:lang w:val="ru-RU"/>
        </w:rPr>
        <w:fldChar w:fldCharType="begin"/>
      </w:r>
      <w:r>
        <w:rPr>
          <w:lang w:val="ru-RU"/>
        </w:rPr>
        <w:instrText xml:space="preserve"> REF _Ref496690642 \h </w:instrText>
      </w:r>
      <w:r>
        <w:rPr>
          <w:lang w:val="ru-RU"/>
        </w:rPr>
      </w:r>
      <w:r>
        <w:rPr>
          <w:lang w:val="ru-RU"/>
        </w:rPr>
        <w:fldChar w:fldCharType="separate"/>
      </w:r>
      <w:r w:rsidRPr="00B26FC3">
        <w:rPr>
          <w:lang w:val="ru-RU"/>
        </w:rPr>
        <w:t>Отображение состояния процесса в наименовании процесса</w:t>
      </w:r>
      <w:r>
        <w:rPr>
          <w:lang w:val="ru-RU"/>
        </w:rPr>
        <w:fldChar w:fldCharType="end"/>
      </w:r>
    </w:p>
    <w:p w14:paraId="5B505BE2" w14:textId="77777777" w:rsidR="00A8614F" w:rsidRPr="00891C95" w:rsidRDefault="00A8614F" w:rsidP="00A8614F">
      <w:pPr>
        <w:tabs>
          <w:tab w:val="left" w:pos="7560"/>
        </w:tabs>
        <w:rPr>
          <w:lang w:val="ru-RU"/>
        </w:rPr>
      </w:pPr>
      <w:r w:rsidRPr="00891C95">
        <w:rPr>
          <w:lang w:val="ru-RU"/>
        </w:rPr>
        <w:lastRenderedPageBreak/>
        <w:t>Доступность кнопок в зависимости от роли пользователя и со</w:t>
      </w:r>
      <w:r>
        <w:rPr>
          <w:lang w:val="ru-RU"/>
        </w:rPr>
        <w:t xml:space="preserve">стояния процесса см. в </w:t>
      </w:r>
      <w:r>
        <w:rPr>
          <w:lang w:val="ru-RU"/>
        </w:rPr>
        <w:fldChar w:fldCharType="begin"/>
      </w:r>
      <w:r>
        <w:rPr>
          <w:lang w:val="ru-RU"/>
        </w:rPr>
        <w:instrText xml:space="preserve"> REF _Ref496694557 \h </w:instrText>
      </w:r>
      <w:r>
        <w:rPr>
          <w:lang w:val="ru-RU"/>
        </w:rPr>
      </w:r>
      <w:r>
        <w:rPr>
          <w:lang w:val="ru-RU"/>
        </w:rPr>
        <w:fldChar w:fldCharType="separate"/>
      </w:r>
      <w:r w:rsidRPr="00672537">
        <w:rPr>
          <w:lang w:val="ru-RU"/>
        </w:rPr>
        <w:t xml:space="preserve">Таблица </w:t>
      </w:r>
      <w:r w:rsidRPr="00370B02">
        <w:rPr>
          <w:noProof/>
          <w:lang w:val="ru-RU"/>
        </w:rPr>
        <w:t>6</w:t>
      </w:r>
      <w:r>
        <w:rPr>
          <w:lang w:val="ru-RU"/>
        </w:rPr>
        <w:fldChar w:fldCharType="end"/>
      </w:r>
      <w:r w:rsidRPr="00891C95">
        <w:rPr>
          <w:lang w:val="ru-RU"/>
        </w:rPr>
        <w:t xml:space="preserve">. «+» - означает, что кнопка должна отображаться снизу процесса, «-» - нет. </w:t>
      </w:r>
    </w:p>
    <w:p w14:paraId="34E1E211" w14:textId="77777777" w:rsidR="00A8614F" w:rsidRPr="00891C95" w:rsidRDefault="00A8614F" w:rsidP="00A8614F">
      <w:pPr>
        <w:tabs>
          <w:tab w:val="left" w:pos="7560"/>
        </w:tabs>
        <w:rPr>
          <w:lang w:val="ru-RU"/>
        </w:rPr>
      </w:pPr>
      <w:r w:rsidRPr="00672537">
        <w:rPr>
          <w:b/>
          <w:color w:val="FF0000"/>
          <w:lang w:val="ru-RU"/>
        </w:rPr>
        <w:t>ВНИМАНИЕ!</w:t>
      </w:r>
      <w:r w:rsidRPr="00891C95">
        <w:rPr>
          <w:lang w:val="ru-RU"/>
        </w:rPr>
        <w:t xml:space="preserve">  Кнопки, доступные Инициатору процесса и Участнику процесса должны быть доступны и их заместителям. </w:t>
      </w:r>
      <w:r w:rsidRPr="00672537">
        <w:rPr>
          <w:highlight w:val="yellow"/>
          <w:lang w:val="ru-RU"/>
        </w:rPr>
        <w:t>Требования к функционалу, связанному с замещением см. в п.</w:t>
      </w:r>
    </w:p>
    <w:p w14:paraId="58AA6E68" w14:textId="77777777" w:rsidR="00A8614F" w:rsidRDefault="00A8614F" w:rsidP="00A8614F">
      <w:pPr>
        <w:tabs>
          <w:tab w:val="left" w:pos="7560"/>
        </w:tabs>
        <w:rPr>
          <w:lang w:val="ru-RU"/>
        </w:rPr>
      </w:pPr>
      <w:r w:rsidRPr="00672537">
        <w:rPr>
          <w:b/>
          <w:color w:val="FF0000"/>
          <w:lang w:val="ru-RU"/>
        </w:rPr>
        <w:t>ВНИМАНИЕ!</w:t>
      </w:r>
      <w:r w:rsidRPr="00672537">
        <w:rPr>
          <w:color w:val="FF0000"/>
          <w:lang w:val="ru-RU"/>
        </w:rPr>
        <w:t xml:space="preserve"> </w:t>
      </w:r>
      <w:r w:rsidRPr="00891C95">
        <w:rPr>
          <w:lang w:val="ru-RU"/>
        </w:rPr>
        <w:t>Если карточка доступна пользователю только на чтение, то он во вкладке «Процессы» не должен видеть никакие кнопки.</w:t>
      </w:r>
    </w:p>
    <w:p w14:paraId="1D5A6985" w14:textId="77777777" w:rsidR="00A8614F" w:rsidRDefault="00A8614F" w:rsidP="00A8614F">
      <w:pPr>
        <w:pStyle w:val="afd"/>
        <w:rPr>
          <w:lang w:val="ru-RU"/>
        </w:rPr>
      </w:pPr>
      <w:bookmarkStart w:id="223" w:name="_Ref496694557"/>
      <w:r w:rsidRPr="00672537">
        <w:rPr>
          <w:lang w:val="ru-RU"/>
        </w:rPr>
        <w:t xml:space="preserve">Таблица </w:t>
      </w:r>
      <w:r>
        <w:fldChar w:fldCharType="begin"/>
      </w:r>
      <w:r w:rsidRPr="00672537">
        <w:rPr>
          <w:lang w:val="ru-RU"/>
        </w:rPr>
        <w:instrText xml:space="preserve"> </w:instrText>
      </w:r>
      <w:r>
        <w:instrText>SEQ</w:instrText>
      </w:r>
      <w:r w:rsidRPr="00672537">
        <w:rPr>
          <w:lang w:val="ru-RU"/>
        </w:rPr>
        <w:instrText xml:space="preserve"> Таблица \* </w:instrText>
      </w:r>
      <w:r>
        <w:instrText>ARABIC</w:instrText>
      </w:r>
      <w:r w:rsidRPr="00672537">
        <w:rPr>
          <w:lang w:val="ru-RU"/>
        </w:rPr>
        <w:instrText xml:space="preserve"> </w:instrText>
      </w:r>
      <w:r>
        <w:fldChar w:fldCharType="separate"/>
      </w:r>
      <w:r w:rsidRPr="00370B02">
        <w:rPr>
          <w:noProof/>
          <w:lang w:val="ru-RU"/>
        </w:rPr>
        <w:t>6</w:t>
      </w:r>
      <w:r>
        <w:fldChar w:fldCharType="end"/>
      </w:r>
      <w:bookmarkEnd w:id="223"/>
      <w:r>
        <w:rPr>
          <w:lang w:val="ru-RU"/>
        </w:rPr>
        <w:t xml:space="preserve"> </w:t>
      </w:r>
      <w:r w:rsidRPr="00672537">
        <w:rPr>
          <w:lang w:val="ru-RU"/>
        </w:rPr>
        <w:t>Доступность кнопок в зависимости от роли пользователя и состояния процесса</w:t>
      </w:r>
      <w:r w:rsidRPr="00672537">
        <w:rPr>
          <w:lang w:val="ru-RU"/>
        </w:rPr>
        <w:tab/>
      </w:r>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4495"/>
        <w:gridCol w:w="1350"/>
        <w:gridCol w:w="1080"/>
      </w:tblGrid>
      <w:tr w:rsidR="00A8614F" w:rsidRPr="00A0535F" w14:paraId="12846458" w14:textId="77777777" w:rsidTr="00A8614F">
        <w:trPr>
          <w:trHeight w:val="287"/>
          <w:tblHeader/>
        </w:trPr>
        <w:tc>
          <w:tcPr>
            <w:tcW w:w="2160" w:type="dxa"/>
          </w:tcPr>
          <w:p w14:paraId="308ECFB6" w14:textId="77777777" w:rsidR="00A8614F" w:rsidRPr="00672537" w:rsidRDefault="00A8614F" w:rsidP="00A8614F">
            <w:pPr>
              <w:spacing w:after="0"/>
              <w:ind w:firstLine="0"/>
              <w:rPr>
                <w:b/>
                <w:sz w:val="20"/>
                <w:szCs w:val="20"/>
              </w:rPr>
            </w:pPr>
            <w:r w:rsidRPr="00672537">
              <w:rPr>
                <w:b/>
                <w:sz w:val="20"/>
                <w:szCs w:val="20"/>
              </w:rPr>
              <w:t>Состояние процесса</w:t>
            </w:r>
          </w:p>
        </w:tc>
        <w:tc>
          <w:tcPr>
            <w:tcW w:w="4495" w:type="dxa"/>
          </w:tcPr>
          <w:p w14:paraId="71C33C07" w14:textId="77777777" w:rsidR="00A8614F" w:rsidRPr="00672537" w:rsidRDefault="00A8614F" w:rsidP="00A8614F">
            <w:pPr>
              <w:spacing w:after="0"/>
              <w:ind w:firstLine="0"/>
              <w:rPr>
                <w:b/>
                <w:sz w:val="20"/>
                <w:szCs w:val="20"/>
              </w:rPr>
            </w:pPr>
            <w:r w:rsidRPr="00672537">
              <w:rPr>
                <w:b/>
                <w:sz w:val="20"/>
                <w:szCs w:val="20"/>
              </w:rPr>
              <w:t>Кнопка</w:t>
            </w:r>
          </w:p>
        </w:tc>
        <w:tc>
          <w:tcPr>
            <w:tcW w:w="1350" w:type="dxa"/>
          </w:tcPr>
          <w:p w14:paraId="69E2BA3F" w14:textId="77777777" w:rsidR="00A8614F" w:rsidRPr="00672537" w:rsidRDefault="00A8614F" w:rsidP="00A8614F">
            <w:pPr>
              <w:spacing w:after="0"/>
              <w:ind w:firstLine="0"/>
              <w:rPr>
                <w:b/>
                <w:sz w:val="20"/>
                <w:szCs w:val="20"/>
              </w:rPr>
            </w:pPr>
            <w:r w:rsidRPr="00672537">
              <w:rPr>
                <w:b/>
                <w:sz w:val="20"/>
                <w:szCs w:val="20"/>
              </w:rPr>
              <w:t>Инициатор процесса</w:t>
            </w:r>
          </w:p>
        </w:tc>
        <w:tc>
          <w:tcPr>
            <w:tcW w:w="1080" w:type="dxa"/>
          </w:tcPr>
          <w:p w14:paraId="3A0FFDB2" w14:textId="77777777" w:rsidR="00A8614F" w:rsidRPr="00672537" w:rsidRDefault="00A8614F" w:rsidP="00A8614F">
            <w:pPr>
              <w:spacing w:after="0"/>
              <w:ind w:firstLine="0"/>
              <w:rPr>
                <w:b/>
                <w:sz w:val="20"/>
                <w:szCs w:val="20"/>
              </w:rPr>
            </w:pPr>
            <w:r w:rsidRPr="00672537">
              <w:rPr>
                <w:b/>
                <w:sz w:val="20"/>
                <w:szCs w:val="20"/>
              </w:rPr>
              <w:t>Участник процесса</w:t>
            </w:r>
          </w:p>
        </w:tc>
      </w:tr>
      <w:tr w:rsidR="00A8614F" w:rsidRPr="00A0535F" w14:paraId="2B02FA5F" w14:textId="77777777" w:rsidTr="00A8614F">
        <w:trPr>
          <w:trHeight w:val="70"/>
        </w:trPr>
        <w:tc>
          <w:tcPr>
            <w:tcW w:w="2160" w:type="dxa"/>
            <w:vMerge w:val="restart"/>
          </w:tcPr>
          <w:p w14:paraId="7C0A2CCD" w14:textId="77777777" w:rsidR="00A8614F" w:rsidRPr="00672537" w:rsidRDefault="00A8614F" w:rsidP="00A8614F">
            <w:pPr>
              <w:ind w:firstLine="0"/>
              <w:rPr>
                <w:sz w:val="20"/>
                <w:szCs w:val="20"/>
              </w:rPr>
            </w:pPr>
            <w:r w:rsidRPr="00672537">
              <w:rPr>
                <w:sz w:val="20"/>
                <w:szCs w:val="20"/>
              </w:rPr>
              <w:t>Проект</w:t>
            </w:r>
          </w:p>
        </w:tc>
        <w:tc>
          <w:tcPr>
            <w:tcW w:w="4495" w:type="dxa"/>
          </w:tcPr>
          <w:p w14:paraId="2D65B474" w14:textId="77777777" w:rsidR="00A8614F" w:rsidRPr="00672537" w:rsidRDefault="00A8614F" w:rsidP="00A8614F">
            <w:pPr>
              <w:spacing w:after="0"/>
              <w:ind w:firstLine="0"/>
              <w:rPr>
                <w:sz w:val="20"/>
                <w:szCs w:val="20"/>
              </w:rPr>
            </w:pPr>
            <w:r w:rsidRPr="00672537">
              <w:rPr>
                <w:sz w:val="20"/>
                <w:szCs w:val="20"/>
              </w:rPr>
              <w:t>Создать повторно</w:t>
            </w:r>
          </w:p>
        </w:tc>
        <w:tc>
          <w:tcPr>
            <w:tcW w:w="1350" w:type="dxa"/>
          </w:tcPr>
          <w:p w14:paraId="31C882E9" w14:textId="77777777" w:rsidR="00A8614F" w:rsidRPr="00672537" w:rsidRDefault="00A8614F" w:rsidP="00A8614F">
            <w:pPr>
              <w:ind w:firstLine="0"/>
              <w:jc w:val="center"/>
              <w:rPr>
                <w:sz w:val="20"/>
                <w:szCs w:val="20"/>
              </w:rPr>
            </w:pPr>
            <w:r w:rsidRPr="00672537">
              <w:rPr>
                <w:sz w:val="20"/>
                <w:szCs w:val="20"/>
              </w:rPr>
              <w:t>-</w:t>
            </w:r>
          </w:p>
        </w:tc>
        <w:tc>
          <w:tcPr>
            <w:tcW w:w="1080" w:type="dxa"/>
          </w:tcPr>
          <w:p w14:paraId="7452E408" w14:textId="77777777" w:rsidR="00A8614F" w:rsidRPr="00672537" w:rsidRDefault="00A8614F" w:rsidP="00A8614F">
            <w:pPr>
              <w:ind w:firstLine="0"/>
              <w:jc w:val="center"/>
              <w:rPr>
                <w:sz w:val="20"/>
                <w:szCs w:val="20"/>
              </w:rPr>
            </w:pPr>
            <w:r w:rsidRPr="00672537">
              <w:rPr>
                <w:sz w:val="20"/>
                <w:szCs w:val="20"/>
              </w:rPr>
              <w:t>-</w:t>
            </w:r>
          </w:p>
        </w:tc>
      </w:tr>
      <w:tr w:rsidR="00A8614F" w:rsidRPr="00A0535F" w14:paraId="4C256325" w14:textId="77777777" w:rsidTr="00A8614F">
        <w:trPr>
          <w:trHeight w:val="70"/>
        </w:trPr>
        <w:tc>
          <w:tcPr>
            <w:tcW w:w="2160" w:type="dxa"/>
            <w:vMerge/>
          </w:tcPr>
          <w:p w14:paraId="2C4BE4E8" w14:textId="77777777" w:rsidR="00A8614F" w:rsidRPr="00672537" w:rsidRDefault="00A8614F" w:rsidP="00A8614F">
            <w:pPr>
              <w:ind w:firstLine="0"/>
              <w:rPr>
                <w:sz w:val="20"/>
                <w:szCs w:val="20"/>
              </w:rPr>
            </w:pPr>
          </w:p>
        </w:tc>
        <w:tc>
          <w:tcPr>
            <w:tcW w:w="4495" w:type="dxa"/>
          </w:tcPr>
          <w:p w14:paraId="76995C50" w14:textId="77777777" w:rsidR="00A8614F" w:rsidRPr="00672537" w:rsidRDefault="00A8614F" w:rsidP="00A8614F">
            <w:pPr>
              <w:ind w:firstLine="0"/>
              <w:rPr>
                <w:sz w:val="20"/>
                <w:szCs w:val="20"/>
              </w:rPr>
            </w:pPr>
            <w:r w:rsidRPr="00672537">
              <w:rPr>
                <w:sz w:val="20"/>
                <w:szCs w:val="20"/>
              </w:rPr>
              <w:t>Отозвать</w:t>
            </w:r>
          </w:p>
        </w:tc>
        <w:tc>
          <w:tcPr>
            <w:tcW w:w="1350" w:type="dxa"/>
          </w:tcPr>
          <w:p w14:paraId="74776691" w14:textId="77777777" w:rsidR="00A8614F" w:rsidRPr="00672537" w:rsidRDefault="00A8614F" w:rsidP="00A8614F">
            <w:pPr>
              <w:ind w:firstLine="0"/>
              <w:jc w:val="center"/>
              <w:rPr>
                <w:sz w:val="20"/>
                <w:szCs w:val="20"/>
              </w:rPr>
            </w:pPr>
            <w:r w:rsidRPr="00672537">
              <w:rPr>
                <w:sz w:val="20"/>
                <w:szCs w:val="20"/>
              </w:rPr>
              <w:t>-</w:t>
            </w:r>
          </w:p>
        </w:tc>
        <w:tc>
          <w:tcPr>
            <w:tcW w:w="1080" w:type="dxa"/>
          </w:tcPr>
          <w:p w14:paraId="23A6AC1C" w14:textId="77777777" w:rsidR="00A8614F" w:rsidRPr="00672537" w:rsidRDefault="00A8614F" w:rsidP="00A8614F">
            <w:pPr>
              <w:ind w:firstLine="0"/>
              <w:jc w:val="center"/>
              <w:rPr>
                <w:sz w:val="20"/>
                <w:szCs w:val="20"/>
              </w:rPr>
            </w:pPr>
            <w:r w:rsidRPr="00672537">
              <w:rPr>
                <w:sz w:val="20"/>
                <w:szCs w:val="20"/>
              </w:rPr>
              <w:t>-</w:t>
            </w:r>
          </w:p>
        </w:tc>
      </w:tr>
      <w:tr w:rsidR="00A8614F" w:rsidRPr="00A0535F" w14:paraId="7C7E7DCF" w14:textId="77777777" w:rsidTr="00A8614F">
        <w:tc>
          <w:tcPr>
            <w:tcW w:w="2160" w:type="dxa"/>
            <w:vMerge/>
          </w:tcPr>
          <w:p w14:paraId="51596C64" w14:textId="77777777" w:rsidR="00A8614F" w:rsidRPr="00672537" w:rsidRDefault="00A8614F" w:rsidP="00A8614F">
            <w:pPr>
              <w:ind w:firstLine="0"/>
              <w:rPr>
                <w:sz w:val="20"/>
                <w:szCs w:val="20"/>
              </w:rPr>
            </w:pPr>
          </w:p>
        </w:tc>
        <w:tc>
          <w:tcPr>
            <w:tcW w:w="4495" w:type="dxa"/>
          </w:tcPr>
          <w:p w14:paraId="6EA00C05" w14:textId="77777777" w:rsidR="00A8614F" w:rsidRPr="00672537" w:rsidRDefault="00A8614F" w:rsidP="00A8614F">
            <w:pPr>
              <w:ind w:firstLine="0"/>
              <w:rPr>
                <w:sz w:val="20"/>
                <w:szCs w:val="20"/>
              </w:rPr>
            </w:pPr>
            <w:r w:rsidRPr="00672537">
              <w:rPr>
                <w:sz w:val="20"/>
                <w:szCs w:val="20"/>
              </w:rPr>
              <w:t>Удалить</w:t>
            </w:r>
          </w:p>
        </w:tc>
        <w:tc>
          <w:tcPr>
            <w:tcW w:w="1350" w:type="dxa"/>
          </w:tcPr>
          <w:p w14:paraId="0CFA17E7" w14:textId="77777777" w:rsidR="00A8614F" w:rsidRPr="00672537" w:rsidRDefault="00A8614F" w:rsidP="00A8614F">
            <w:pPr>
              <w:ind w:firstLine="0"/>
              <w:jc w:val="center"/>
              <w:rPr>
                <w:sz w:val="20"/>
                <w:szCs w:val="20"/>
              </w:rPr>
            </w:pPr>
            <w:r w:rsidRPr="00672537">
              <w:rPr>
                <w:sz w:val="20"/>
                <w:szCs w:val="20"/>
              </w:rPr>
              <w:t>+</w:t>
            </w:r>
          </w:p>
        </w:tc>
        <w:tc>
          <w:tcPr>
            <w:tcW w:w="1080" w:type="dxa"/>
          </w:tcPr>
          <w:p w14:paraId="7173A499" w14:textId="77777777" w:rsidR="00A8614F" w:rsidRPr="00672537" w:rsidRDefault="00A8614F" w:rsidP="00A8614F">
            <w:pPr>
              <w:ind w:firstLine="0"/>
              <w:jc w:val="center"/>
              <w:rPr>
                <w:sz w:val="20"/>
                <w:szCs w:val="20"/>
              </w:rPr>
            </w:pPr>
            <w:r w:rsidRPr="00672537">
              <w:rPr>
                <w:sz w:val="20"/>
                <w:szCs w:val="20"/>
              </w:rPr>
              <w:t>-</w:t>
            </w:r>
          </w:p>
        </w:tc>
      </w:tr>
      <w:tr w:rsidR="00A8614F" w:rsidRPr="00A0535F" w14:paraId="532F99DF" w14:textId="77777777" w:rsidTr="00A8614F">
        <w:trPr>
          <w:trHeight w:val="64"/>
        </w:trPr>
        <w:tc>
          <w:tcPr>
            <w:tcW w:w="2160" w:type="dxa"/>
            <w:vMerge/>
          </w:tcPr>
          <w:p w14:paraId="1BAD74B3" w14:textId="77777777" w:rsidR="00A8614F" w:rsidRPr="00672537" w:rsidRDefault="00A8614F" w:rsidP="00A8614F">
            <w:pPr>
              <w:ind w:firstLine="0"/>
              <w:rPr>
                <w:sz w:val="20"/>
                <w:szCs w:val="20"/>
              </w:rPr>
            </w:pPr>
          </w:p>
        </w:tc>
        <w:tc>
          <w:tcPr>
            <w:tcW w:w="4495" w:type="dxa"/>
          </w:tcPr>
          <w:p w14:paraId="6862AC4D" w14:textId="77777777" w:rsidR="00A8614F" w:rsidRPr="00672537" w:rsidRDefault="00A8614F" w:rsidP="00A8614F">
            <w:pPr>
              <w:ind w:firstLine="0"/>
              <w:rPr>
                <w:sz w:val="20"/>
                <w:szCs w:val="20"/>
                <w:lang w:val="ru-RU"/>
              </w:rPr>
            </w:pPr>
            <w:r w:rsidRPr="00672537">
              <w:rPr>
                <w:sz w:val="20"/>
                <w:szCs w:val="20"/>
                <w:lang w:val="ru-RU"/>
              </w:rPr>
              <w:t>Печать листа согласования</w:t>
            </w:r>
          </w:p>
          <w:p w14:paraId="2C78E56F" w14:textId="77777777" w:rsidR="00A8614F" w:rsidRPr="00672537" w:rsidRDefault="00A8614F" w:rsidP="00A8614F">
            <w:pPr>
              <w:ind w:firstLine="0"/>
              <w:rPr>
                <w:sz w:val="20"/>
                <w:szCs w:val="20"/>
                <w:lang w:val="ru-RU"/>
              </w:rPr>
            </w:pPr>
            <w:r w:rsidRPr="00672537">
              <w:rPr>
                <w:sz w:val="20"/>
                <w:szCs w:val="20"/>
                <w:lang w:val="ru-RU"/>
              </w:rPr>
              <w:t>Печать маршрута документа</w:t>
            </w:r>
          </w:p>
        </w:tc>
        <w:tc>
          <w:tcPr>
            <w:tcW w:w="1350" w:type="dxa"/>
          </w:tcPr>
          <w:p w14:paraId="35069689" w14:textId="77777777" w:rsidR="00A8614F" w:rsidRPr="00672537" w:rsidRDefault="00A8614F" w:rsidP="00A8614F">
            <w:pPr>
              <w:ind w:firstLine="0"/>
              <w:jc w:val="center"/>
              <w:rPr>
                <w:sz w:val="20"/>
                <w:szCs w:val="20"/>
              </w:rPr>
            </w:pPr>
            <w:r w:rsidRPr="00672537">
              <w:rPr>
                <w:sz w:val="20"/>
                <w:szCs w:val="20"/>
              </w:rPr>
              <w:t>-</w:t>
            </w:r>
          </w:p>
        </w:tc>
        <w:tc>
          <w:tcPr>
            <w:tcW w:w="1080" w:type="dxa"/>
          </w:tcPr>
          <w:p w14:paraId="58C9DCFC" w14:textId="77777777" w:rsidR="00A8614F" w:rsidRPr="00672537" w:rsidRDefault="00A8614F" w:rsidP="00A8614F">
            <w:pPr>
              <w:ind w:firstLine="0"/>
              <w:jc w:val="center"/>
              <w:rPr>
                <w:sz w:val="20"/>
                <w:szCs w:val="20"/>
              </w:rPr>
            </w:pPr>
            <w:r w:rsidRPr="00672537">
              <w:rPr>
                <w:sz w:val="20"/>
                <w:szCs w:val="20"/>
              </w:rPr>
              <w:t>-</w:t>
            </w:r>
          </w:p>
        </w:tc>
      </w:tr>
      <w:tr w:rsidR="00A8614F" w:rsidRPr="00A0535F" w14:paraId="755C04E5" w14:textId="77777777" w:rsidTr="00A8614F">
        <w:tc>
          <w:tcPr>
            <w:tcW w:w="2160" w:type="dxa"/>
            <w:vMerge w:val="restart"/>
          </w:tcPr>
          <w:p w14:paraId="642ED02F" w14:textId="77777777" w:rsidR="00A8614F" w:rsidRPr="00672537" w:rsidRDefault="00A8614F" w:rsidP="00A8614F">
            <w:pPr>
              <w:ind w:firstLine="0"/>
              <w:rPr>
                <w:sz w:val="20"/>
                <w:szCs w:val="20"/>
              </w:rPr>
            </w:pPr>
            <w:r w:rsidRPr="00672537">
              <w:rPr>
                <w:sz w:val="20"/>
                <w:szCs w:val="20"/>
              </w:rPr>
              <w:t>В работе</w:t>
            </w:r>
          </w:p>
          <w:p w14:paraId="72F5828C" w14:textId="77777777" w:rsidR="00A8614F" w:rsidRPr="00672537" w:rsidRDefault="00A8614F" w:rsidP="00A8614F">
            <w:pPr>
              <w:ind w:firstLine="0"/>
              <w:rPr>
                <w:sz w:val="20"/>
                <w:szCs w:val="20"/>
              </w:rPr>
            </w:pPr>
          </w:p>
        </w:tc>
        <w:tc>
          <w:tcPr>
            <w:tcW w:w="4495" w:type="dxa"/>
          </w:tcPr>
          <w:p w14:paraId="4F9E2F24" w14:textId="77777777" w:rsidR="00A8614F" w:rsidRPr="00672537" w:rsidRDefault="00A8614F" w:rsidP="00A8614F">
            <w:pPr>
              <w:ind w:firstLine="0"/>
              <w:rPr>
                <w:sz w:val="20"/>
                <w:szCs w:val="20"/>
              </w:rPr>
            </w:pPr>
            <w:commentRangeStart w:id="224"/>
            <w:commentRangeStart w:id="225"/>
            <w:r w:rsidRPr="00672537">
              <w:rPr>
                <w:sz w:val="20"/>
                <w:szCs w:val="20"/>
              </w:rPr>
              <w:t>Создать повторно</w:t>
            </w:r>
            <w:commentRangeEnd w:id="224"/>
            <w:r w:rsidRPr="00672537">
              <w:rPr>
                <w:sz w:val="20"/>
                <w:szCs w:val="20"/>
              </w:rPr>
              <w:commentReference w:id="224"/>
            </w:r>
            <w:commentRangeEnd w:id="225"/>
            <w:r w:rsidRPr="00672537">
              <w:rPr>
                <w:sz w:val="20"/>
                <w:szCs w:val="20"/>
              </w:rPr>
              <w:commentReference w:id="225"/>
            </w:r>
          </w:p>
        </w:tc>
        <w:tc>
          <w:tcPr>
            <w:tcW w:w="1350" w:type="dxa"/>
          </w:tcPr>
          <w:p w14:paraId="028362B5" w14:textId="77777777" w:rsidR="00A8614F" w:rsidRPr="00672537" w:rsidRDefault="00A8614F" w:rsidP="00A8614F">
            <w:pPr>
              <w:ind w:firstLine="0"/>
              <w:jc w:val="center"/>
              <w:rPr>
                <w:sz w:val="20"/>
                <w:szCs w:val="20"/>
              </w:rPr>
            </w:pPr>
            <w:r w:rsidRPr="00672537">
              <w:rPr>
                <w:sz w:val="20"/>
                <w:szCs w:val="20"/>
              </w:rPr>
              <w:t>+</w:t>
            </w:r>
          </w:p>
        </w:tc>
        <w:tc>
          <w:tcPr>
            <w:tcW w:w="1080" w:type="dxa"/>
          </w:tcPr>
          <w:p w14:paraId="056E5914" w14:textId="77777777" w:rsidR="00A8614F" w:rsidRPr="00672537" w:rsidRDefault="00A8614F" w:rsidP="00A8614F">
            <w:pPr>
              <w:ind w:firstLine="0"/>
              <w:jc w:val="center"/>
              <w:rPr>
                <w:sz w:val="20"/>
                <w:szCs w:val="20"/>
              </w:rPr>
            </w:pPr>
            <w:r w:rsidRPr="00672537">
              <w:rPr>
                <w:sz w:val="20"/>
                <w:szCs w:val="20"/>
              </w:rPr>
              <w:t>-</w:t>
            </w:r>
          </w:p>
        </w:tc>
      </w:tr>
      <w:tr w:rsidR="00A8614F" w:rsidRPr="00A0535F" w14:paraId="7F5296F1" w14:textId="77777777" w:rsidTr="00A8614F">
        <w:tc>
          <w:tcPr>
            <w:tcW w:w="2160" w:type="dxa"/>
            <w:vMerge/>
          </w:tcPr>
          <w:p w14:paraId="6634B19A" w14:textId="77777777" w:rsidR="00A8614F" w:rsidRPr="00672537" w:rsidRDefault="00A8614F" w:rsidP="00A8614F">
            <w:pPr>
              <w:ind w:firstLine="0"/>
              <w:rPr>
                <w:sz w:val="20"/>
                <w:szCs w:val="20"/>
              </w:rPr>
            </w:pPr>
          </w:p>
        </w:tc>
        <w:tc>
          <w:tcPr>
            <w:tcW w:w="4495" w:type="dxa"/>
          </w:tcPr>
          <w:p w14:paraId="0E8E4B92" w14:textId="77777777" w:rsidR="00A8614F" w:rsidRPr="00672537" w:rsidRDefault="00A8614F" w:rsidP="00A8614F">
            <w:pPr>
              <w:ind w:firstLine="0"/>
              <w:rPr>
                <w:sz w:val="20"/>
                <w:szCs w:val="20"/>
              </w:rPr>
            </w:pPr>
            <w:r w:rsidRPr="00672537">
              <w:rPr>
                <w:sz w:val="20"/>
                <w:szCs w:val="20"/>
              </w:rPr>
              <w:t>Отозвать</w:t>
            </w:r>
          </w:p>
        </w:tc>
        <w:tc>
          <w:tcPr>
            <w:tcW w:w="1350" w:type="dxa"/>
          </w:tcPr>
          <w:p w14:paraId="03F5E5BA" w14:textId="77777777" w:rsidR="00A8614F" w:rsidRPr="00672537" w:rsidRDefault="00A8614F" w:rsidP="00A8614F">
            <w:pPr>
              <w:ind w:firstLine="0"/>
              <w:jc w:val="center"/>
              <w:rPr>
                <w:sz w:val="20"/>
                <w:szCs w:val="20"/>
              </w:rPr>
            </w:pPr>
            <w:r w:rsidRPr="00672537">
              <w:rPr>
                <w:sz w:val="20"/>
                <w:szCs w:val="20"/>
              </w:rPr>
              <w:t>+</w:t>
            </w:r>
          </w:p>
        </w:tc>
        <w:tc>
          <w:tcPr>
            <w:tcW w:w="1080" w:type="dxa"/>
          </w:tcPr>
          <w:p w14:paraId="0B7AC134" w14:textId="77777777" w:rsidR="00A8614F" w:rsidRPr="00672537" w:rsidRDefault="00A8614F" w:rsidP="00A8614F">
            <w:pPr>
              <w:ind w:firstLine="0"/>
              <w:jc w:val="center"/>
              <w:rPr>
                <w:sz w:val="20"/>
                <w:szCs w:val="20"/>
              </w:rPr>
            </w:pPr>
            <w:r w:rsidRPr="00672537">
              <w:rPr>
                <w:sz w:val="20"/>
                <w:szCs w:val="20"/>
              </w:rPr>
              <w:t>-</w:t>
            </w:r>
          </w:p>
        </w:tc>
      </w:tr>
      <w:tr w:rsidR="00A8614F" w:rsidRPr="00A0535F" w14:paraId="328DB7C1" w14:textId="77777777" w:rsidTr="00A8614F">
        <w:tc>
          <w:tcPr>
            <w:tcW w:w="2160" w:type="dxa"/>
            <w:vMerge/>
          </w:tcPr>
          <w:p w14:paraId="1E759E74" w14:textId="77777777" w:rsidR="00A8614F" w:rsidRPr="00672537" w:rsidRDefault="00A8614F" w:rsidP="00A8614F">
            <w:pPr>
              <w:ind w:firstLine="0"/>
              <w:rPr>
                <w:sz w:val="20"/>
                <w:szCs w:val="20"/>
              </w:rPr>
            </w:pPr>
          </w:p>
        </w:tc>
        <w:tc>
          <w:tcPr>
            <w:tcW w:w="4495" w:type="dxa"/>
          </w:tcPr>
          <w:p w14:paraId="214C8835" w14:textId="77777777" w:rsidR="00A8614F" w:rsidRPr="00672537" w:rsidRDefault="00A8614F" w:rsidP="00A8614F">
            <w:pPr>
              <w:ind w:firstLine="0"/>
              <w:rPr>
                <w:sz w:val="20"/>
                <w:szCs w:val="20"/>
              </w:rPr>
            </w:pPr>
            <w:r w:rsidRPr="00672537">
              <w:rPr>
                <w:sz w:val="20"/>
                <w:szCs w:val="20"/>
              </w:rPr>
              <w:t>Удалить</w:t>
            </w:r>
          </w:p>
        </w:tc>
        <w:tc>
          <w:tcPr>
            <w:tcW w:w="1350" w:type="dxa"/>
          </w:tcPr>
          <w:p w14:paraId="10121859" w14:textId="77777777" w:rsidR="00A8614F" w:rsidRPr="00672537" w:rsidRDefault="00A8614F" w:rsidP="00A8614F">
            <w:pPr>
              <w:ind w:firstLine="0"/>
              <w:jc w:val="center"/>
              <w:rPr>
                <w:sz w:val="20"/>
                <w:szCs w:val="20"/>
              </w:rPr>
            </w:pPr>
            <w:r w:rsidRPr="00672537">
              <w:rPr>
                <w:sz w:val="20"/>
                <w:szCs w:val="20"/>
              </w:rPr>
              <w:t>-</w:t>
            </w:r>
          </w:p>
        </w:tc>
        <w:tc>
          <w:tcPr>
            <w:tcW w:w="1080" w:type="dxa"/>
          </w:tcPr>
          <w:p w14:paraId="213CBF90" w14:textId="77777777" w:rsidR="00A8614F" w:rsidRPr="00672537" w:rsidRDefault="00A8614F" w:rsidP="00A8614F">
            <w:pPr>
              <w:ind w:firstLine="0"/>
              <w:jc w:val="center"/>
              <w:rPr>
                <w:sz w:val="20"/>
                <w:szCs w:val="20"/>
              </w:rPr>
            </w:pPr>
            <w:r w:rsidRPr="00672537">
              <w:rPr>
                <w:sz w:val="20"/>
                <w:szCs w:val="20"/>
              </w:rPr>
              <w:t>-</w:t>
            </w:r>
          </w:p>
        </w:tc>
      </w:tr>
      <w:tr w:rsidR="00A8614F" w:rsidRPr="00A0535F" w14:paraId="4DF39C67" w14:textId="77777777" w:rsidTr="00A8614F">
        <w:trPr>
          <w:trHeight w:val="440"/>
        </w:trPr>
        <w:tc>
          <w:tcPr>
            <w:tcW w:w="2160" w:type="dxa"/>
            <w:vMerge/>
          </w:tcPr>
          <w:p w14:paraId="01CF22AF" w14:textId="77777777" w:rsidR="00A8614F" w:rsidRPr="00672537" w:rsidRDefault="00A8614F" w:rsidP="00A8614F">
            <w:pPr>
              <w:ind w:firstLine="0"/>
              <w:rPr>
                <w:sz w:val="20"/>
                <w:szCs w:val="20"/>
              </w:rPr>
            </w:pPr>
          </w:p>
        </w:tc>
        <w:tc>
          <w:tcPr>
            <w:tcW w:w="4495" w:type="dxa"/>
          </w:tcPr>
          <w:p w14:paraId="02725690" w14:textId="77777777" w:rsidR="00A8614F" w:rsidRPr="00672537" w:rsidRDefault="00A8614F" w:rsidP="00A8614F">
            <w:pPr>
              <w:ind w:firstLine="0"/>
              <w:rPr>
                <w:sz w:val="20"/>
                <w:szCs w:val="20"/>
                <w:lang w:val="ru-RU"/>
              </w:rPr>
            </w:pPr>
            <w:r w:rsidRPr="00672537">
              <w:rPr>
                <w:sz w:val="20"/>
                <w:szCs w:val="20"/>
                <w:lang w:val="ru-RU"/>
              </w:rPr>
              <w:t>Печать листа согласования</w:t>
            </w:r>
          </w:p>
          <w:p w14:paraId="776F94A0" w14:textId="77777777" w:rsidR="00A8614F" w:rsidRPr="00672537" w:rsidRDefault="00A8614F" w:rsidP="00A8614F">
            <w:pPr>
              <w:ind w:firstLine="0"/>
              <w:rPr>
                <w:sz w:val="20"/>
                <w:szCs w:val="20"/>
                <w:lang w:val="ru-RU"/>
              </w:rPr>
            </w:pPr>
            <w:r w:rsidRPr="00672537">
              <w:rPr>
                <w:sz w:val="20"/>
                <w:szCs w:val="20"/>
                <w:lang w:val="ru-RU"/>
              </w:rPr>
              <w:t>Печать маршрута документа</w:t>
            </w:r>
          </w:p>
        </w:tc>
        <w:tc>
          <w:tcPr>
            <w:tcW w:w="1350" w:type="dxa"/>
          </w:tcPr>
          <w:p w14:paraId="0EA5A573" w14:textId="77777777" w:rsidR="00A8614F" w:rsidRPr="00672537" w:rsidRDefault="00A8614F" w:rsidP="00A8614F">
            <w:pPr>
              <w:ind w:firstLine="0"/>
              <w:jc w:val="center"/>
              <w:rPr>
                <w:sz w:val="20"/>
                <w:szCs w:val="20"/>
              </w:rPr>
            </w:pPr>
            <w:r w:rsidRPr="00672537">
              <w:rPr>
                <w:sz w:val="20"/>
                <w:szCs w:val="20"/>
              </w:rPr>
              <w:t>+</w:t>
            </w:r>
          </w:p>
        </w:tc>
        <w:tc>
          <w:tcPr>
            <w:tcW w:w="1080" w:type="dxa"/>
          </w:tcPr>
          <w:p w14:paraId="03C8EB32" w14:textId="77777777" w:rsidR="00A8614F" w:rsidRPr="00672537" w:rsidRDefault="00A8614F" w:rsidP="00A8614F">
            <w:pPr>
              <w:ind w:firstLine="0"/>
              <w:jc w:val="center"/>
              <w:rPr>
                <w:sz w:val="20"/>
                <w:szCs w:val="20"/>
              </w:rPr>
            </w:pPr>
            <w:r w:rsidRPr="00672537">
              <w:rPr>
                <w:sz w:val="20"/>
                <w:szCs w:val="20"/>
              </w:rPr>
              <w:t>+</w:t>
            </w:r>
          </w:p>
        </w:tc>
      </w:tr>
      <w:tr w:rsidR="00A8614F" w:rsidRPr="00A0535F" w14:paraId="0FC89B44" w14:textId="77777777" w:rsidTr="00A8614F">
        <w:tc>
          <w:tcPr>
            <w:tcW w:w="2160" w:type="dxa"/>
            <w:vMerge w:val="restart"/>
          </w:tcPr>
          <w:p w14:paraId="15C400F3" w14:textId="77777777" w:rsidR="00A8614F" w:rsidRPr="00672537" w:rsidRDefault="00A8614F" w:rsidP="00A8614F">
            <w:pPr>
              <w:ind w:firstLine="0"/>
              <w:rPr>
                <w:sz w:val="20"/>
                <w:szCs w:val="20"/>
              </w:rPr>
            </w:pPr>
            <w:r w:rsidRPr="00672537">
              <w:rPr>
                <w:sz w:val="20"/>
                <w:szCs w:val="20"/>
              </w:rPr>
              <w:t>Завершен</w:t>
            </w:r>
          </w:p>
          <w:p w14:paraId="1B65227A" w14:textId="77777777" w:rsidR="00A8614F" w:rsidRPr="00672537" w:rsidRDefault="00A8614F" w:rsidP="00A8614F">
            <w:pPr>
              <w:ind w:firstLine="0"/>
              <w:rPr>
                <w:sz w:val="20"/>
                <w:szCs w:val="20"/>
              </w:rPr>
            </w:pPr>
          </w:p>
          <w:p w14:paraId="11E85EA4" w14:textId="77777777" w:rsidR="00A8614F" w:rsidRPr="00672537" w:rsidRDefault="00A8614F" w:rsidP="00A8614F">
            <w:pPr>
              <w:ind w:firstLine="0"/>
              <w:rPr>
                <w:sz w:val="20"/>
                <w:szCs w:val="20"/>
              </w:rPr>
            </w:pPr>
          </w:p>
          <w:p w14:paraId="1A837586" w14:textId="77777777" w:rsidR="00A8614F" w:rsidRPr="00672537" w:rsidRDefault="00A8614F" w:rsidP="00A8614F">
            <w:pPr>
              <w:ind w:firstLine="0"/>
              <w:rPr>
                <w:sz w:val="20"/>
                <w:szCs w:val="20"/>
              </w:rPr>
            </w:pPr>
          </w:p>
          <w:p w14:paraId="40405525" w14:textId="77777777" w:rsidR="00A8614F" w:rsidRPr="00672537" w:rsidRDefault="00A8614F" w:rsidP="00A8614F">
            <w:pPr>
              <w:ind w:firstLine="0"/>
              <w:rPr>
                <w:sz w:val="20"/>
                <w:szCs w:val="20"/>
              </w:rPr>
            </w:pPr>
          </w:p>
        </w:tc>
        <w:tc>
          <w:tcPr>
            <w:tcW w:w="4495" w:type="dxa"/>
          </w:tcPr>
          <w:p w14:paraId="7F0F4082" w14:textId="77777777" w:rsidR="00A8614F" w:rsidRPr="00672537" w:rsidRDefault="00A8614F" w:rsidP="00A8614F">
            <w:pPr>
              <w:ind w:firstLine="0"/>
              <w:rPr>
                <w:sz w:val="20"/>
                <w:szCs w:val="20"/>
              </w:rPr>
            </w:pPr>
            <w:commentRangeStart w:id="226"/>
            <w:commentRangeStart w:id="227"/>
            <w:commentRangeStart w:id="228"/>
            <w:commentRangeStart w:id="229"/>
            <w:r w:rsidRPr="00672537">
              <w:rPr>
                <w:sz w:val="20"/>
                <w:szCs w:val="20"/>
              </w:rPr>
              <w:t>Создать повторно</w:t>
            </w:r>
            <w:commentRangeEnd w:id="226"/>
            <w:r w:rsidRPr="00672537">
              <w:rPr>
                <w:sz w:val="20"/>
                <w:szCs w:val="20"/>
              </w:rPr>
              <w:commentReference w:id="226"/>
            </w:r>
            <w:commentRangeEnd w:id="227"/>
            <w:commentRangeEnd w:id="228"/>
            <w:commentRangeEnd w:id="229"/>
            <w:r w:rsidRPr="00672537">
              <w:rPr>
                <w:sz w:val="20"/>
                <w:szCs w:val="20"/>
              </w:rPr>
              <w:commentReference w:id="227"/>
            </w:r>
            <w:r w:rsidRPr="00672537">
              <w:rPr>
                <w:sz w:val="20"/>
                <w:szCs w:val="20"/>
              </w:rPr>
              <w:commentReference w:id="228"/>
            </w:r>
            <w:r w:rsidRPr="00672537">
              <w:rPr>
                <w:sz w:val="20"/>
                <w:szCs w:val="20"/>
              </w:rPr>
              <w:commentReference w:id="229"/>
            </w:r>
          </w:p>
        </w:tc>
        <w:tc>
          <w:tcPr>
            <w:tcW w:w="1350" w:type="dxa"/>
          </w:tcPr>
          <w:p w14:paraId="072AB3CA" w14:textId="77777777" w:rsidR="00A8614F" w:rsidRPr="00672537" w:rsidRDefault="00A8614F" w:rsidP="00A8614F">
            <w:pPr>
              <w:ind w:firstLine="0"/>
              <w:jc w:val="center"/>
              <w:rPr>
                <w:sz w:val="20"/>
                <w:szCs w:val="20"/>
              </w:rPr>
            </w:pPr>
            <w:r w:rsidRPr="00672537">
              <w:rPr>
                <w:sz w:val="20"/>
                <w:szCs w:val="20"/>
              </w:rPr>
              <w:t>+</w:t>
            </w:r>
          </w:p>
        </w:tc>
        <w:tc>
          <w:tcPr>
            <w:tcW w:w="1080" w:type="dxa"/>
          </w:tcPr>
          <w:p w14:paraId="0C4009E7" w14:textId="77777777" w:rsidR="00A8614F" w:rsidRPr="00672537" w:rsidRDefault="00A8614F" w:rsidP="00A8614F">
            <w:pPr>
              <w:ind w:firstLine="0"/>
              <w:jc w:val="center"/>
              <w:rPr>
                <w:sz w:val="20"/>
                <w:szCs w:val="20"/>
              </w:rPr>
            </w:pPr>
            <w:r w:rsidRPr="00672537">
              <w:rPr>
                <w:sz w:val="20"/>
                <w:szCs w:val="20"/>
              </w:rPr>
              <w:t>+</w:t>
            </w:r>
          </w:p>
        </w:tc>
      </w:tr>
      <w:tr w:rsidR="00A8614F" w:rsidRPr="00A0535F" w14:paraId="0821394D" w14:textId="77777777" w:rsidTr="00A8614F">
        <w:tc>
          <w:tcPr>
            <w:tcW w:w="2160" w:type="dxa"/>
            <w:vMerge/>
          </w:tcPr>
          <w:p w14:paraId="1DF949F6" w14:textId="77777777" w:rsidR="00A8614F" w:rsidRPr="00672537" w:rsidRDefault="00A8614F" w:rsidP="00A8614F">
            <w:pPr>
              <w:ind w:firstLine="0"/>
              <w:rPr>
                <w:sz w:val="20"/>
                <w:szCs w:val="20"/>
              </w:rPr>
            </w:pPr>
          </w:p>
        </w:tc>
        <w:tc>
          <w:tcPr>
            <w:tcW w:w="4495" w:type="dxa"/>
          </w:tcPr>
          <w:p w14:paraId="7F971610" w14:textId="77777777" w:rsidR="00A8614F" w:rsidRPr="00672537" w:rsidRDefault="00A8614F" w:rsidP="00A8614F">
            <w:pPr>
              <w:ind w:firstLine="0"/>
              <w:rPr>
                <w:sz w:val="20"/>
                <w:szCs w:val="20"/>
              </w:rPr>
            </w:pPr>
            <w:r w:rsidRPr="00672537">
              <w:rPr>
                <w:sz w:val="20"/>
                <w:szCs w:val="20"/>
              </w:rPr>
              <w:t>Отозвать</w:t>
            </w:r>
          </w:p>
        </w:tc>
        <w:tc>
          <w:tcPr>
            <w:tcW w:w="1350" w:type="dxa"/>
          </w:tcPr>
          <w:p w14:paraId="623670C0" w14:textId="77777777" w:rsidR="00A8614F" w:rsidRPr="00672537" w:rsidRDefault="00A8614F" w:rsidP="00A8614F">
            <w:pPr>
              <w:ind w:firstLine="0"/>
              <w:jc w:val="center"/>
              <w:rPr>
                <w:sz w:val="20"/>
                <w:szCs w:val="20"/>
              </w:rPr>
            </w:pPr>
            <w:r w:rsidRPr="00672537">
              <w:rPr>
                <w:sz w:val="20"/>
                <w:szCs w:val="20"/>
              </w:rPr>
              <w:t>-</w:t>
            </w:r>
          </w:p>
        </w:tc>
        <w:tc>
          <w:tcPr>
            <w:tcW w:w="1080" w:type="dxa"/>
          </w:tcPr>
          <w:p w14:paraId="5D906937" w14:textId="77777777" w:rsidR="00A8614F" w:rsidRPr="00672537" w:rsidRDefault="00A8614F" w:rsidP="00A8614F">
            <w:pPr>
              <w:ind w:firstLine="0"/>
              <w:jc w:val="center"/>
              <w:rPr>
                <w:sz w:val="20"/>
                <w:szCs w:val="20"/>
              </w:rPr>
            </w:pPr>
            <w:r w:rsidRPr="00672537">
              <w:rPr>
                <w:sz w:val="20"/>
                <w:szCs w:val="20"/>
              </w:rPr>
              <w:t>-</w:t>
            </w:r>
          </w:p>
        </w:tc>
      </w:tr>
      <w:tr w:rsidR="00A8614F" w:rsidRPr="00A0535F" w14:paraId="0750E679" w14:textId="77777777" w:rsidTr="00A8614F">
        <w:tc>
          <w:tcPr>
            <w:tcW w:w="2160" w:type="dxa"/>
            <w:vMerge/>
          </w:tcPr>
          <w:p w14:paraId="7D9FFC09" w14:textId="77777777" w:rsidR="00A8614F" w:rsidRPr="00672537" w:rsidRDefault="00A8614F" w:rsidP="00A8614F">
            <w:pPr>
              <w:ind w:firstLine="0"/>
              <w:rPr>
                <w:sz w:val="20"/>
                <w:szCs w:val="20"/>
              </w:rPr>
            </w:pPr>
          </w:p>
        </w:tc>
        <w:tc>
          <w:tcPr>
            <w:tcW w:w="4495" w:type="dxa"/>
          </w:tcPr>
          <w:p w14:paraId="7D94E6E4" w14:textId="77777777" w:rsidR="00A8614F" w:rsidRPr="00672537" w:rsidRDefault="00A8614F" w:rsidP="00A8614F">
            <w:pPr>
              <w:ind w:firstLine="0"/>
              <w:rPr>
                <w:sz w:val="20"/>
                <w:szCs w:val="20"/>
              </w:rPr>
            </w:pPr>
            <w:r w:rsidRPr="00672537">
              <w:rPr>
                <w:sz w:val="20"/>
                <w:szCs w:val="20"/>
              </w:rPr>
              <w:t>Удалить</w:t>
            </w:r>
          </w:p>
        </w:tc>
        <w:tc>
          <w:tcPr>
            <w:tcW w:w="1350" w:type="dxa"/>
          </w:tcPr>
          <w:p w14:paraId="546AC252" w14:textId="77777777" w:rsidR="00A8614F" w:rsidRPr="00672537" w:rsidRDefault="00A8614F" w:rsidP="00A8614F">
            <w:pPr>
              <w:ind w:firstLine="0"/>
              <w:jc w:val="center"/>
              <w:rPr>
                <w:sz w:val="20"/>
                <w:szCs w:val="20"/>
              </w:rPr>
            </w:pPr>
            <w:r w:rsidRPr="00672537">
              <w:rPr>
                <w:sz w:val="20"/>
                <w:szCs w:val="20"/>
              </w:rPr>
              <w:t>-</w:t>
            </w:r>
          </w:p>
        </w:tc>
        <w:tc>
          <w:tcPr>
            <w:tcW w:w="1080" w:type="dxa"/>
          </w:tcPr>
          <w:p w14:paraId="1EADA99E" w14:textId="77777777" w:rsidR="00A8614F" w:rsidRPr="00672537" w:rsidRDefault="00A8614F" w:rsidP="00A8614F">
            <w:pPr>
              <w:ind w:firstLine="0"/>
              <w:jc w:val="center"/>
              <w:rPr>
                <w:sz w:val="20"/>
                <w:szCs w:val="20"/>
              </w:rPr>
            </w:pPr>
            <w:r w:rsidRPr="00672537">
              <w:rPr>
                <w:sz w:val="20"/>
                <w:szCs w:val="20"/>
              </w:rPr>
              <w:t>-</w:t>
            </w:r>
          </w:p>
        </w:tc>
      </w:tr>
      <w:tr w:rsidR="00A8614F" w:rsidRPr="00A0535F" w14:paraId="751EDE4E" w14:textId="77777777" w:rsidTr="00A8614F">
        <w:tc>
          <w:tcPr>
            <w:tcW w:w="2160" w:type="dxa"/>
            <w:vMerge/>
          </w:tcPr>
          <w:p w14:paraId="45A65BCA" w14:textId="77777777" w:rsidR="00A8614F" w:rsidRPr="00672537" w:rsidRDefault="00A8614F" w:rsidP="00A8614F">
            <w:pPr>
              <w:ind w:firstLine="0"/>
              <w:rPr>
                <w:sz w:val="20"/>
                <w:szCs w:val="20"/>
              </w:rPr>
            </w:pPr>
          </w:p>
        </w:tc>
        <w:tc>
          <w:tcPr>
            <w:tcW w:w="4495" w:type="dxa"/>
          </w:tcPr>
          <w:p w14:paraId="1A1C3831" w14:textId="77777777" w:rsidR="00A8614F" w:rsidRPr="00672537" w:rsidRDefault="00A8614F" w:rsidP="00A8614F">
            <w:pPr>
              <w:ind w:firstLine="0"/>
              <w:rPr>
                <w:sz w:val="20"/>
                <w:szCs w:val="20"/>
                <w:lang w:val="ru-RU"/>
              </w:rPr>
            </w:pPr>
            <w:r w:rsidRPr="00672537">
              <w:rPr>
                <w:sz w:val="20"/>
                <w:szCs w:val="20"/>
                <w:lang w:val="ru-RU"/>
              </w:rPr>
              <w:t>Печать листа согласования</w:t>
            </w:r>
          </w:p>
          <w:p w14:paraId="47A4612E" w14:textId="77777777" w:rsidR="00A8614F" w:rsidRPr="00672537" w:rsidRDefault="00A8614F" w:rsidP="00A8614F">
            <w:pPr>
              <w:ind w:firstLine="0"/>
              <w:rPr>
                <w:sz w:val="20"/>
                <w:szCs w:val="20"/>
                <w:lang w:val="ru-RU"/>
              </w:rPr>
            </w:pPr>
            <w:r w:rsidRPr="00672537">
              <w:rPr>
                <w:sz w:val="20"/>
                <w:szCs w:val="20"/>
                <w:lang w:val="ru-RU"/>
              </w:rPr>
              <w:t>Печать маршрута документа</w:t>
            </w:r>
          </w:p>
        </w:tc>
        <w:tc>
          <w:tcPr>
            <w:tcW w:w="1350" w:type="dxa"/>
          </w:tcPr>
          <w:p w14:paraId="0830F017" w14:textId="77777777" w:rsidR="00A8614F" w:rsidRPr="00672537" w:rsidRDefault="00A8614F" w:rsidP="00A8614F">
            <w:pPr>
              <w:ind w:firstLine="0"/>
              <w:jc w:val="center"/>
              <w:rPr>
                <w:sz w:val="20"/>
                <w:szCs w:val="20"/>
              </w:rPr>
            </w:pPr>
            <w:r w:rsidRPr="00672537">
              <w:rPr>
                <w:sz w:val="20"/>
                <w:szCs w:val="20"/>
              </w:rPr>
              <w:t>+</w:t>
            </w:r>
          </w:p>
        </w:tc>
        <w:tc>
          <w:tcPr>
            <w:tcW w:w="1080" w:type="dxa"/>
          </w:tcPr>
          <w:p w14:paraId="587755AE" w14:textId="77777777" w:rsidR="00A8614F" w:rsidRPr="00672537" w:rsidRDefault="00A8614F" w:rsidP="00A8614F">
            <w:pPr>
              <w:ind w:firstLine="0"/>
              <w:jc w:val="center"/>
              <w:rPr>
                <w:sz w:val="20"/>
                <w:szCs w:val="20"/>
              </w:rPr>
            </w:pPr>
            <w:r w:rsidRPr="00672537">
              <w:rPr>
                <w:sz w:val="20"/>
                <w:szCs w:val="20"/>
              </w:rPr>
              <w:t>+</w:t>
            </w:r>
          </w:p>
        </w:tc>
      </w:tr>
      <w:tr w:rsidR="00A8614F" w:rsidRPr="00A0535F" w14:paraId="399D064B" w14:textId="77777777" w:rsidTr="00A8614F">
        <w:tc>
          <w:tcPr>
            <w:tcW w:w="2160" w:type="dxa"/>
            <w:vMerge w:val="restart"/>
          </w:tcPr>
          <w:p w14:paraId="3C435E55" w14:textId="77777777" w:rsidR="00A8614F" w:rsidRPr="00672537" w:rsidRDefault="00A8614F" w:rsidP="00A8614F">
            <w:pPr>
              <w:ind w:firstLine="0"/>
              <w:rPr>
                <w:sz w:val="20"/>
                <w:szCs w:val="20"/>
              </w:rPr>
            </w:pPr>
            <w:r w:rsidRPr="00672537">
              <w:rPr>
                <w:sz w:val="20"/>
                <w:szCs w:val="20"/>
              </w:rPr>
              <w:t>Отозван</w:t>
            </w:r>
          </w:p>
          <w:p w14:paraId="7F86B06D" w14:textId="77777777" w:rsidR="00A8614F" w:rsidRPr="00672537" w:rsidRDefault="00A8614F" w:rsidP="00A8614F">
            <w:pPr>
              <w:ind w:firstLine="0"/>
              <w:rPr>
                <w:sz w:val="20"/>
                <w:szCs w:val="20"/>
              </w:rPr>
            </w:pPr>
          </w:p>
          <w:p w14:paraId="6D2B45B9" w14:textId="77777777" w:rsidR="00A8614F" w:rsidRPr="00672537" w:rsidRDefault="00A8614F" w:rsidP="00A8614F">
            <w:pPr>
              <w:ind w:firstLine="0"/>
              <w:rPr>
                <w:sz w:val="20"/>
                <w:szCs w:val="20"/>
              </w:rPr>
            </w:pPr>
          </w:p>
          <w:p w14:paraId="301EBB6D" w14:textId="77777777" w:rsidR="00A8614F" w:rsidRPr="00672537" w:rsidRDefault="00A8614F" w:rsidP="00A8614F">
            <w:pPr>
              <w:ind w:firstLine="0"/>
              <w:rPr>
                <w:sz w:val="20"/>
                <w:szCs w:val="20"/>
              </w:rPr>
            </w:pPr>
          </w:p>
          <w:p w14:paraId="260909C2" w14:textId="77777777" w:rsidR="00A8614F" w:rsidRPr="00672537" w:rsidRDefault="00A8614F" w:rsidP="00A8614F">
            <w:pPr>
              <w:ind w:firstLine="0"/>
              <w:rPr>
                <w:sz w:val="20"/>
                <w:szCs w:val="20"/>
              </w:rPr>
            </w:pPr>
          </w:p>
        </w:tc>
        <w:tc>
          <w:tcPr>
            <w:tcW w:w="4495" w:type="dxa"/>
          </w:tcPr>
          <w:p w14:paraId="43C8240E" w14:textId="77777777" w:rsidR="00A8614F" w:rsidRPr="00672537" w:rsidRDefault="00A8614F" w:rsidP="00A8614F">
            <w:pPr>
              <w:ind w:firstLine="0"/>
              <w:rPr>
                <w:sz w:val="20"/>
                <w:szCs w:val="20"/>
              </w:rPr>
            </w:pPr>
            <w:r w:rsidRPr="00672537">
              <w:rPr>
                <w:sz w:val="20"/>
                <w:szCs w:val="20"/>
              </w:rPr>
              <w:lastRenderedPageBreak/>
              <w:t>Создать повторно</w:t>
            </w:r>
          </w:p>
        </w:tc>
        <w:tc>
          <w:tcPr>
            <w:tcW w:w="1350" w:type="dxa"/>
          </w:tcPr>
          <w:p w14:paraId="701BF8FC" w14:textId="77777777" w:rsidR="00A8614F" w:rsidRPr="00672537" w:rsidRDefault="00A8614F" w:rsidP="00A8614F">
            <w:pPr>
              <w:ind w:firstLine="0"/>
              <w:jc w:val="center"/>
              <w:rPr>
                <w:sz w:val="20"/>
                <w:szCs w:val="20"/>
              </w:rPr>
            </w:pPr>
            <w:r w:rsidRPr="00672537">
              <w:rPr>
                <w:sz w:val="20"/>
                <w:szCs w:val="20"/>
              </w:rPr>
              <w:t>+</w:t>
            </w:r>
          </w:p>
        </w:tc>
        <w:tc>
          <w:tcPr>
            <w:tcW w:w="1080" w:type="dxa"/>
          </w:tcPr>
          <w:p w14:paraId="7C2BDBD2" w14:textId="77777777" w:rsidR="00A8614F" w:rsidRPr="00672537" w:rsidRDefault="00A8614F" w:rsidP="00A8614F">
            <w:pPr>
              <w:ind w:firstLine="0"/>
              <w:jc w:val="center"/>
              <w:rPr>
                <w:sz w:val="20"/>
                <w:szCs w:val="20"/>
              </w:rPr>
            </w:pPr>
            <w:r w:rsidRPr="00672537">
              <w:rPr>
                <w:sz w:val="20"/>
                <w:szCs w:val="20"/>
              </w:rPr>
              <w:t>-</w:t>
            </w:r>
          </w:p>
        </w:tc>
      </w:tr>
      <w:tr w:rsidR="00A8614F" w:rsidRPr="00A0535F" w14:paraId="1B1D1586" w14:textId="77777777" w:rsidTr="00A8614F">
        <w:tc>
          <w:tcPr>
            <w:tcW w:w="2160" w:type="dxa"/>
            <w:vMerge/>
          </w:tcPr>
          <w:p w14:paraId="58074097" w14:textId="77777777" w:rsidR="00A8614F" w:rsidRPr="00672537" w:rsidRDefault="00A8614F" w:rsidP="00A8614F">
            <w:pPr>
              <w:ind w:firstLine="0"/>
              <w:rPr>
                <w:sz w:val="20"/>
                <w:szCs w:val="20"/>
              </w:rPr>
            </w:pPr>
          </w:p>
        </w:tc>
        <w:tc>
          <w:tcPr>
            <w:tcW w:w="4495" w:type="dxa"/>
          </w:tcPr>
          <w:p w14:paraId="2945B66D" w14:textId="77777777" w:rsidR="00A8614F" w:rsidRPr="00672537" w:rsidRDefault="00A8614F" w:rsidP="00A8614F">
            <w:pPr>
              <w:ind w:firstLine="0"/>
              <w:rPr>
                <w:sz w:val="20"/>
                <w:szCs w:val="20"/>
              </w:rPr>
            </w:pPr>
            <w:r w:rsidRPr="00672537">
              <w:rPr>
                <w:sz w:val="20"/>
                <w:szCs w:val="20"/>
              </w:rPr>
              <w:t>Отозвать</w:t>
            </w:r>
          </w:p>
        </w:tc>
        <w:tc>
          <w:tcPr>
            <w:tcW w:w="1350" w:type="dxa"/>
          </w:tcPr>
          <w:p w14:paraId="727437B4" w14:textId="77777777" w:rsidR="00A8614F" w:rsidRPr="00672537" w:rsidRDefault="00A8614F" w:rsidP="00A8614F">
            <w:pPr>
              <w:ind w:firstLine="0"/>
              <w:jc w:val="center"/>
              <w:rPr>
                <w:sz w:val="20"/>
                <w:szCs w:val="20"/>
              </w:rPr>
            </w:pPr>
            <w:r w:rsidRPr="00672537">
              <w:rPr>
                <w:sz w:val="20"/>
                <w:szCs w:val="20"/>
              </w:rPr>
              <w:t>-</w:t>
            </w:r>
          </w:p>
        </w:tc>
        <w:tc>
          <w:tcPr>
            <w:tcW w:w="1080" w:type="dxa"/>
          </w:tcPr>
          <w:p w14:paraId="6F89F8DC" w14:textId="77777777" w:rsidR="00A8614F" w:rsidRPr="00672537" w:rsidRDefault="00A8614F" w:rsidP="00A8614F">
            <w:pPr>
              <w:ind w:firstLine="0"/>
              <w:jc w:val="center"/>
              <w:rPr>
                <w:sz w:val="20"/>
                <w:szCs w:val="20"/>
              </w:rPr>
            </w:pPr>
            <w:r w:rsidRPr="00672537">
              <w:rPr>
                <w:sz w:val="20"/>
                <w:szCs w:val="20"/>
              </w:rPr>
              <w:t>-</w:t>
            </w:r>
          </w:p>
        </w:tc>
      </w:tr>
      <w:tr w:rsidR="00A8614F" w:rsidRPr="00A0535F" w14:paraId="483F0B43" w14:textId="77777777" w:rsidTr="00A8614F">
        <w:tc>
          <w:tcPr>
            <w:tcW w:w="2160" w:type="dxa"/>
            <w:vMerge/>
          </w:tcPr>
          <w:p w14:paraId="45CF640F" w14:textId="77777777" w:rsidR="00A8614F" w:rsidRPr="00672537" w:rsidRDefault="00A8614F" w:rsidP="00A8614F">
            <w:pPr>
              <w:ind w:firstLine="0"/>
              <w:rPr>
                <w:sz w:val="20"/>
                <w:szCs w:val="20"/>
              </w:rPr>
            </w:pPr>
          </w:p>
        </w:tc>
        <w:tc>
          <w:tcPr>
            <w:tcW w:w="4495" w:type="dxa"/>
          </w:tcPr>
          <w:p w14:paraId="403E7DFF" w14:textId="77777777" w:rsidR="00A8614F" w:rsidRPr="00672537" w:rsidRDefault="00A8614F" w:rsidP="00A8614F">
            <w:pPr>
              <w:ind w:firstLine="0"/>
              <w:rPr>
                <w:sz w:val="20"/>
                <w:szCs w:val="20"/>
              </w:rPr>
            </w:pPr>
            <w:r w:rsidRPr="00672537">
              <w:rPr>
                <w:sz w:val="20"/>
                <w:szCs w:val="20"/>
              </w:rPr>
              <w:t>Удалить</w:t>
            </w:r>
          </w:p>
        </w:tc>
        <w:tc>
          <w:tcPr>
            <w:tcW w:w="1350" w:type="dxa"/>
          </w:tcPr>
          <w:p w14:paraId="387484B7" w14:textId="77777777" w:rsidR="00A8614F" w:rsidRPr="00672537" w:rsidRDefault="00A8614F" w:rsidP="00A8614F">
            <w:pPr>
              <w:ind w:firstLine="0"/>
              <w:jc w:val="center"/>
              <w:rPr>
                <w:sz w:val="20"/>
                <w:szCs w:val="20"/>
              </w:rPr>
            </w:pPr>
            <w:r w:rsidRPr="00672537">
              <w:rPr>
                <w:sz w:val="20"/>
                <w:szCs w:val="20"/>
              </w:rPr>
              <w:t>-</w:t>
            </w:r>
          </w:p>
        </w:tc>
        <w:tc>
          <w:tcPr>
            <w:tcW w:w="1080" w:type="dxa"/>
          </w:tcPr>
          <w:p w14:paraId="69143B97" w14:textId="77777777" w:rsidR="00A8614F" w:rsidRPr="00672537" w:rsidRDefault="00A8614F" w:rsidP="00A8614F">
            <w:pPr>
              <w:ind w:firstLine="0"/>
              <w:jc w:val="center"/>
              <w:rPr>
                <w:sz w:val="20"/>
                <w:szCs w:val="20"/>
              </w:rPr>
            </w:pPr>
            <w:r w:rsidRPr="00672537">
              <w:rPr>
                <w:sz w:val="20"/>
                <w:szCs w:val="20"/>
              </w:rPr>
              <w:t>-</w:t>
            </w:r>
          </w:p>
        </w:tc>
      </w:tr>
      <w:tr w:rsidR="00A8614F" w:rsidRPr="00A0535F" w14:paraId="7DA2BFD2" w14:textId="77777777" w:rsidTr="00A8614F">
        <w:tc>
          <w:tcPr>
            <w:tcW w:w="2160" w:type="dxa"/>
            <w:vMerge/>
          </w:tcPr>
          <w:p w14:paraId="359FE966" w14:textId="77777777" w:rsidR="00A8614F" w:rsidRPr="00672537" w:rsidRDefault="00A8614F" w:rsidP="00A8614F">
            <w:pPr>
              <w:ind w:firstLine="0"/>
              <w:rPr>
                <w:sz w:val="20"/>
                <w:szCs w:val="20"/>
              </w:rPr>
            </w:pPr>
          </w:p>
        </w:tc>
        <w:tc>
          <w:tcPr>
            <w:tcW w:w="4495" w:type="dxa"/>
          </w:tcPr>
          <w:p w14:paraId="52C9C2A6" w14:textId="77777777" w:rsidR="00A8614F" w:rsidRPr="00672537" w:rsidRDefault="00A8614F" w:rsidP="00A8614F">
            <w:pPr>
              <w:ind w:firstLine="0"/>
              <w:rPr>
                <w:sz w:val="20"/>
                <w:szCs w:val="20"/>
                <w:lang w:val="ru-RU"/>
              </w:rPr>
            </w:pPr>
            <w:r w:rsidRPr="00672537">
              <w:rPr>
                <w:sz w:val="20"/>
                <w:szCs w:val="20"/>
                <w:lang w:val="ru-RU"/>
              </w:rPr>
              <w:t>Печать листа согласования</w:t>
            </w:r>
          </w:p>
          <w:p w14:paraId="213D36EB" w14:textId="77777777" w:rsidR="00A8614F" w:rsidRPr="00672537" w:rsidRDefault="00A8614F" w:rsidP="00A8614F">
            <w:pPr>
              <w:ind w:firstLine="0"/>
              <w:rPr>
                <w:sz w:val="20"/>
                <w:szCs w:val="20"/>
                <w:lang w:val="ru-RU"/>
              </w:rPr>
            </w:pPr>
            <w:r w:rsidRPr="00672537">
              <w:rPr>
                <w:sz w:val="20"/>
                <w:szCs w:val="20"/>
                <w:lang w:val="ru-RU"/>
              </w:rPr>
              <w:t>Печать маршрута документа</w:t>
            </w:r>
          </w:p>
        </w:tc>
        <w:tc>
          <w:tcPr>
            <w:tcW w:w="1350" w:type="dxa"/>
          </w:tcPr>
          <w:p w14:paraId="44709C54" w14:textId="77777777" w:rsidR="00A8614F" w:rsidRPr="00672537" w:rsidRDefault="00A8614F" w:rsidP="00A8614F">
            <w:pPr>
              <w:ind w:firstLine="0"/>
              <w:jc w:val="center"/>
              <w:rPr>
                <w:sz w:val="20"/>
                <w:szCs w:val="20"/>
              </w:rPr>
            </w:pPr>
            <w:r w:rsidRPr="00672537">
              <w:rPr>
                <w:sz w:val="20"/>
                <w:szCs w:val="20"/>
              </w:rPr>
              <w:t>+</w:t>
            </w:r>
          </w:p>
        </w:tc>
        <w:tc>
          <w:tcPr>
            <w:tcW w:w="1080" w:type="dxa"/>
          </w:tcPr>
          <w:p w14:paraId="2F2A1CE1" w14:textId="77777777" w:rsidR="00A8614F" w:rsidRPr="00672537" w:rsidRDefault="00A8614F" w:rsidP="00A8614F">
            <w:pPr>
              <w:ind w:firstLine="0"/>
              <w:jc w:val="center"/>
              <w:rPr>
                <w:sz w:val="20"/>
                <w:szCs w:val="20"/>
              </w:rPr>
            </w:pPr>
            <w:r w:rsidRPr="00672537">
              <w:rPr>
                <w:sz w:val="20"/>
                <w:szCs w:val="20"/>
              </w:rPr>
              <w:t>+</w:t>
            </w:r>
          </w:p>
        </w:tc>
      </w:tr>
      <w:tr w:rsidR="00A8614F" w:rsidRPr="00A0535F" w14:paraId="05126757" w14:textId="77777777" w:rsidTr="00A8614F">
        <w:tc>
          <w:tcPr>
            <w:tcW w:w="2160" w:type="dxa"/>
            <w:vMerge w:val="restart"/>
          </w:tcPr>
          <w:p w14:paraId="67A5E48E" w14:textId="77777777" w:rsidR="00A8614F" w:rsidRPr="00672537" w:rsidRDefault="00A8614F" w:rsidP="00A8614F">
            <w:pPr>
              <w:ind w:firstLine="0"/>
              <w:rPr>
                <w:sz w:val="20"/>
                <w:szCs w:val="20"/>
              </w:rPr>
            </w:pPr>
            <w:r w:rsidRPr="00672537">
              <w:rPr>
                <w:sz w:val="20"/>
                <w:szCs w:val="20"/>
              </w:rPr>
              <w:t>О</w:t>
            </w:r>
            <w:commentRangeStart w:id="230"/>
            <w:commentRangeStart w:id="231"/>
            <w:r w:rsidRPr="00672537">
              <w:rPr>
                <w:sz w:val="20"/>
                <w:szCs w:val="20"/>
              </w:rPr>
              <w:t>шибка</w:t>
            </w:r>
            <w:commentRangeEnd w:id="230"/>
            <w:r w:rsidRPr="00672537">
              <w:rPr>
                <w:sz w:val="20"/>
                <w:szCs w:val="20"/>
              </w:rPr>
              <w:commentReference w:id="230"/>
            </w:r>
            <w:commentRangeEnd w:id="231"/>
            <w:r w:rsidRPr="00672537">
              <w:rPr>
                <w:sz w:val="20"/>
                <w:szCs w:val="20"/>
              </w:rPr>
              <w:commentReference w:id="231"/>
            </w:r>
          </w:p>
          <w:p w14:paraId="623E12CC" w14:textId="77777777" w:rsidR="00A8614F" w:rsidRPr="00672537" w:rsidRDefault="00A8614F" w:rsidP="00A8614F">
            <w:pPr>
              <w:ind w:firstLine="0"/>
              <w:rPr>
                <w:sz w:val="20"/>
                <w:szCs w:val="20"/>
              </w:rPr>
            </w:pPr>
          </w:p>
        </w:tc>
        <w:tc>
          <w:tcPr>
            <w:tcW w:w="4495" w:type="dxa"/>
          </w:tcPr>
          <w:p w14:paraId="0263F594" w14:textId="77777777" w:rsidR="00A8614F" w:rsidRPr="00672537" w:rsidRDefault="00A8614F" w:rsidP="00A8614F">
            <w:pPr>
              <w:ind w:firstLine="0"/>
              <w:rPr>
                <w:sz w:val="20"/>
                <w:szCs w:val="20"/>
              </w:rPr>
            </w:pPr>
            <w:r w:rsidRPr="00672537">
              <w:rPr>
                <w:sz w:val="20"/>
                <w:szCs w:val="20"/>
              </w:rPr>
              <w:t>Создать повторно</w:t>
            </w:r>
          </w:p>
        </w:tc>
        <w:tc>
          <w:tcPr>
            <w:tcW w:w="1350" w:type="dxa"/>
          </w:tcPr>
          <w:p w14:paraId="4FD0DD98" w14:textId="77777777" w:rsidR="00A8614F" w:rsidRPr="00672537" w:rsidRDefault="00A8614F" w:rsidP="00A8614F">
            <w:pPr>
              <w:ind w:firstLine="0"/>
              <w:jc w:val="center"/>
              <w:rPr>
                <w:sz w:val="20"/>
                <w:szCs w:val="20"/>
              </w:rPr>
            </w:pPr>
            <w:r w:rsidRPr="00672537">
              <w:rPr>
                <w:sz w:val="20"/>
                <w:szCs w:val="20"/>
              </w:rPr>
              <w:t>-</w:t>
            </w:r>
          </w:p>
        </w:tc>
        <w:tc>
          <w:tcPr>
            <w:tcW w:w="1080" w:type="dxa"/>
          </w:tcPr>
          <w:p w14:paraId="1AD1FE38" w14:textId="77777777" w:rsidR="00A8614F" w:rsidRPr="00672537" w:rsidRDefault="00A8614F" w:rsidP="00A8614F">
            <w:pPr>
              <w:ind w:firstLine="0"/>
              <w:jc w:val="center"/>
              <w:rPr>
                <w:sz w:val="20"/>
                <w:szCs w:val="20"/>
              </w:rPr>
            </w:pPr>
            <w:r w:rsidRPr="00672537">
              <w:rPr>
                <w:sz w:val="20"/>
                <w:szCs w:val="20"/>
              </w:rPr>
              <w:t>-</w:t>
            </w:r>
          </w:p>
        </w:tc>
      </w:tr>
      <w:tr w:rsidR="00A8614F" w:rsidRPr="00A0535F" w14:paraId="0DBA398A" w14:textId="77777777" w:rsidTr="00A8614F">
        <w:tc>
          <w:tcPr>
            <w:tcW w:w="2160" w:type="dxa"/>
            <w:vMerge/>
          </w:tcPr>
          <w:p w14:paraId="2E13228A" w14:textId="77777777" w:rsidR="00A8614F" w:rsidRPr="00672537" w:rsidRDefault="00A8614F" w:rsidP="00A8614F">
            <w:pPr>
              <w:ind w:firstLine="0"/>
              <w:rPr>
                <w:sz w:val="20"/>
                <w:szCs w:val="20"/>
              </w:rPr>
            </w:pPr>
          </w:p>
        </w:tc>
        <w:tc>
          <w:tcPr>
            <w:tcW w:w="4495" w:type="dxa"/>
          </w:tcPr>
          <w:p w14:paraId="2F20C8DF" w14:textId="77777777" w:rsidR="00A8614F" w:rsidRPr="00672537" w:rsidRDefault="00A8614F" w:rsidP="00A8614F">
            <w:pPr>
              <w:ind w:firstLine="0"/>
              <w:rPr>
                <w:sz w:val="20"/>
                <w:szCs w:val="20"/>
              </w:rPr>
            </w:pPr>
            <w:r w:rsidRPr="00672537">
              <w:rPr>
                <w:sz w:val="20"/>
                <w:szCs w:val="20"/>
              </w:rPr>
              <w:t>Отозвать</w:t>
            </w:r>
          </w:p>
        </w:tc>
        <w:tc>
          <w:tcPr>
            <w:tcW w:w="1350" w:type="dxa"/>
          </w:tcPr>
          <w:p w14:paraId="17C6EA75" w14:textId="77777777" w:rsidR="00A8614F" w:rsidRPr="00672537" w:rsidRDefault="00A8614F" w:rsidP="00A8614F">
            <w:pPr>
              <w:ind w:firstLine="0"/>
              <w:jc w:val="center"/>
              <w:rPr>
                <w:sz w:val="20"/>
                <w:szCs w:val="20"/>
              </w:rPr>
            </w:pPr>
            <w:r w:rsidRPr="00672537">
              <w:rPr>
                <w:sz w:val="20"/>
                <w:szCs w:val="20"/>
              </w:rPr>
              <w:t>-</w:t>
            </w:r>
          </w:p>
        </w:tc>
        <w:tc>
          <w:tcPr>
            <w:tcW w:w="1080" w:type="dxa"/>
          </w:tcPr>
          <w:p w14:paraId="451D3D01" w14:textId="77777777" w:rsidR="00A8614F" w:rsidRPr="00672537" w:rsidRDefault="00A8614F" w:rsidP="00A8614F">
            <w:pPr>
              <w:ind w:firstLine="0"/>
              <w:jc w:val="center"/>
              <w:rPr>
                <w:sz w:val="20"/>
                <w:szCs w:val="20"/>
              </w:rPr>
            </w:pPr>
            <w:r w:rsidRPr="00672537">
              <w:rPr>
                <w:sz w:val="20"/>
                <w:szCs w:val="20"/>
              </w:rPr>
              <w:t>-</w:t>
            </w:r>
          </w:p>
        </w:tc>
      </w:tr>
      <w:tr w:rsidR="00A8614F" w:rsidRPr="00A0535F" w14:paraId="256343C0" w14:textId="77777777" w:rsidTr="00A8614F">
        <w:tc>
          <w:tcPr>
            <w:tcW w:w="2160" w:type="dxa"/>
            <w:vMerge/>
          </w:tcPr>
          <w:p w14:paraId="3C3E255F" w14:textId="77777777" w:rsidR="00A8614F" w:rsidRPr="00672537" w:rsidRDefault="00A8614F" w:rsidP="00A8614F">
            <w:pPr>
              <w:ind w:firstLine="0"/>
              <w:rPr>
                <w:sz w:val="20"/>
                <w:szCs w:val="20"/>
              </w:rPr>
            </w:pPr>
          </w:p>
        </w:tc>
        <w:tc>
          <w:tcPr>
            <w:tcW w:w="4495" w:type="dxa"/>
          </w:tcPr>
          <w:p w14:paraId="372C76DE" w14:textId="77777777" w:rsidR="00A8614F" w:rsidRPr="00672537" w:rsidRDefault="00A8614F" w:rsidP="00A8614F">
            <w:pPr>
              <w:ind w:firstLine="0"/>
              <w:rPr>
                <w:sz w:val="20"/>
                <w:szCs w:val="20"/>
              </w:rPr>
            </w:pPr>
            <w:r w:rsidRPr="00672537">
              <w:rPr>
                <w:sz w:val="20"/>
                <w:szCs w:val="20"/>
              </w:rPr>
              <w:t>Удалить</w:t>
            </w:r>
          </w:p>
        </w:tc>
        <w:tc>
          <w:tcPr>
            <w:tcW w:w="1350" w:type="dxa"/>
          </w:tcPr>
          <w:p w14:paraId="3FD8F5D2" w14:textId="77777777" w:rsidR="00A8614F" w:rsidRPr="00672537" w:rsidRDefault="00A8614F" w:rsidP="00A8614F">
            <w:pPr>
              <w:ind w:firstLine="0"/>
              <w:jc w:val="center"/>
              <w:rPr>
                <w:sz w:val="20"/>
                <w:szCs w:val="20"/>
              </w:rPr>
            </w:pPr>
            <w:r w:rsidRPr="00672537">
              <w:rPr>
                <w:sz w:val="20"/>
                <w:szCs w:val="20"/>
              </w:rPr>
              <w:t>-</w:t>
            </w:r>
          </w:p>
        </w:tc>
        <w:tc>
          <w:tcPr>
            <w:tcW w:w="1080" w:type="dxa"/>
          </w:tcPr>
          <w:p w14:paraId="015B4499" w14:textId="77777777" w:rsidR="00A8614F" w:rsidRPr="00672537" w:rsidRDefault="00A8614F" w:rsidP="00A8614F">
            <w:pPr>
              <w:ind w:firstLine="0"/>
              <w:jc w:val="center"/>
              <w:rPr>
                <w:sz w:val="20"/>
                <w:szCs w:val="20"/>
              </w:rPr>
            </w:pPr>
            <w:r w:rsidRPr="00672537">
              <w:rPr>
                <w:sz w:val="20"/>
                <w:szCs w:val="20"/>
              </w:rPr>
              <w:t>-</w:t>
            </w:r>
          </w:p>
        </w:tc>
      </w:tr>
      <w:tr w:rsidR="00A8614F" w:rsidRPr="00A0535F" w14:paraId="57CB8546" w14:textId="77777777" w:rsidTr="00A8614F">
        <w:tc>
          <w:tcPr>
            <w:tcW w:w="2160" w:type="dxa"/>
            <w:vMerge/>
          </w:tcPr>
          <w:p w14:paraId="6C2AEFFE" w14:textId="77777777" w:rsidR="00A8614F" w:rsidRPr="00672537" w:rsidRDefault="00A8614F" w:rsidP="00A8614F">
            <w:pPr>
              <w:ind w:firstLine="0"/>
              <w:rPr>
                <w:sz w:val="20"/>
                <w:szCs w:val="20"/>
              </w:rPr>
            </w:pPr>
          </w:p>
        </w:tc>
        <w:tc>
          <w:tcPr>
            <w:tcW w:w="4495" w:type="dxa"/>
          </w:tcPr>
          <w:p w14:paraId="4645E769" w14:textId="77777777" w:rsidR="00A8614F" w:rsidRPr="00672537" w:rsidRDefault="00A8614F" w:rsidP="00A8614F">
            <w:pPr>
              <w:ind w:firstLine="0"/>
              <w:rPr>
                <w:sz w:val="20"/>
                <w:szCs w:val="20"/>
                <w:lang w:val="ru-RU"/>
              </w:rPr>
            </w:pPr>
            <w:r w:rsidRPr="00672537">
              <w:rPr>
                <w:sz w:val="20"/>
                <w:szCs w:val="20"/>
                <w:lang w:val="ru-RU"/>
              </w:rPr>
              <w:t>Печать листа согласования</w:t>
            </w:r>
          </w:p>
          <w:p w14:paraId="02CB7A3E" w14:textId="77777777" w:rsidR="00A8614F" w:rsidRPr="00672537" w:rsidRDefault="00A8614F" w:rsidP="00A8614F">
            <w:pPr>
              <w:ind w:firstLine="0"/>
              <w:rPr>
                <w:sz w:val="20"/>
                <w:szCs w:val="20"/>
                <w:lang w:val="ru-RU"/>
              </w:rPr>
            </w:pPr>
            <w:r w:rsidRPr="00672537">
              <w:rPr>
                <w:sz w:val="20"/>
                <w:szCs w:val="20"/>
                <w:lang w:val="ru-RU"/>
              </w:rPr>
              <w:t>Печать маршрута документа</w:t>
            </w:r>
          </w:p>
        </w:tc>
        <w:tc>
          <w:tcPr>
            <w:tcW w:w="1350" w:type="dxa"/>
          </w:tcPr>
          <w:p w14:paraId="531D60DB" w14:textId="77777777" w:rsidR="00A8614F" w:rsidRPr="00672537" w:rsidRDefault="00A8614F" w:rsidP="00A8614F">
            <w:pPr>
              <w:ind w:firstLine="0"/>
              <w:jc w:val="center"/>
              <w:rPr>
                <w:sz w:val="20"/>
                <w:szCs w:val="20"/>
              </w:rPr>
            </w:pPr>
            <w:r w:rsidRPr="00672537">
              <w:rPr>
                <w:sz w:val="20"/>
                <w:szCs w:val="20"/>
              </w:rPr>
              <w:t>-</w:t>
            </w:r>
          </w:p>
        </w:tc>
        <w:tc>
          <w:tcPr>
            <w:tcW w:w="1080" w:type="dxa"/>
          </w:tcPr>
          <w:p w14:paraId="2919A494" w14:textId="77777777" w:rsidR="00A8614F" w:rsidRPr="00672537" w:rsidRDefault="00A8614F" w:rsidP="00A8614F">
            <w:pPr>
              <w:ind w:firstLine="0"/>
              <w:jc w:val="center"/>
              <w:rPr>
                <w:sz w:val="20"/>
                <w:szCs w:val="20"/>
              </w:rPr>
            </w:pPr>
            <w:r w:rsidRPr="00672537">
              <w:rPr>
                <w:sz w:val="20"/>
                <w:szCs w:val="20"/>
              </w:rPr>
              <w:t>-</w:t>
            </w:r>
          </w:p>
        </w:tc>
      </w:tr>
    </w:tbl>
    <w:p w14:paraId="35C4C185" w14:textId="77777777" w:rsidR="00A8614F" w:rsidRDefault="00A8614F" w:rsidP="00A8614F">
      <w:pPr>
        <w:pStyle w:val="afd"/>
        <w:rPr>
          <w:lang w:val="ru-RU"/>
        </w:rPr>
      </w:pPr>
    </w:p>
    <w:p w14:paraId="5840E527" w14:textId="77777777" w:rsidR="00A8614F" w:rsidRPr="00370B02" w:rsidRDefault="00A8614F" w:rsidP="00C26F9E">
      <w:pPr>
        <w:pStyle w:val="3"/>
        <w:rPr>
          <w:lang w:val="ru-RU"/>
        </w:rPr>
      </w:pPr>
      <w:r w:rsidRPr="00370B02">
        <w:rPr>
          <w:lang w:val="ru-RU"/>
        </w:rPr>
        <w:t>Условия отображения кнопок задания</w:t>
      </w:r>
    </w:p>
    <w:p w14:paraId="4CA40134" w14:textId="77777777" w:rsidR="00A8614F" w:rsidRPr="00370B02" w:rsidRDefault="00A8614F" w:rsidP="00A8614F">
      <w:pPr>
        <w:rPr>
          <w:lang w:val="ru-RU"/>
        </w:rPr>
      </w:pPr>
      <w:r w:rsidRPr="00370B02">
        <w:rPr>
          <w:lang w:val="ru-RU"/>
        </w:rPr>
        <w:t>Кнопка задания может быть доступна пользователю в зависимости от того, как связан он с заданием и какое состояние у задания. Касательно первого, задание может быть для пользователя заданием, для которого он является владельцем, либо чужим заданием. Касательного второго, задание может принимать одно из следующих состояний:</w:t>
      </w:r>
    </w:p>
    <w:p w14:paraId="4ACF0148" w14:textId="77777777" w:rsidR="00A8614F" w:rsidRPr="00370B02" w:rsidRDefault="00A8614F" w:rsidP="00A8614F">
      <w:pPr>
        <w:rPr>
          <w:lang w:val="ru-RU"/>
        </w:rPr>
      </w:pPr>
      <w:r w:rsidRPr="00370B02">
        <w:rPr>
          <w:lang w:val="ru-RU"/>
        </w:rPr>
        <w:t>1.</w:t>
      </w:r>
      <w:r w:rsidRPr="00370B02">
        <w:rPr>
          <w:lang w:val="ru-RU"/>
        </w:rPr>
        <w:tab/>
        <w:t>Не создано;</w:t>
      </w:r>
    </w:p>
    <w:p w14:paraId="0270F563" w14:textId="77777777" w:rsidR="00A8614F" w:rsidRPr="00370B02" w:rsidRDefault="00A8614F" w:rsidP="00A8614F">
      <w:pPr>
        <w:rPr>
          <w:lang w:val="ru-RU"/>
        </w:rPr>
      </w:pPr>
      <w:r w:rsidRPr="00370B02">
        <w:rPr>
          <w:lang w:val="ru-RU"/>
        </w:rPr>
        <w:t>2.</w:t>
      </w:r>
      <w:r w:rsidRPr="00370B02">
        <w:rPr>
          <w:lang w:val="ru-RU"/>
        </w:rPr>
        <w:tab/>
        <w:t>Не начато;</w:t>
      </w:r>
    </w:p>
    <w:p w14:paraId="42827C5B" w14:textId="77777777" w:rsidR="00A8614F" w:rsidRPr="00370B02" w:rsidRDefault="00A8614F" w:rsidP="00A8614F">
      <w:pPr>
        <w:rPr>
          <w:lang w:val="ru-RU"/>
        </w:rPr>
      </w:pPr>
      <w:r w:rsidRPr="00370B02">
        <w:rPr>
          <w:lang w:val="ru-RU"/>
        </w:rPr>
        <w:t>3.</w:t>
      </w:r>
      <w:r w:rsidRPr="00370B02">
        <w:rPr>
          <w:lang w:val="ru-RU"/>
        </w:rPr>
        <w:tab/>
        <w:t>В работе;</w:t>
      </w:r>
    </w:p>
    <w:p w14:paraId="22E97B0A" w14:textId="77777777" w:rsidR="00A8614F" w:rsidRPr="00370B02" w:rsidRDefault="00A8614F" w:rsidP="00A8614F">
      <w:pPr>
        <w:rPr>
          <w:lang w:val="ru-RU"/>
        </w:rPr>
      </w:pPr>
      <w:r w:rsidRPr="00370B02">
        <w:rPr>
          <w:lang w:val="ru-RU"/>
        </w:rPr>
        <w:t>4.</w:t>
      </w:r>
      <w:r w:rsidRPr="00370B02">
        <w:rPr>
          <w:lang w:val="ru-RU"/>
        </w:rPr>
        <w:tab/>
        <w:t>Завершено (Согласовано, Подписано, Исполнено, Зарегистрировано, Отклонено, Отозвано и т.д.)</w:t>
      </w:r>
    </w:p>
    <w:p w14:paraId="72220027" w14:textId="77777777" w:rsidR="00A8614F" w:rsidRPr="00370B02" w:rsidRDefault="00A8614F" w:rsidP="00A8614F">
      <w:pPr>
        <w:rPr>
          <w:lang w:val="ru-RU"/>
        </w:rPr>
      </w:pPr>
      <w:r w:rsidRPr="00370B02">
        <w:rPr>
          <w:lang w:val="ru-RU"/>
        </w:rPr>
        <w:t xml:space="preserve">Доступность кнопок в зависимости от связи пользователя с заданием и состояния задания см. в Таблица 6. «+» - означает, что кнопка должна отображаться снизу задания, «-» - нет. </w:t>
      </w:r>
    </w:p>
    <w:p w14:paraId="1D6CC9FD" w14:textId="77777777" w:rsidR="00A8614F" w:rsidRPr="00370B02" w:rsidRDefault="00A8614F" w:rsidP="00A8614F">
      <w:pPr>
        <w:rPr>
          <w:lang w:val="ru-RU"/>
        </w:rPr>
      </w:pPr>
      <w:r w:rsidRPr="00370B02">
        <w:rPr>
          <w:b/>
          <w:color w:val="FF0000"/>
          <w:lang w:val="ru-RU"/>
        </w:rPr>
        <w:lastRenderedPageBreak/>
        <w:t>ВНИМАНИЕ!</w:t>
      </w:r>
      <w:r w:rsidRPr="00370B02">
        <w:rPr>
          <w:lang w:val="ru-RU"/>
        </w:rPr>
        <w:t xml:space="preserve">  Кнопки, доступные пользователю, должны быть доступны и его заместителям. </w:t>
      </w:r>
      <w:r w:rsidRPr="00370B02">
        <w:rPr>
          <w:highlight w:val="yellow"/>
          <w:lang w:val="ru-RU"/>
        </w:rPr>
        <w:t>Требования к функционалу, связанному с замещением см. в п.</w:t>
      </w:r>
    </w:p>
    <w:p w14:paraId="718D9F16" w14:textId="77777777" w:rsidR="00A8614F" w:rsidRDefault="00A8614F" w:rsidP="00A8614F">
      <w:pPr>
        <w:rPr>
          <w:lang w:val="ru-RU"/>
        </w:rPr>
      </w:pPr>
      <w:r w:rsidRPr="00370B02">
        <w:rPr>
          <w:b/>
          <w:color w:val="FF0000"/>
          <w:lang w:val="ru-RU"/>
        </w:rPr>
        <w:t>ВНИМАНИЕ!</w:t>
      </w:r>
      <w:r w:rsidRPr="00370B02">
        <w:rPr>
          <w:lang w:val="ru-RU"/>
        </w:rPr>
        <w:t xml:space="preserve"> Если карточка доступна пользователю только на чтение, то он во вкладке «Процессы» не должен видеть никакие кнопки.</w:t>
      </w:r>
    </w:p>
    <w:p w14:paraId="611D0753" w14:textId="77777777" w:rsidR="00A8614F" w:rsidRPr="00370B02" w:rsidRDefault="00A8614F" w:rsidP="00A8614F">
      <w:pPr>
        <w:pStyle w:val="afd"/>
        <w:rPr>
          <w:lang w:val="ru-RU"/>
        </w:rPr>
      </w:pPr>
      <w:r w:rsidRPr="00370B02">
        <w:rPr>
          <w:lang w:val="ru-RU"/>
        </w:rPr>
        <w:t xml:space="preserve">Таблица </w:t>
      </w:r>
      <w:r>
        <w:fldChar w:fldCharType="begin"/>
      </w:r>
      <w:r w:rsidRPr="00370B02">
        <w:rPr>
          <w:lang w:val="ru-RU"/>
        </w:rPr>
        <w:instrText xml:space="preserve"> </w:instrText>
      </w:r>
      <w:r>
        <w:instrText>SEQ</w:instrText>
      </w:r>
      <w:r w:rsidRPr="00370B02">
        <w:rPr>
          <w:lang w:val="ru-RU"/>
        </w:rPr>
        <w:instrText xml:space="preserve"> Таблица \* </w:instrText>
      </w:r>
      <w:r>
        <w:instrText>ARABIC</w:instrText>
      </w:r>
      <w:r w:rsidRPr="00370B02">
        <w:rPr>
          <w:lang w:val="ru-RU"/>
        </w:rPr>
        <w:instrText xml:space="preserve"> </w:instrText>
      </w:r>
      <w:r>
        <w:fldChar w:fldCharType="separate"/>
      </w:r>
      <w:r w:rsidRPr="00370B02">
        <w:rPr>
          <w:noProof/>
          <w:lang w:val="ru-RU"/>
        </w:rPr>
        <w:t>7</w:t>
      </w:r>
      <w:r>
        <w:fldChar w:fldCharType="end"/>
      </w:r>
      <w:r w:rsidRPr="00370B02">
        <w:rPr>
          <w:lang w:val="ru-RU"/>
        </w:rPr>
        <w:t xml:space="preserve"> Доступность кнопок в зависимости от связи пользователя с заданием и состояния задания</w:t>
      </w:r>
    </w:p>
    <w:tbl>
      <w:tblPr>
        <w:tblStyle w:val="a8"/>
        <w:tblW w:w="0" w:type="auto"/>
        <w:tblLook w:val="04A0" w:firstRow="1" w:lastRow="0" w:firstColumn="1" w:lastColumn="0" w:noHBand="0" w:noVBand="1"/>
      </w:tblPr>
      <w:tblGrid>
        <w:gridCol w:w="1850"/>
        <w:gridCol w:w="2870"/>
        <w:gridCol w:w="2647"/>
        <w:gridCol w:w="1983"/>
      </w:tblGrid>
      <w:tr w:rsidR="00A8614F" w:rsidRPr="00370B02" w14:paraId="7DB7FBDA" w14:textId="77777777" w:rsidTr="00A8614F">
        <w:trPr>
          <w:tblHeader/>
        </w:trPr>
        <w:tc>
          <w:tcPr>
            <w:tcW w:w="1912" w:type="dxa"/>
          </w:tcPr>
          <w:p w14:paraId="31AEF091" w14:textId="77777777" w:rsidR="00A8614F" w:rsidRPr="00370B02" w:rsidRDefault="00A8614F" w:rsidP="00A8614F">
            <w:pPr>
              <w:ind w:left="-30" w:firstLine="0"/>
              <w:rPr>
                <w:b/>
                <w:sz w:val="20"/>
                <w:szCs w:val="20"/>
              </w:rPr>
            </w:pPr>
            <w:r w:rsidRPr="00370B02">
              <w:rPr>
                <w:b/>
                <w:sz w:val="20"/>
                <w:szCs w:val="20"/>
              </w:rPr>
              <w:t>Состояние</w:t>
            </w:r>
          </w:p>
        </w:tc>
        <w:tc>
          <w:tcPr>
            <w:tcW w:w="2699" w:type="dxa"/>
          </w:tcPr>
          <w:p w14:paraId="1F4FB65B" w14:textId="77777777" w:rsidR="00A8614F" w:rsidRPr="00370B02" w:rsidRDefault="00A8614F" w:rsidP="00A8614F">
            <w:pPr>
              <w:ind w:left="-30" w:firstLine="0"/>
              <w:rPr>
                <w:b/>
                <w:sz w:val="20"/>
                <w:szCs w:val="20"/>
              </w:rPr>
            </w:pPr>
            <w:r w:rsidRPr="00370B02">
              <w:rPr>
                <w:b/>
                <w:sz w:val="20"/>
                <w:szCs w:val="20"/>
              </w:rPr>
              <w:t>Кнопка</w:t>
            </w:r>
          </w:p>
        </w:tc>
        <w:tc>
          <w:tcPr>
            <w:tcW w:w="2729" w:type="dxa"/>
          </w:tcPr>
          <w:p w14:paraId="50138611" w14:textId="77777777" w:rsidR="00A8614F" w:rsidRPr="00A8614F" w:rsidRDefault="00A8614F" w:rsidP="00A8614F">
            <w:pPr>
              <w:ind w:left="-30" w:firstLine="0"/>
              <w:rPr>
                <w:b/>
                <w:sz w:val="20"/>
                <w:szCs w:val="20"/>
                <w:lang w:val="ru-RU"/>
              </w:rPr>
            </w:pPr>
            <w:r w:rsidRPr="00A8614F">
              <w:rPr>
                <w:b/>
                <w:sz w:val="20"/>
                <w:szCs w:val="20"/>
                <w:lang w:val="ru-RU"/>
              </w:rPr>
              <w:t>Задание, для которого пользователь является владельцем</w:t>
            </w:r>
          </w:p>
        </w:tc>
        <w:tc>
          <w:tcPr>
            <w:tcW w:w="2010" w:type="dxa"/>
          </w:tcPr>
          <w:p w14:paraId="180B1F2F" w14:textId="77777777" w:rsidR="00A8614F" w:rsidRPr="00370B02" w:rsidRDefault="00A8614F" w:rsidP="00A8614F">
            <w:pPr>
              <w:ind w:left="-30" w:firstLine="0"/>
              <w:rPr>
                <w:b/>
                <w:sz w:val="20"/>
                <w:szCs w:val="20"/>
              </w:rPr>
            </w:pPr>
            <w:r w:rsidRPr="00370B02">
              <w:rPr>
                <w:b/>
                <w:sz w:val="20"/>
                <w:szCs w:val="20"/>
              </w:rPr>
              <w:t>Чужое задание</w:t>
            </w:r>
          </w:p>
        </w:tc>
      </w:tr>
      <w:tr w:rsidR="00A8614F" w:rsidRPr="00370B02" w14:paraId="44EBB421" w14:textId="77777777" w:rsidTr="00A8614F">
        <w:tc>
          <w:tcPr>
            <w:tcW w:w="1912" w:type="dxa"/>
            <w:vMerge w:val="restart"/>
          </w:tcPr>
          <w:p w14:paraId="1645D9BA" w14:textId="77777777" w:rsidR="00A8614F" w:rsidRPr="00370B02" w:rsidRDefault="00A8614F" w:rsidP="00A8614F">
            <w:pPr>
              <w:ind w:left="-30" w:firstLine="0"/>
              <w:rPr>
                <w:sz w:val="20"/>
                <w:szCs w:val="20"/>
              </w:rPr>
            </w:pPr>
            <w:r w:rsidRPr="00370B02">
              <w:rPr>
                <w:sz w:val="20"/>
                <w:szCs w:val="20"/>
              </w:rPr>
              <w:t>Не создано</w:t>
            </w:r>
          </w:p>
        </w:tc>
        <w:tc>
          <w:tcPr>
            <w:tcW w:w="2699" w:type="dxa"/>
          </w:tcPr>
          <w:p w14:paraId="10BE6E0B" w14:textId="77777777" w:rsidR="00A8614F" w:rsidRPr="00370B02" w:rsidRDefault="00A8614F" w:rsidP="00A8614F">
            <w:pPr>
              <w:ind w:left="-30" w:firstLine="0"/>
              <w:rPr>
                <w:sz w:val="20"/>
                <w:szCs w:val="20"/>
              </w:rPr>
            </w:pPr>
            <w:r w:rsidRPr="00370B02">
              <w:rPr>
                <w:sz w:val="20"/>
                <w:szCs w:val="20"/>
              </w:rPr>
              <w:t>Отписать</w:t>
            </w:r>
          </w:p>
        </w:tc>
        <w:tc>
          <w:tcPr>
            <w:tcW w:w="2729" w:type="dxa"/>
          </w:tcPr>
          <w:p w14:paraId="74905BAF" w14:textId="77777777" w:rsidR="00A8614F" w:rsidRPr="00370B02" w:rsidRDefault="00A8614F" w:rsidP="00A8614F">
            <w:pPr>
              <w:ind w:left="-30" w:firstLine="0"/>
              <w:jc w:val="center"/>
              <w:rPr>
                <w:sz w:val="20"/>
                <w:szCs w:val="20"/>
              </w:rPr>
            </w:pPr>
            <w:r w:rsidRPr="00370B02">
              <w:rPr>
                <w:sz w:val="20"/>
                <w:szCs w:val="20"/>
              </w:rPr>
              <w:t>-</w:t>
            </w:r>
          </w:p>
        </w:tc>
        <w:tc>
          <w:tcPr>
            <w:tcW w:w="2010" w:type="dxa"/>
          </w:tcPr>
          <w:p w14:paraId="611A318C" w14:textId="77777777" w:rsidR="00A8614F" w:rsidRPr="00370B02" w:rsidRDefault="00A8614F" w:rsidP="00A8614F">
            <w:pPr>
              <w:ind w:left="-30" w:firstLine="0"/>
              <w:jc w:val="center"/>
              <w:rPr>
                <w:sz w:val="20"/>
                <w:szCs w:val="20"/>
              </w:rPr>
            </w:pPr>
            <w:r w:rsidRPr="00370B02">
              <w:rPr>
                <w:sz w:val="20"/>
                <w:szCs w:val="20"/>
              </w:rPr>
              <w:t>-</w:t>
            </w:r>
          </w:p>
        </w:tc>
      </w:tr>
      <w:tr w:rsidR="00A8614F" w:rsidRPr="00370B02" w14:paraId="232E66B5" w14:textId="77777777" w:rsidTr="00A8614F">
        <w:tc>
          <w:tcPr>
            <w:tcW w:w="1912" w:type="dxa"/>
            <w:vMerge/>
          </w:tcPr>
          <w:p w14:paraId="216A41E3" w14:textId="77777777" w:rsidR="00A8614F" w:rsidRPr="00370B02" w:rsidRDefault="00A8614F" w:rsidP="00A8614F">
            <w:pPr>
              <w:ind w:left="-30" w:firstLine="0"/>
              <w:rPr>
                <w:sz w:val="20"/>
                <w:szCs w:val="20"/>
              </w:rPr>
            </w:pPr>
          </w:p>
        </w:tc>
        <w:tc>
          <w:tcPr>
            <w:tcW w:w="2699" w:type="dxa"/>
          </w:tcPr>
          <w:p w14:paraId="046E6A86" w14:textId="77777777" w:rsidR="00A8614F" w:rsidRPr="00370B02" w:rsidRDefault="00A8614F" w:rsidP="00A8614F">
            <w:pPr>
              <w:ind w:left="-30" w:firstLine="0"/>
              <w:rPr>
                <w:sz w:val="20"/>
                <w:szCs w:val="20"/>
              </w:rPr>
            </w:pPr>
            <w:r w:rsidRPr="00370B02">
              <w:rPr>
                <w:sz w:val="20"/>
                <w:szCs w:val="20"/>
              </w:rPr>
              <w:t>Напомнить</w:t>
            </w:r>
          </w:p>
        </w:tc>
        <w:tc>
          <w:tcPr>
            <w:tcW w:w="2729" w:type="dxa"/>
          </w:tcPr>
          <w:p w14:paraId="1AF94DFB" w14:textId="77777777" w:rsidR="00A8614F" w:rsidRPr="00370B02" w:rsidRDefault="00A8614F" w:rsidP="00A8614F">
            <w:pPr>
              <w:ind w:left="-30" w:firstLine="0"/>
              <w:jc w:val="center"/>
              <w:rPr>
                <w:sz w:val="20"/>
                <w:szCs w:val="20"/>
              </w:rPr>
            </w:pPr>
            <w:r w:rsidRPr="00370B02">
              <w:rPr>
                <w:sz w:val="20"/>
                <w:szCs w:val="20"/>
              </w:rPr>
              <w:t>-</w:t>
            </w:r>
          </w:p>
        </w:tc>
        <w:tc>
          <w:tcPr>
            <w:tcW w:w="2010" w:type="dxa"/>
          </w:tcPr>
          <w:p w14:paraId="69314B9B" w14:textId="77777777" w:rsidR="00A8614F" w:rsidRPr="00370B02" w:rsidRDefault="00A8614F" w:rsidP="00A8614F">
            <w:pPr>
              <w:ind w:left="-30" w:firstLine="0"/>
              <w:jc w:val="center"/>
              <w:rPr>
                <w:sz w:val="20"/>
                <w:szCs w:val="20"/>
              </w:rPr>
            </w:pPr>
            <w:r w:rsidRPr="00370B02">
              <w:rPr>
                <w:sz w:val="20"/>
                <w:szCs w:val="20"/>
              </w:rPr>
              <w:t>-</w:t>
            </w:r>
          </w:p>
        </w:tc>
      </w:tr>
      <w:tr w:rsidR="00A8614F" w:rsidRPr="00370B02" w14:paraId="6E650DC3" w14:textId="77777777" w:rsidTr="00A8614F">
        <w:tc>
          <w:tcPr>
            <w:tcW w:w="1912" w:type="dxa"/>
            <w:vMerge/>
          </w:tcPr>
          <w:p w14:paraId="4626E8B9" w14:textId="77777777" w:rsidR="00A8614F" w:rsidRPr="00370B02" w:rsidRDefault="00A8614F" w:rsidP="00A8614F">
            <w:pPr>
              <w:ind w:left="-30" w:firstLine="0"/>
              <w:rPr>
                <w:sz w:val="20"/>
                <w:szCs w:val="20"/>
              </w:rPr>
            </w:pPr>
          </w:p>
        </w:tc>
        <w:tc>
          <w:tcPr>
            <w:tcW w:w="2699" w:type="dxa"/>
          </w:tcPr>
          <w:p w14:paraId="5DBAD92C" w14:textId="77777777" w:rsidR="00A8614F" w:rsidRPr="00370B02" w:rsidRDefault="00A8614F" w:rsidP="00A8614F">
            <w:pPr>
              <w:ind w:left="-30" w:firstLine="0"/>
              <w:rPr>
                <w:sz w:val="20"/>
                <w:szCs w:val="20"/>
              </w:rPr>
            </w:pPr>
            <w:r w:rsidRPr="00370B02">
              <w:rPr>
                <w:sz w:val="20"/>
                <w:szCs w:val="20"/>
              </w:rPr>
              <w:t>Печать карточки задания</w:t>
            </w:r>
          </w:p>
        </w:tc>
        <w:tc>
          <w:tcPr>
            <w:tcW w:w="2729" w:type="dxa"/>
          </w:tcPr>
          <w:p w14:paraId="642A5043" w14:textId="77777777" w:rsidR="00A8614F" w:rsidRPr="00370B02" w:rsidRDefault="00A8614F" w:rsidP="00A8614F">
            <w:pPr>
              <w:ind w:left="-30" w:firstLine="0"/>
              <w:jc w:val="center"/>
              <w:rPr>
                <w:sz w:val="20"/>
                <w:szCs w:val="20"/>
              </w:rPr>
            </w:pPr>
            <w:r w:rsidRPr="00370B02">
              <w:rPr>
                <w:sz w:val="20"/>
                <w:szCs w:val="20"/>
              </w:rPr>
              <w:t>-</w:t>
            </w:r>
          </w:p>
        </w:tc>
        <w:tc>
          <w:tcPr>
            <w:tcW w:w="2010" w:type="dxa"/>
          </w:tcPr>
          <w:p w14:paraId="46560E07" w14:textId="77777777" w:rsidR="00A8614F" w:rsidRPr="00370B02" w:rsidRDefault="00A8614F" w:rsidP="00A8614F">
            <w:pPr>
              <w:ind w:left="-30" w:firstLine="0"/>
              <w:jc w:val="center"/>
              <w:rPr>
                <w:sz w:val="20"/>
                <w:szCs w:val="20"/>
              </w:rPr>
            </w:pPr>
            <w:r w:rsidRPr="00370B02">
              <w:rPr>
                <w:sz w:val="20"/>
                <w:szCs w:val="20"/>
              </w:rPr>
              <w:t>-</w:t>
            </w:r>
          </w:p>
        </w:tc>
      </w:tr>
      <w:tr w:rsidR="00A8614F" w:rsidRPr="00370B02" w14:paraId="7A62C54E" w14:textId="77777777" w:rsidTr="00A8614F">
        <w:tc>
          <w:tcPr>
            <w:tcW w:w="1912" w:type="dxa"/>
            <w:vMerge w:val="restart"/>
          </w:tcPr>
          <w:p w14:paraId="35CDEF45" w14:textId="77777777" w:rsidR="00A8614F" w:rsidRPr="00370B02" w:rsidRDefault="00A8614F" w:rsidP="00A8614F">
            <w:pPr>
              <w:ind w:left="-30" w:firstLine="0"/>
              <w:rPr>
                <w:sz w:val="20"/>
                <w:szCs w:val="20"/>
              </w:rPr>
            </w:pPr>
            <w:r w:rsidRPr="00370B02">
              <w:rPr>
                <w:sz w:val="20"/>
                <w:szCs w:val="20"/>
              </w:rPr>
              <w:t>Не начато</w:t>
            </w:r>
          </w:p>
          <w:p w14:paraId="3861069B" w14:textId="77777777" w:rsidR="00A8614F" w:rsidRPr="00370B02" w:rsidRDefault="00A8614F" w:rsidP="00A8614F">
            <w:pPr>
              <w:ind w:left="-30" w:firstLine="0"/>
              <w:rPr>
                <w:sz w:val="20"/>
                <w:szCs w:val="20"/>
              </w:rPr>
            </w:pPr>
          </w:p>
          <w:p w14:paraId="7D47284B" w14:textId="77777777" w:rsidR="00A8614F" w:rsidRPr="00370B02" w:rsidRDefault="00A8614F" w:rsidP="00A8614F">
            <w:pPr>
              <w:ind w:left="-30" w:firstLine="0"/>
              <w:rPr>
                <w:sz w:val="20"/>
                <w:szCs w:val="20"/>
              </w:rPr>
            </w:pPr>
          </w:p>
        </w:tc>
        <w:tc>
          <w:tcPr>
            <w:tcW w:w="2699" w:type="dxa"/>
          </w:tcPr>
          <w:p w14:paraId="2DE1CA18" w14:textId="77777777" w:rsidR="00A8614F" w:rsidRPr="00370B02" w:rsidRDefault="00A8614F" w:rsidP="00A8614F">
            <w:pPr>
              <w:ind w:left="-30" w:firstLine="0"/>
              <w:rPr>
                <w:sz w:val="20"/>
                <w:szCs w:val="20"/>
              </w:rPr>
            </w:pPr>
            <w:r w:rsidRPr="00370B02">
              <w:rPr>
                <w:sz w:val="20"/>
                <w:szCs w:val="20"/>
              </w:rPr>
              <w:t>Отписать</w:t>
            </w:r>
          </w:p>
        </w:tc>
        <w:tc>
          <w:tcPr>
            <w:tcW w:w="2729" w:type="dxa"/>
          </w:tcPr>
          <w:p w14:paraId="4A12D681" w14:textId="77777777" w:rsidR="00A8614F" w:rsidRPr="00370B02" w:rsidRDefault="00A8614F" w:rsidP="00A8614F">
            <w:pPr>
              <w:ind w:left="-30" w:firstLine="0"/>
              <w:jc w:val="center"/>
              <w:rPr>
                <w:sz w:val="20"/>
                <w:szCs w:val="20"/>
              </w:rPr>
            </w:pPr>
            <w:r w:rsidRPr="00370B02">
              <w:rPr>
                <w:sz w:val="20"/>
                <w:szCs w:val="20"/>
              </w:rPr>
              <w:t>+</w:t>
            </w:r>
          </w:p>
        </w:tc>
        <w:tc>
          <w:tcPr>
            <w:tcW w:w="2010" w:type="dxa"/>
          </w:tcPr>
          <w:p w14:paraId="4FBC0042" w14:textId="77777777" w:rsidR="00A8614F" w:rsidRPr="00370B02" w:rsidRDefault="00A8614F" w:rsidP="00A8614F">
            <w:pPr>
              <w:ind w:left="-30" w:firstLine="0"/>
              <w:jc w:val="center"/>
              <w:rPr>
                <w:sz w:val="20"/>
                <w:szCs w:val="20"/>
              </w:rPr>
            </w:pPr>
            <w:r w:rsidRPr="00370B02">
              <w:rPr>
                <w:sz w:val="20"/>
                <w:szCs w:val="20"/>
              </w:rPr>
              <w:t>-</w:t>
            </w:r>
          </w:p>
        </w:tc>
      </w:tr>
      <w:tr w:rsidR="00A8614F" w:rsidRPr="00370B02" w14:paraId="11C3EE8C" w14:textId="77777777" w:rsidTr="00A8614F">
        <w:tc>
          <w:tcPr>
            <w:tcW w:w="1912" w:type="dxa"/>
            <w:vMerge/>
          </w:tcPr>
          <w:p w14:paraId="3A383FAA" w14:textId="77777777" w:rsidR="00A8614F" w:rsidRPr="00370B02" w:rsidRDefault="00A8614F" w:rsidP="00A8614F">
            <w:pPr>
              <w:ind w:left="-30" w:firstLine="0"/>
              <w:rPr>
                <w:sz w:val="20"/>
                <w:szCs w:val="20"/>
              </w:rPr>
            </w:pPr>
          </w:p>
        </w:tc>
        <w:tc>
          <w:tcPr>
            <w:tcW w:w="2699" w:type="dxa"/>
          </w:tcPr>
          <w:p w14:paraId="1AEF4031" w14:textId="77777777" w:rsidR="00A8614F" w:rsidRPr="00370B02" w:rsidRDefault="00A8614F" w:rsidP="00A8614F">
            <w:pPr>
              <w:ind w:left="-30" w:firstLine="0"/>
              <w:rPr>
                <w:sz w:val="20"/>
                <w:szCs w:val="20"/>
              </w:rPr>
            </w:pPr>
            <w:commentRangeStart w:id="232"/>
            <w:commentRangeStart w:id="233"/>
            <w:r w:rsidRPr="00370B02">
              <w:rPr>
                <w:sz w:val="20"/>
                <w:szCs w:val="20"/>
              </w:rPr>
              <w:t>Напомнить</w:t>
            </w:r>
            <w:commentRangeEnd w:id="232"/>
            <w:r w:rsidRPr="00370B02">
              <w:rPr>
                <w:sz w:val="20"/>
                <w:szCs w:val="20"/>
              </w:rPr>
              <w:commentReference w:id="232"/>
            </w:r>
            <w:commentRangeEnd w:id="233"/>
            <w:r w:rsidRPr="00370B02">
              <w:rPr>
                <w:sz w:val="20"/>
                <w:szCs w:val="20"/>
              </w:rPr>
              <w:commentReference w:id="233"/>
            </w:r>
          </w:p>
        </w:tc>
        <w:tc>
          <w:tcPr>
            <w:tcW w:w="2729" w:type="dxa"/>
          </w:tcPr>
          <w:p w14:paraId="677E4CB3" w14:textId="77777777" w:rsidR="00A8614F" w:rsidRPr="00370B02" w:rsidRDefault="00A8614F" w:rsidP="00A8614F">
            <w:pPr>
              <w:ind w:left="-30" w:firstLine="0"/>
              <w:jc w:val="center"/>
              <w:rPr>
                <w:sz w:val="20"/>
                <w:szCs w:val="20"/>
              </w:rPr>
            </w:pPr>
            <w:r w:rsidRPr="00370B02">
              <w:rPr>
                <w:sz w:val="20"/>
                <w:szCs w:val="20"/>
              </w:rPr>
              <w:t>-</w:t>
            </w:r>
          </w:p>
        </w:tc>
        <w:tc>
          <w:tcPr>
            <w:tcW w:w="2010" w:type="dxa"/>
          </w:tcPr>
          <w:p w14:paraId="73515201" w14:textId="77777777" w:rsidR="00A8614F" w:rsidRPr="00370B02" w:rsidRDefault="00A8614F" w:rsidP="00A8614F">
            <w:pPr>
              <w:ind w:left="-30" w:firstLine="0"/>
              <w:jc w:val="center"/>
              <w:rPr>
                <w:sz w:val="20"/>
                <w:szCs w:val="20"/>
              </w:rPr>
            </w:pPr>
            <w:r w:rsidRPr="00370B02">
              <w:rPr>
                <w:sz w:val="20"/>
                <w:szCs w:val="20"/>
              </w:rPr>
              <w:t>+</w:t>
            </w:r>
          </w:p>
        </w:tc>
      </w:tr>
      <w:tr w:rsidR="00A8614F" w:rsidRPr="00370B02" w14:paraId="653118C4" w14:textId="77777777" w:rsidTr="00A8614F">
        <w:tc>
          <w:tcPr>
            <w:tcW w:w="1912" w:type="dxa"/>
            <w:vMerge/>
          </w:tcPr>
          <w:p w14:paraId="24A31FD7" w14:textId="77777777" w:rsidR="00A8614F" w:rsidRPr="00370B02" w:rsidRDefault="00A8614F" w:rsidP="00A8614F">
            <w:pPr>
              <w:ind w:left="-30" w:firstLine="0"/>
              <w:rPr>
                <w:sz w:val="20"/>
                <w:szCs w:val="20"/>
              </w:rPr>
            </w:pPr>
          </w:p>
        </w:tc>
        <w:tc>
          <w:tcPr>
            <w:tcW w:w="2699" w:type="dxa"/>
          </w:tcPr>
          <w:p w14:paraId="210950AD" w14:textId="77777777" w:rsidR="00A8614F" w:rsidRPr="00370B02" w:rsidRDefault="00A8614F" w:rsidP="00A8614F">
            <w:pPr>
              <w:ind w:left="-30" w:firstLine="0"/>
              <w:rPr>
                <w:sz w:val="20"/>
                <w:szCs w:val="20"/>
              </w:rPr>
            </w:pPr>
            <w:r w:rsidRPr="00370B02">
              <w:rPr>
                <w:sz w:val="20"/>
                <w:szCs w:val="20"/>
              </w:rPr>
              <w:t>Печать карточки задания</w:t>
            </w:r>
          </w:p>
        </w:tc>
        <w:tc>
          <w:tcPr>
            <w:tcW w:w="2729" w:type="dxa"/>
          </w:tcPr>
          <w:p w14:paraId="7D68C0F4" w14:textId="77777777" w:rsidR="00A8614F" w:rsidRPr="00370B02" w:rsidRDefault="00A8614F" w:rsidP="00A8614F">
            <w:pPr>
              <w:ind w:left="-30" w:firstLine="0"/>
              <w:jc w:val="center"/>
              <w:rPr>
                <w:sz w:val="20"/>
                <w:szCs w:val="20"/>
              </w:rPr>
            </w:pPr>
            <w:r w:rsidRPr="00370B02">
              <w:rPr>
                <w:sz w:val="20"/>
                <w:szCs w:val="20"/>
              </w:rPr>
              <w:t>+</w:t>
            </w:r>
          </w:p>
        </w:tc>
        <w:tc>
          <w:tcPr>
            <w:tcW w:w="2010" w:type="dxa"/>
          </w:tcPr>
          <w:p w14:paraId="36BF551D" w14:textId="77777777" w:rsidR="00A8614F" w:rsidRPr="00370B02" w:rsidRDefault="00A8614F" w:rsidP="00A8614F">
            <w:pPr>
              <w:ind w:left="-30" w:firstLine="0"/>
              <w:jc w:val="center"/>
              <w:rPr>
                <w:sz w:val="20"/>
                <w:szCs w:val="20"/>
              </w:rPr>
            </w:pPr>
            <w:r w:rsidRPr="00370B02">
              <w:rPr>
                <w:sz w:val="20"/>
                <w:szCs w:val="20"/>
              </w:rPr>
              <w:t>+</w:t>
            </w:r>
          </w:p>
        </w:tc>
      </w:tr>
      <w:tr w:rsidR="00A8614F" w:rsidRPr="00370B02" w14:paraId="785FC68F" w14:textId="77777777" w:rsidTr="00A8614F">
        <w:tc>
          <w:tcPr>
            <w:tcW w:w="1912" w:type="dxa"/>
            <w:vMerge w:val="restart"/>
          </w:tcPr>
          <w:p w14:paraId="2790123D" w14:textId="77777777" w:rsidR="00A8614F" w:rsidRPr="00370B02" w:rsidRDefault="00A8614F" w:rsidP="00A8614F">
            <w:pPr>
              <w:ind w:left="-30" w:firstLine="0"/>
              <w:rPr>
                <w:sz w:val="20"/>
                <w:szCs w:val="20"/>
              </w:rPr>
            </w:pPr>
            <w:r w:rsidRPr="00370B02">
              <w:rPr>
                <w:sz w:val="20"/>
                <w:szCs w:val="20"/>
              </w:rPr>
              <w:t>В работе</w:t>
            </w:r>
          </w:p>
          <w:p w14:paraId="5D186B60" w14:textId="77777777" w:rsidR="00A8614F" w:rsidRPr="00370B02" w:rsidRDefault="00A8614F" w:rsidP="00A8614F">
            <w:pPr>
              <w:ind w:left="-30" w:firstLine="0"/>
              <w:rPr>
                <w:sz w:val="20"/>
                <w:szCs w:val="20"/>
              </w:rPr>
            </w:pPr>
          </w:p>
          <w:p w14:paraId="0CDC2B14" w14:textId="77777777" w:rsidR="00A8614F" w:rsidRPr="00370B02" w:rsidRDefault="00A8614F" w:rsidP="00A8614F">
            <w:pPr>
              <w:ind w:left="-30" w:firstLine="0"/>
              <w:rPr>
                <w:sz w:val="20"/>
                <w:szCs w:val="20"/>
              </w:rPr>
            </w:pPr>
          </w:p>
        </w:tc>
        <w:tc>
          <w:tcPr>
            <w:tcW w:w="2699" w:type="dxa"/>
          </w:tcPr>
          <w:p w14:paraId="756D52A3" w14:textId="77777777" w:rsidR="00A8614F" w:rsidRPr="00370B02" w:rsidRDefault="00A8614F" w:rsidP="00A8614F">
            <w:pPr>
              <w:ind w:left="-30" w:firstLine="0"/>
              <w:rPr>
                <w:sz w:val="20"/>
                <w:szCs w:val="20"/>
              </w:rPr>
            </w:pPr>
            <w:r w:rsidRPr="00370B02">
              <w:rPr>
                <w:sz w:val="20"/>
                <w:szCs w:val="20"/>
              </w:rPr>
              <w:t>Отписать</w:t>
            </w:r>
          </w:p>
        </w:tc>
        <w:tc>
          <w:tcPr>
            <w:tcW w:w="2729" w:type="dxa"/>
          </w:tcPr>
          <w:p w14:paraId="7E083624" w14:textId="77777777" w:rsidR="00A8614F" w:rsidRPr="00370B02" w:rsidRDefault="00A8614F" w:rsidP="00A8614F">
            <w:pPr>
              <w:ind w:left="-30" w:firstLine="0"/>
              <w:jc w:val="center"/>
              <w:rPr>
                <w:sz w:val="20"/>
                <w:szCs w:val="20"/>
              </w:rPr>
            </w:pPr>
            <w:r w:rsidRPr="00370B02">
              <w:rPr>
                <w:sz w:val="20"/>
                <w:szCs w:val="20"/>
              </w:rPr>
              <w:t>+</w:t>
            </w:r>
          </w:p>
        </w:tc>
        <w:tc>
          <w:tcPr>
            <w:tcW w:w="2010" w:type="dxa"/>
          </w:tcPr>
          <w:p w14:paraId="1C11F7E5" w14:textId="77777777" w:rsidR="00A8614F" w:rsidRPr="00370B02" w:rsidRDefault="00A8614F" w:rsidP="00A8614F">
            <w:pPr>
              <w:ind w:left="-30" w:firstLine="0"/>
              <w:jc w:val="center"/>
              <w:rPr>
                <w:sz w:val="20"/>
                <w:szCs w:val="20"/>
              </w:rPr>
            </w:pPr>
            <w:r w:rsidRPr="00370B02">
              <w:rPr>
                <w:sz w:val="20"/>
                <w:szCs w:val="20"/>
              </w:rPr>
              <w:t>-</w:t>
            </w:r>
          </w:p>
        </w:tc>
      </w:tr>
      <w:tr w:rsidR="00A8614F" w:rsidRPr="00370B02" w14:paraId="5B54BD1D" w14:textId="77777777" w:rsidTr="00A8614F">
        <w:tc>
          <w:tcPr>
            <w:tcW w:w="1912" w:type="dxa"/>
            <w:vMerge/>
          </w:tcPr>
          <w:p w14:paraId="0D5148E6" w14:textId="77777777" w:rsidR="00A8614F" w:rsidRPr="00370B02" w:rsidRDefault="00A8614F" w:rsidP="00A8614F">
            <w:pPr>
              <w:ind w:left="-30" w:firstLine="0"/>
              <w:rPr>
                <w:sz w:val="20"/>
                <w:szCs w:val="20"/>
              </w:rPr>
            </w:pPr>
          </w:p>
        </w:tc>
        <w:tc>
          <w:tcPr>
            <w:tcW w:w="2699" w:type="dxa"/>
          </w:tcPr>
          <w:p w14:paraId="0266573B" w14:textId="77777777" w:rsidR="00A8614F" w:rsidRPr="00370B02" w:rsidRDefault="00A8614F" w:rsidP="00A8614F">
            <w:pPr>
              <w:ind w:left="-30" w:firstLine="0"/>
              <w:rPr>
                <w:sz w:val="20"/>
                <w:szCs w:val="20"/>
              </w:rPr>
            </w:pPr>
            <w:r w:rsidRPr="00370B02">
              <w:rPr>
                <w:sz w:val="20"/>
                <w:szCs w:val="20"/>
              </w:rPr>
              <w:t>Напомнить</w:t>
            </w:r>
          </w:p>
        </w:tc>
        <w:tc>
          <w:tcPr>
            <w:tcW w:w="2729" w:type="dxa"/>
          </w:tcPr>
          <w:p w14:paraId="2B2D2456" w14:textId="77777777" w:rsidR="00A8614F" w:rsidRPr="00370B02" w:rsidRDefault="00A8614F" w:rsidP="00A8614F">
            <w:pPr>
              <w:ind w:left="-30" w:firstLine="0"/>
              <w:jc w:val="center"/>
              <w:rPr>
                <w:sz w:val="20"/>
                <w:szCs w:val="20"/>
              </w:rPr>
            </w:pPr>
            <w:r w:rsidRPr="00370B02">
              <w:rPr>
                <w:sz w:val="20"/>
                <w:szCs w:val="20"/>
              </w:rPr>
              <w:t>+</w:t>
            </w:r>
            <w:commentRangeStart w:id="234"/>
            <w:r w:rsidRPr="00370B02">
              <w:rPr>
                <w:sz w:val="20"/>
                <w:szCs w:val="20"/>
              </w:rPr>
              <w:commentReference w:id="235"/>
            </w:r>
            <w:commentRangeEnd w:id="234"/>
            <w:r w:rsidRPr="00370B02">
              <w:rPr>
                <w:sz w:val="20"/>
                <w:szCs w:val="20"/>
              </w:rPr>
              <w:commentReference w:id="234"/>
            </w:r>
          </w:p>
        </w:tc>
        <w:tc>
          <w:tcPr>
            <w:tcW w:w="2010" w:type="dxa"/>
          </w:tcPr>
          <w:p w14:paraId="7DD7D008" w14:textId="77777777" w:rsidR="00A8614F" w:rsidRPr="00370B02" w:rsidRDefault="00A8614F" w:rsidP="00A8614F">
            <w:pPr>
              <w:ind w:left="-30" w:firstLine="0"/>
              <w:jc w:val="center"/>
              <w:rPr>
                <w:sz w:val="20"/>
                <w:szCs w:val="20"/>
              </w:rPr>
            </w:pPr>
            <w:r w:rsidRPr="00370B02">
              <w:rPr>
                <w:sz w:val="20"/>
                <w:szCs w:val="20"/>
              </w:rPr>
              <w:t>+</w:t>
            </w:r>
          </w:p>
        </w:tc>
      </w:tr>
      <w:tr w:rsidR="00A8614F" w:rsidRPr="00370B02" w14:paraId="49D114C8" w14:textId="77777777" w:rsidTr="00A8614F">
        <w:tc>
          <w:tcPr>
            <w:tcW w:w="1912" w:type="dxa"/>
            <w:vMerge/>
          </w:tcPr>
          <w:p w14:paraId="5CE7E543" w14:textId="77777777" w:rsidR="00A8614F" w:rsidRPr="00370B02" w:rsidRDefault="00A8614F" w:rsidP="00A8614F">
            <w:pPr>
              <w:ind w:left="-30" w:firstLine="0"/>
              <w:rPr>
                <w:sz w:val="20"/>
                <w:szCs w:val="20"/>
              </w:rPr>
            </w:pPr>
          </w:p>
        </w:tc>
        <w:tc>
          <w:tcPr>
            <w:tcW w:w="2699" w:type="dxa"/>
          </w:tcPr>
          <w:p w14:paraId="4753327A" w14:textId="77777777" w:rsidR="00A8614F" w:rsidRPr="00370B02" w:rsidRDefault="00A8614F" w:rsidP="00A8614F">
            <w:pPr>
              <w:ind w:left="-30" w:firstLine="0"/>
              <w:rPr>
                <w:sz w:val="20"/>
                <w:szCs w:val="20"/>
              </w:rPr>
            </w:pPr>
            <w:r w:rsidRPr="00370B02">
              <w:rPr>
                <w:sz w:val="20"/>
                <w:szCs w:val="20"/>
              </w:rPr>
              <w:t>Печать карточки задания</w:t>
            </w:r>
          </w:p>
        </w:tc>
        <w:tc>
          <w:tcPr>
            <w:tcW w:w="2729" w:type="dxa"/>
          </w:tcPr>
          <w:p w14:paraId="5DC444D1" w14:textId="77777777" w:rsidR="00A8614F" w:rsidRPr="00370B02" w:rsidRDefault="00A8614F" w:rsidP="00A8614F">
            <w:pPr>
              <w:ind w:left="-30" w:firstLine="0"/>
              <w:jc w:val="center"/>
              <w:rPr>
                <w:sz w:val="20"/>
                <w:szCs w:val="20"/>
              </w:rPr>
            </w:pPr>
            <w:r w:rsidRPr="00370B02">
              <w:rPr>
                <w:sz w:val="20"/>
                <w:szCs w:val="20"/>
              </w:rPr>
              <w:t>+</w:t>
            </w:r>
          </w:p>
        </w:tc>
        <w:tc>
          <w:tcPr>
            <w:tcW w:w="2010" w:type="dxa"/>
          </w:tcPr>
          <w:p w14:paraId="4D90DF3D" w14:textId="77777777" w:rsidR="00A8614F" w:rsidRPr="00370B02" w:rsidRDefault="00A8614F" w:rsidP="00A8614F">
            <w:pPr>
              <w:ind w:left="-30" w:firstLine="0"/>
              <w:jc w:val="center"/>
              <w:rPr>
                <w:sz w:val="20"/>
                <w:szCs w:val="20"/>
              </w:rPr>
            </w:pPr>
            <w:r w:rsidRPr="00370B02">
              <w:rPr>
                <w:sz w:val="20"/>
                <w:szCs w:val="20"/>
              </w:rPr>
              <w:t>+</w:t>
            </w:r>
          </w:p>
        </w:tc>
      </w:tr>
      <w:tr w:rsidR="00A8614F" w:rsidRPr="00370B02" w14:paraId="76514B31" w14:textId="77777777" w:rsidTr="00A8614F">
        <w:tc>
          <w:tcPr>
            <w:tcW w:w="1912" w:type="dxa"/>
            <w:vMerge w:val="restart"/>
          </w:tcPr>
          <w:p w14:paraId="75170C87" w14:textId="77777777" w:rsidR="00A8614F" w:rsidRPr="00370B02" w:rsidRDefault="00A8614F" w:rsidP="00A8614F">
            <w:pPr>
              <w:ind w:left="-30" w:firstLine="0"/>
              <w:rPr>
                <w:sz w:val="20"/>
                <w:szCs w:val="20"/>
              </w:rPr>
            </w:pPr>
            <w:r w:rsidRPr="00370B02">
              <w:rPr>
                <w:sz w:val="20"/>
                <w:szCs w:val="20"/>
              </w:rPr>
              <w:t>Завершено</w:t>
            </w:r>
          </w:p>
        </w:tc>
        <w:tc>
          <w:tcPr>
            <w:tcW w:w="2699" w:type="dxa"/>
          </w:tcPr>
          <w:p w14:paraId="10488903" w14:textId="77777777" w:rsidR="00A8614F" w:rsidRPr="00370B02" w:rsidRDefault="00A8614F" w:rsidP="00A8614F">
            <w:pPr>
              <w:ind w:left="-30" w:firstLine="0"/>
              <w:rPr>
                <w:sz w:val="20"/>
                <w:szCs w:val="20"/>
              </w:rPr>
            </w:pPr>
            <w:r w:rsidRPr="00370B02">
              <w:rPr>
                <w:sz w:val="20"/>
                <w:szCs w:val="20"/>
              </w:rPr>
              <w:t>Отписать</w:t>
            </w:r>
          </w:p>
        </w:tc>
        <w:tc>
          <w:tcPr>
            <w:tcW w:w="2729" w:type="dxa"/>
          </w:tcPr>
          <w:p w14:paraId="49BCF635" w14:textId="77777777" w:rsidR="00A8614F" w:rsidRPr="00370B02" w:rsidRDefault="00A8614F" w:rsidP="00A8614F">
            <w:pPr>
              <w:ind w:left="-30" w:firstLine="0"/>
              <w:jc w:val="center"/>
              <w:rPr>
                <w:sz w:val="20"/>
                <w:szCs w:val="20"/>
              </w:rPr>
            </w:pPr>
            <w:r w:rsidRPr="00370B02">
              <w:rPr>
                <w:sz w:val="20"/>
                <w:szCs w:val="20"/>
              </w:rPr>
              <w:t>+</w:t>
            </w:r>
          </w:p>
        </w:tc>
        <w:tc>
          <w:tcPr>
            <w:tcW w:w="2010" w:type="dxa"/>
          </w:tcPr>
          <w:p w14:paraId="713E18FB" w14:textId="77777777" w:rsidR="00A8614F" w:rsidRPr="00370B02" w:rsidRDefault="00A8614F" w:rsidP="00C26F9E">
            <w:pPr>
              <w:pStyle w:val="3"/>
              <w:outlineLvl w:val="2"/>
            </w:pPr>
            <w:r w:rsidRPr="00370B02">
              <w:t>-</w:t>
            </w:r>
          </w:p>
        </w:tc>
      </w:tr>
      <w:tr w:rsidR="00A8614F" w:rsidRPr="00370B02" w14:paraId="614051F3" w14:textId="77777777" w:rsidTr="00A8614F">
        <w:tc>
          <w:tcPr>
            <w:tcW w:w="1912" w:type="dxa"/>
            <w:vMerge/>
          </w:tcPr>
          <w:p w14:paraId="27BE9A4D" w14:textId="77777777" w:rsidR="00A8614F" w:rsidRPr="00370B02" w:rsidRDefault="00A8614F" w:rsidP="00A8614F">
            <w:pPr>
              <w:ind w:left="-30" w:firstLine="0"/>
              <w:rPr>
                <w:sz w:val="20"/>
                <w:szCs w:val="20"/>
              </w:rPr>
            </w:pPr>
          </w:p>
        </w:tc>
        <w:tc>
          <w:tcPr>
            <w:tcW w:w="2699" w:type="dxa"/>
          </w:tcPr>
          <w:p w14:paraId="56324D6B" w14:textId="77777777" w:rsidR="00A8614F" w:rsidRPr="00370B02" w:rsidRDefault="00A8614F" w:rsidP="00A8614F">
            <w:pPr>
              <w:ind w:left="-30" w:firstLine="0"/>
              <w:rPr>
                <w:sz w:val="20"/>
                <w:szCs w:val="20"/>
              </w:rPr>
            </w:pPr>
            <w:r w:rsidRPr="00370B02">
              <w:rPr>
                <w:sz w:val="20"/>
                <w:szCs w:val="20"/>
              </w:rPr>
              <w:t>Напомнить</w:t>
            </w:r>
          </w:p>
        </w:tc>
        <w:tc>
          <w:tcPr>
            <w:tcW w:w="2729" w:type="dxa"/>
          </w:tcPr>
          <w:p w14:paraId="62D0ECB8" w14:textId="77777777" w:rsidR="00A8614F" w:rsidRPr="00370B02" w:rsidRDefault="00A8614F" w:rsidP="00A8614F">
            <w:pPr>
              <w:ind w:left="-30" w:firstLine="0"/>
              <w:jc w:val="center"/>
              <w:rPr>
                <w:sz w:val="20"/>
                <w:szCs w:val="20"/>
              </w:rPr>
            </w:pPr>
            <w:r w:rsidRPr="00370B02">
              <w:rPr>
                <w:sz w:val="20"/>
                <w:szCs w:val="20"/>
              </w:rPr>
              <w:t>-</w:t>
            </w:r>
          </w:p>
        </w:tc>
        <w:tc>
          <w:tcPr>
            <w:tcW w:w="2010" w:type="dxa"/>
          </w:tcPr>
          <w:p w14:paraId="04162970" w14:textId="77777777" w:rsidR="00A8614F" w:rsidRPr="00370B02" w:rsidRDefault="00A8614F" w:rsidP="00A8614F">
            <w:pPr>
              <w:ind w:left="-30" w:firstLine="0"/>
              <w:jc w:val="center"/>
              <w:rPr>
                <w:sz w:val="20"/>
                <w:szCs w:val="20"/>
              </w:rPr>
            </w:pPr>
            <w:r w:rsidRPr="00370B02">
              <w:rPr>
                <w:sz w:val="20"/>
                <w:szCs w:val="20"/>
              </w:rPr>
              <w:t>-</w:t>
            </w:r>
          </w:p>
        </w:tc>
      </w:tr>
      <w:tr w:rsidR="00A8614F" w:rsidRPr="00370B02" w14:paraId="555286CF" w14:textId="77777777" w:rsidTr="00A8614F">
        <w:tc>
          <w:tcPr>
            <w:tcW w:w="1912" w:type="dxa"/>
            <w:vMerge/>
          </w:tcPr>
          <w:p w14:paraId="7B94D42E" w14:textId="77777777" w:rsidR="00A8614F" w:rsidRPr="00370B02" w:rsidRDefault="00A8614F" w:rsidP="00A8614F">
            <w:pPr>
              <w:ind w:left="-30" w:firstLine="0"/>
              <w:rPr>
                <w:sz w:val="20"/>
                <w:szCs w:val="20"/>
              </w:rPr>
            </w:pPr>
          </w:p>
        </w:tc>
        <w:tc>
          <w:tcPr>
            <w:tcW w:w="2699" w:type="dxa"/>
          </w:tcPr>
          <w:p w14:paraId="179CE10C" w14:textId="77777777" w:rsidR="00A8614F" w:rsidRPr="00370B02" w:rsidRDefault="00A8614F" w:rsidP="00A8614F">
            <w:pPr>
              <w:ind w:left="-30" w:firstLine="0"/>
              <w:rPr>
                <w:sz w:val="20"/>
                <w:szCs w:val="20"/>
              </w:rPr>
            </w:pPr>
            <w:r w:rsidRPr="00370B02">
              <w:rPr>
                <w:sz w:val="20"/>
                <w:szCs w:val="20"/>
              </w:rPr>
              <w:t>Печать карточки задания</w:t>
            </w:r>
          </w:p>
        </w:tc>
        <w:tc>
          <w:tcPr>
            <w:tcW w:w="2729" w:type="dxa"/>
          </w:tcPr>
          <w:p w14:paraId="78725868" w14:textId="77777777" w:rsidR="00A8614F" w:rsidRPr="00370B02" w:rsidRDefault="00A8614F" w:rsidP="00A8614F">
            <w:pPr>
              <w:ind w:left="-30" w:firstLine="0"/>
              <w:jc w:val="center"/>
              <w:rPr>
                <w:sz w:val="20"/>
                <w:szCs w:val="20"/>
              </w:rPr>
            </w:pPr>
            <w:r w:rsidRPr="00370B02">
              <w:rPr>
                <w:sz w:val="20"/>
                <w:szCs w:val="20"/>
              </w:rPr>
              <w:t>+</w:t>
            </w:r>
          </w:p>
        </w:tc>
        <w:tc>
          <w:tcPr>
            <w:tcW w:w="2010" w:type="dxa"/>
          </w:tcPr>
          <w:p w14:paraId="55B67FD2" w14:textId="77777777" w:rsidR="00A8614F" w:rsidRPr="00370B02" w:rsidRDefault="00A8614F" w:rsidP="00A8614F">
            <w:pPr>
              <w:ind w:left="-30" w:firstLine="0"/>
              <w:jc w:val="center"/>
              <w:rPr>
                <w:sz w:val="20"/>
                <w:szCs w:val="20"/>
              </w:rPr>
            </w:pPr>
            <w:r w:rsidRPr="00370B02">
              <w:rPr>
                <w:sz w:val="20"/>
                <w:szCs w:val="20"/>
              </w:rPr>
              <w:t>+</w:t>
            </w:r>
          </w:p>
        </w:tc>
      </w:tr>
    </w:tbl>
    <w:p w14:paraId="5A0AA623" w14:textId="77777777" w:rsidR="00A8614F" w:rsidRPr="00370B02" w:rsidRDefault="00A8614F" w:rsidP="00C26F9E">
      <w:pPr>
        <w:pStyle w:val="3"/>
        <w:rPr>
          <w:lang w:val="ru-RU"/>
        </w:rPr>
      </w:pPr>
      <w:r w:rsidRPr="00370B02">
        <w:rPr>
          <w:lang w:val="ru-RU"/>
        </w:rPr>
        <w:t>Условия отображения кнопок имени Инициатора основного процесса</w:t>
      </w:r>
    </w:p>
    <w:p w14:paraId="65947EFB" w14:textId="77777777" w:rsidR="00A8614F" w:rsidRPr="00370B02" w:rsidRDefault="00A8614F" w:rsidP="00A8614F">
      <w:pPr>
        <w:rPr>
          <w:lang w:val="ru-RU"/>
        </w:rPr>
      </w:pPr>
      <w:r w:rsidRPr="00370B02">
        <w:rPr>
          <w:lang w:val="ru-RU"/>
        </w:rPr>
        <w:t xml:space="preserve">Кнопка «Отписать» имени Инициатора основного процесса может быть доступна пользователю (и его заместителю) в зависимости от того, какой ролью обладает пользователь и в каком состоянии основной процесс. </w:t>
      </w:r>
    </w:p>
    <w:p w14:paraId="0CD83D1A" w14:textId="77777777" w:rsidR="00A8614F" w:rsidRPr="00370B02" w:rsidRDefault="00A8614F" w:rsidP="00A8614F">
      <w:pPr>
        <w:rPr>
          <w:lang w:val="ru-RU"/>
        </w:rPr>
      </w:pPr>
      <w:r w:rsidRPr="00370B02">
        <w:rPr>
          <w:lang w:val="ru-RU"/>
        </w:rPr>
        <w:t xml:space="preserve">Относительно процесса, пользователь может выступать либо в роли Инициатор процесса, либо Участник процесса. </w:t>
      </w:r>
    </w:p>
    <w:p w14:paraId="5EACC0B8" w14:textId="77777777" w:rsidR="00A8614F" w:rsidRPr="00370B02" w:rsidRDefault="00A8614F" w:rsidP="00A8614F">
      <w:pPr>
        <w:rPr>
          <w:lang w:val="ru-RU"/>
        </w:rPr>
      </w:pPr>
      <w:r w:rsidRPr="00370B02">
        <w:rPr>
          <w:lang w:val="ru-RU"/>
        </w:rPr>
        <w:t>Все возможные состояни</w:t>
      </w:r>
      <w:r>
        <w:rPr>
          <w:lang w:val="ru-RU"/>
        </w:rPr>
        <w:t xml:space="preserve">я процесса перечислены в п. </w:t>
      </w:r>
      <w:r>
        <w:rPr>
          <w:lang w:val="ru-RU"/>
        </w:rPr>
        <w:fldChar w:fldCharType="begin"/>
      </w:r>
      <w:r>
        <w:rPr>
          <w:lang w:val="ru-RU"/>
        </w:rPr>
        <w:instrText xml:space="preserve"> REF _Ref496690642 \r \h </w:instrText>
      </w:r>
      <w:r>
        <w:rPr>
          <w:lang w:val="ru-RU"/>
        </w:rPr>
      </w:r>
      <w:r>
        <w:rPr>
          <w:lang w:val="ru-RU"/>
        </w:rPr>
        <w:fldChar w:fldCharType="separate"/>
      </w:r>
      <w:r>
        <w:rPr>
          <w:lang w:val="ru-RU"/>
        </w:rPr>
        <w:t>7</w:t>
      </w:r>
      <w:r>
        <w:rPr>
          <w:lang w:val="ru-RU"/>
        </w:rPr>
        <w:fldChar w:fldCharType="end"/>
      </w:r>
      <w:r>
        <w:rPr>
          <w:lang w:val="ru-RU"/>
        </w:rPr>
        <w:t xml:space="preserve"> </w:t>
      </w:r>
      <w:r>
        <w:rPr>
          <w:lang w:val="ru-RU"/>
        </w:rPr>
        <w:fldChar w:fldCharType="begin"/>
      </w:r>
      <w:r>
        <w:rPr>
          <w:lang w:val="ru-RU"/>
        </w:rPr>
        <w:instrText xml:space="preserve"> REF _Ref496690642 \h </w:instrText>
      </w:r>
      <w:r>
        <w:rPr>
          <w:lang w:val="ru-RU"/>
        </w:rPr>
      </w:r>
      <w:r>
        <w:rPr>
          <w:lang w:val="ru-RU"/>
        </w:rPr>
        <w:fldChar w:fldCharType="separate"/>
      </w:r>
      <w:r w:rsidRPr="00B26FC3">
        <w:rPr>
          <w:lang w:val="ru-RU"/>
        </w:rPr>
        <w:t>Отображение состояния процесса в наименовании процесса</w:t>
      </w:r>
      <w:r>
        <w:rPr>
          <w:lang w:val="ru-RU"/>
        </w:rPr>
        <w:fldChar w:fldCharType="end"/>
      </w:r>
      <w:r>
        <w:rPr>
          <w:lang w:val="ru-RU"/>
        </w:rPr>
        <w:t>.</w:t>
      </w:r>
    </w:p>
    <w:p w14:paraId="246A4E7A" w14:textId="77777777" w:rsidR="00A8614F" w:rsidRPr="00370B02" w:rsidRDefault="00A8614F" w:rsidP="00A8614F">
      <w:pPr>
        <w:rPr>
          <w:lang w:val="ru-RU"/>
        </w:rPr>
      </w:pPr>
      <w:r w:rsidRPr="00370B02">
        <w:rPr>
          <w:lang w:val="ru-RU"/>
        </w:rPr>
        <w:t>Доступность кнопки «Отписать» в зависимости от роли пользователя и со</w:t>
      </w:r>
      <w:r>
        <w:rPr>
          <w:lang w:val="ru-RU"/>
        </w:rPr>
        <w:t xml:space="preserve">стояния процесса см. в </w:t>
      </w:r>
      <w:r>
        <w:rPr>
          <w:lang w:val="ru-RU"/>
        </w:rPr>
        <w:fldChar w:fldCharType="begin"/>
      </w:r>
      <w:r>
        <w:rPr>
          <w:lang w:val="ru-RU"/>
        </w:rPr>
        <w:instrText xml:space="preserve"> REF _Ref496697849 \h </w:instrText>
      </w:r>
      <w:r>
        <w:rPr>
          <w:lang w:val="ru-RU"/>
        </w:rPr>
      </w:r>
      <w:r>
        <w:rPr>
          <w:lang w:val="ru-RU"/>
        </w:rPr>
        <w:fldChar w:fldCharType="separate"/>
      </w:r>
      <w:r w:rsidRPr="00370B02">
        <w:rPr>
          <w:lang w:val="ru-RU"/>
        </w:rPr>
        <w:t xml:space="preserve">Таблица </w:t>
      </w:r>
      <w:r w:rsidRPr="00370B02">
        <w:rPr>
          <w:noProof/>
          <w:lang w:val="ru-RU"/>
        </w:rPr>
        <w:t>8</w:t>
      </w:r>
      <w:r>
        <w:rPr>
          <w:lang w:val="ru-RU"/>
        </w:rPr>
        <w:fldChar w:fldCharType="end"/>
      </w:r>
      <w:r w:rsidRPr="00370B02">
        <w:rPr>
          <w:lang w:val="ru-RU"/>
        </w:rPr>
        <w:t xml:space="preserve">. «+» - означает, что кнопка должна отображаться снизу процесса, «-» - нет. </w:t>
      </w:r>
    </w:p>
    <w:p w14:paraId="1D516CEC" w14:textId="77777777" w:rsidR="00A8614F" w:rsidRPr="00370B02" w:rsidRDefault="00A8614F" w:rsidP="00A8614F">
      <w:pPr>
        <w:rPr>
          <w:lang w:val="ru-RU"/>
        </w:rPr>
      </w:pPr>
      <w:r w:rsidRPr="00370B02">
        <w:rPr>
          <w:b/>
          <w:color w:val="FF0000"/>
          <w:lang w:val="ru-RU"/>
        </w:rPr>
        <w:lastRenderedPageBreak/>
        <w:t>ВНИМАНИЕ!</w:t>
      </w:r>
      <w:r w:rsidRPr="00370B02">
        <w:rPr>
          <w:lang w:val="ru-RU"/>
        </w:rPr>
        <w:t xml:space="preserve">  Если кнопка доступна Инициатору процесса и Участнику процесса, то она должна быть доступны и их заместителям. </w:t>
      </w:r>
      <w:r w:rsidRPr="004A6D99">
        <w:rPr>
          <w:highlight w:val="yellow"/>
          <w:lang w:val="ru-RU"/>
        </w:rPr>
        <w:t>Требования к функционалу, связанному с замещением см. в п.</w:t>
      </w:r>
    </w:p>
    <w:p w14:paraId="57CC61F7" w14:textId="77777777" w:rsidR="00A8614F" w:rsidRDefault="00A8614F" w:rsidP="00A8614F">
      <w:pPr>
        <w:rPr>
          <w:lang w:val="ru-RU"/>
        </w:rPr>
      </w:pPr>
      <w:r w:rsidRPr="00370B02">
        <w:rPr>
          <w:b/>
          <w:color w:val="FF0000"/>
          <w:lang w:val="ru-RU"/>
        </w:rPr>
        <w:t>ВНИМАНИЕ!</w:t>
      </w:r>
      <w:r w:rsidRPr="00370B02">
        <w:rPr>
          <w:lang w:val="ru-RU"/>
        </w:rPr>
        <w:t xml:space="preserve"> Если карточка доступна пользователю только на чтение, то он во вкладке «Процессы» не должен видеть никакие кнопки.</w:t>
      </w:r>
    </w:p>
    <w:p w14:paraId="56D71E77" w14:textId="77777777" w:rsidR="00A8614F" w:rsidRPr="00327D1E" w:rsidRDefault="00A8614F" w:rsidP="00A8614F">
      <w:pPr>
        <w:pStyle w:val="afd"/>
        <w:rPr>
          <w:lang w:val="ru-RU"/>
        </w:rPr>
      </w:pPr>
    </w:p>
    <w:p w14:paraId="15B89DFD" w14:textId="77777777" w:rsidR="00A8614F" w:rsidRPr="00327D1E" w:rsidRDefault="00A8614F" w:rsidP="00A8614F">
      <w:pPr>
        <w:pStyle w:val="afd"/>
        <w:rPr>
          <w:lang w:val="ru-RU"/>
        </w:rPr>
      </w:pPr>
    </w:p>
    <w:p w14:paraId="6691B5D2" w14:textId="77777777" w:rsidR="00A8614F" w:rsidRDefault="00A8614F" w:rsidP="00A8614F">
      <w:pPr>
        <w:pStyle w:val="afd"/>
        <w:rPr>
          <w:lang w:val="ru-RU"/>
        </w:rPr>
      </w:pPr>
      <w:bookmarkStart w:id="236" w:name="_Ref496697849"/>
      <w:r w:rsidRPr="00370B02">
        <w:rPr>
          <w:lang w:val="ru-RU"/>
        </w:rPr>
        <w:t xml:space="preserve">Таблица </w:t>
      </w:r>
      <w:r>
        <w:fldChar w:fldCharType="begin"/>
      </w:r>
      <w:r w:rsidRPr="00370B02">
        <w:rPr>
          <w:lang w:val="ru-RU"/>
        </w:rPr>
        <w:instrText xml:space="preserve"> </w:instrText>
      </w:r>
      <w:r>
        <w:instrText>SEQ</w:instrText>
      </w:r>
      <w:r w:rsidRPr="00370B02">
        <w:rPr>
          <w:lang w:val="ru-RU"/>
        </w:rPr>
        <w:instrText xml:space="preserve"> Таблица \* </w:instrText>
      </w:r>
      <w:r>
        <w:instrText>ARABIC</w:instrText>
      </w:r>
      <w:r w:rsidRPr="00370B02">
        <w:rPr>
          <w:lang w:val="ru-RU"/>
        </w:rPr>
        <w:instrText xml:space="preserve"> </w:instrText>
      </w:r>
      <w:r>
        <w:fldChar w:fldCharType="separate"/>
      </w:r>
      <w:r w:rsidRPr="00370B02">
        <w:rPr>
          <w:noProof/>
          <w:lang w:val="ru-RU"/>
        </w:rPr>
        <w:t>8</w:t>
      </w:r>
      <w:r>
        <w:fldChar w:fldCharType="end"/>
      </w:r>
      <w:bookmarkEnd w:id="236"/>
      <w:r w:rsidRPr="00370B02">
        <w:rPr>
          <w:lang w:val="ru-RU"/>
        </w:rPr>
        <w:t xml:space="preserve"> Доступность кнопки «Отписать» в зависимости от роли пользователя и состояния процесса</w:t>
      </w:r>
    </w:p>
    <w:tbl>
      <w:tblPr>
        <w:tblStyle w:val="a8"/>
        <w:tblW w:w="5272" w:type="dxa"/>
        <w:jc w:val="center"/>
        <w:tblLook w:val="04A0" w:firstRow="1" w:lastRow="0" w:firstColumn="1" w:lastColumn="0" w:noHBand="0" w:noVBand="1"/>
      </w:tblPr>
      <w:tblGrid>
        <w:gridCol w:w="2376"/>
        <w:gridCol w:w="1513"/>
        <w:gridCol w:w="1383"/>
      </w:tblGrid>
      <w:tr w:rsidR="00A8614F" w:rsidRPr="00370B02" w14:paraId="127F2869" w14:textId="77777777" w:rsidTr="00A8614F">
        <w:trPr>
          <w:tblHeader/>
          <w:jc w:val="center"/>
        </w:trPr>
        <w:tc>
          <w:tcPr>
            <w:tcW w:w="1615" w:type="dxa"/>
          </w:tcPr>
          <w:p w14:paraId="7EF91AFE" w14:textId="77777777" w:rsidR="00A8614F" w:rsidRPr="00370B02" w:rsidRDefault="00A8614F" w:rsidP="00A8614F">
            <w:pPr>
              <w:ind w:firstLine="0"/>
              <w:rPr>
                <w:b/>
                <w:sz w:val="20"/>
                <w:szCs w:val="20"/>
              </w:rPr>
            </w:pPr>
            <w:r w:rsidRPr="00370B02">
              <w:rPr>
                <w:b/>
                <w:sz w:val="20"/>
                <w:szCs w:val="20"/>
              </w:rPr>
              <w:t>Состояние процесса</w:t>
            </w:r>
          </w:p>
        </w:tc>
        <w:tc>
          <w:tcPr>
            <w:tcW w:w="1874" w:type="dxa"/>
          </w:tcPr>
          <w:p w14:paraId="358D7D15" w14:textId="77777777" w:rsidR="00A8614F" w:rsidRPr="00370B02" w:rsidRDefault="00A8614F" w:rsidP="00A8614F">
            <w:pPr>
              <w:ind w:firstLine="0"/>
              <w:rPr>
                <w:b/>
                <w:sz w:val="20"/>
                <w:szCs w:val="20"/>
              </w:rPr>
            </w:pPr>
            <w:r w:rsidRPr="00370B02">
              <w:rPr>
                <w:b/>
                <w:sz w:val="20"/>
                <w:szCs w:val="20"/>
              </w:rPr>
              <w:t>Инициатор процесса</w:t>
            </w:r>
          </w:p>
        </w:tc>
        <w:tc>
          <w:tcPr>
            <w:tcW w:w="1783" w:type="dxa"/>
          </w:tcPr>
          <w:p w14:paraId="10045D62" w14:textId="77777777" w:rsidR="00A8614F" w:rsidRPr="00370B02" w:rsidRDefault="00A8614F" w:rsidP="00A8614F">
            <w:pPr>
              <w:ind w:firstLine="0"/>
              <w:rPr>
                <w:b/>
                <w:sz w:val="20"/>
                <w:szCs w:val="20"/>
              </w:rPr>
            </w:pPr>
            <w:r w:rsidRPr="00370B02">
              <w:rPr>
                <w:b/>
                <w:sz w:val="20"/>
                <w:szCs w:val="20"/>
              </w:rPr>
              <w:t>Участник процесса</w:t>
            </w:r>
          </w:p>
        </w:tc>
      </w:tr>
      <w:tr w:rsidR="00A8614F" w:rsidRPr="00370B02" w14:paraId="0C9A1DF3" w14:textId="77777777" w:rsidTr="00A8614F">
        <w:trPr>
          <w:trHeight w:val="125"/>
          <w:jc w:val="center"/>
        </w:trPr>
        <w:tc>
          <w:tcPr>
            <w:tcW w:w="1615" w:type="dxa"/>
          </w:tcPr>
          <w:p w14:paraId="333DF347" w14:textId="77777777" w:rsidR="00A8614F" w:rsidRPr="00370B02" w:rsidRDefault="00A8614F" w:rsidP="00A8614F">
            <w:pPr>
              <w:ind w:firstLine="0"/>
              <w:rPr>
                <w:sz w:val="20"/>
                <w:szCs w:val="20"/>
              </w:rPr>
            </w:pPr>
            <w:r w:rsidRPr="00370B02">
              <w:rPr>
                <w:sz w:val="20"/>
                <w:szCs w:val="20"/>
              </w:rPr>
              <w:t>Проект</w:t>
            </w:r>
          </w:p>
        </w:tc>
        <w:tc>
          <w:tcPr>
            <w:tcW w:w="1874" w:type="dxa"/>
          </w:tcPr>
          <w:p w14:paraId="6AAAA7EF" w14:textId="77777777" w:rsidR="00A8614F" w:rsidRPr="00370B02" w:rsidRDefault="00A8614F" w:rsidP="00A8614F">
            <w:pPr>
              <w:ind w:firstLine="0"/>
              <w:jc w:val="center"/>
              <w:rPr>
                <w:sz w:val="20"/>
                <w:szCs w:val="20"/>
              </w:rPr>
            </w:pPr>
            <w:r w:rsidRPr="00370B02">
              <w:rPr>
                <w:sz w:val="20"/>
                <w:szCs w:val="20"/>
              </w:rPr>
              <w:t>-</w:t>
            </w:r>
          </w:p>
        </w:tc>
        <w:tc>
          <w:tcPr>
            <w:tcW w:w="1783" w:type="dxa"/>
          </w:tcPr>
          <w:p w14:paraId="2FF95E0E" w14:textId="77777777" w:rsidR="00A8614F" w:rsidRPr="00370B02" w:rsidRDefault="00A8614F" w:rsidP="00A8614F">
            <w:pPr>
              <w:ind w:firstLine="0"/>
              <w:jc w:val="center"/>
              <w:rPr>
                <w:sz w:val="20"/>
                <w:szCs w:val="20"/>
              </w:rPr>
            </w:pPr>
            <w:r w:rsidRPr="00370B02">
              <w:rPr>
                <w:sz w:val="20"/>
                <w:szCs w:val="20"/>
              </w:rPr>
              <w:t>-</w:t>
            </w:r>
          </w:p>
        </w:tc>
      </w:tr>
      <w:tr w:rsidR="00A8614F" w:rsidRPr="00370B02" w14:paraId="726260E8" w14:textId="77777777" w:rsidTr="00A8614F">
        <w:trPr>
          <w:trHeight w:val="206"/>
          <w:jc w:val="center"/>
        </w:trPr>
        <w:tc>
          <w:tcPr>
            <w:tcW w:w="1615" w:type="dxa"/>
          </w:tcPr>
          <w:p w14:paraId="0F7BA51C" w14:textId="77777777" w:rsidR="00A8614F" w:rsidRPr="00370B02" w:rsidRDefault="00A8614F" w:rsidP="00A8614F">
            <w:pPr>
              <w:ind w:firstLine="0"/>
              <w:rPr>
                <w:sz w:val="20"/>
                <w:szCs w:val="20"/>
              </w:rPr>
            </w:pPr>
            <w:r w:rsidRPr="00370B02">
              <w:rPr>
                <w:sz w:val="20"/>
                <w:szCs w:val="20"/>
              </w:rPr>
              <w:t>В работе</w:t>
            </w:r>
          </w:p>
        </w:tc>
        <w:tc>
          <w:tcPr>
            <w:tcW w:w="1874" w:type="dxa"/>
          </w:tcPr>
          <w:p w14:paraId="1579CEA2" w14:textId="77777777" w:rsidR="00A8614F" w:rsidRPr="00370B02" w:rsidRDefault="00A8614F" w:rsidP="00A8614F">
            <w:pPr>
              <w:ind w:firstLine="0"/>
              <w:jc w:val="center"/>
              <w:rPr>
                <w:sz w:val="20"/>
                <w:szCs w:val="20"/>
              </w:rPr>
            </w:pPr>
            <w:r w:rsidRPr="00370B02">
              <w:rPr>
                <w:sz w:val="20"/>
                <w:szCs w:val="20"/>
              </w:rPr>
              <w:t>+</w:t>
            </w:r>
          </w:p>
        </w:tc>
        <w:tc>
          <w:tcPr>
            <w:tcW w:w="1783" w:type="dxa"/>
          </w:tcPr>
          <w:p w14:paraId="7CF8DDD0" w14:textId="77777777" w:rsidR="00A8614F" w:rsidRPr="00370B02" w:rsidRDefault="00A8614F" w:rsidP="00A8614F">
            <w:pPr>
              <w:ind w:firstLine="0"/>
              <w:jc w:val="center"/>
              <w:rPr>
                <w:sz w:val="20"/>
                <w:szCs w:val="20"/>
              </w:rPr>
            </w:pPr>
            <w:r w:rsidRPr="00370B02">
              <w:rPr>
                <w:sz w:val="20"/>
                <w:szCs w:val="20"/>
              </w:rPr>
              <w:t>-</w:t>
            </w:r>
          </w:p>
        </w:tc>
      </w:tr>
      <w:tr w:rsidR="00A8614F" w:rsidRPr="00370B02" w14:paraId="1290983B" w14:textId="77777777" w:rsidTr="00A8614F">
        <w:trPr>
          <w:jc w:val="center"/>
        </w:trPr>
        <w:tc>
          <w:tcPr>
            <w:tcW w:w="1615" w:type="dxa"/>
          </w:tcPr>
          <w:p w14:paraId="432C974C" w14:textId="77777777" w:rsidR="00A8614F" w:rsidRPr="00370B02" w:rsidRDefault="00A8614F" w:rsidP="00A8614F">
            <w:pPr>
              <w:ind w:firstLine="0"/>
              <w:rPr>
                <w:sz w:val="20"/>
                <w:szCs w:val="20"/>
              </w:rPr>
            </w:pPr>
            <w:r w:rsidRPr="00370B02">
              <w:rPr>
                <w:sz w:val="20"/>
                <w:szCs w:val="20"/>
              </w:rPr>
              <w:t>Завершен</w:t>
            </w:r>
          </w:p>
        </w:tc>
        <w:tc>
          <w:tcPr>
            <w:tcW w:w="1874" w:type="dxa"/>
          </w:tcPr>
          <w:p w14:paraId="20B5118F" w14:textId="77777777" w:rsidR="00A8614F" w:rsidRPr="00370B02" w:rsidRDefault="00A8614F" w:rsidP="00A8614F">
            <w:pPr>
              <w:ind w:firstLine="0"/>
              <w:jc w:val="center"/>
              <w:rPr>
                <w:sz w:val="20"/>
                <w:szCs w:val="20"/>
              </w:rPr>
            </w:pPr>
            <w:r w:rsidRPr="00370B02">
              <w:rPr>
                <w:sz w:val="20"/>
                <w:szCs w:val="20"/>
              </w:rPr>
              <w:t>+</w:t>
            </w:r>
          </w:p>
        </w:tc>
        <w:tc>
          <w:tcPr>
            <w:tcW w:w="1783" w:type="dxa"/>
          </w:tcPr>
          <w:p w14:paraId="5D6F5158" w14:textId="77777777" w:rsidR="00A8614F" w:rsidRPr="00370B02" w:rsidRDefault="00A8614F" w:rsidP="00A8614F">
            <w:pPr>
              <w:ind w:firstLine="0"/>
              <w:jc w:val="center"/>
              <w:rPr>
                <w:sz w:val="20"/>
                <w:szCs w:val="20"/>
              </w:rPr>
            </w:pPr>
            <w:r w:rsidRPr="00370B02">
              <w:rPr>
                <w:sz w:val="20"/>
                <w:szCs w:val="20"/>
              </w:rPr>
              <w:t>-</w:t>
            </w:r>
          </w:p>
        </w:tc>
      </w:tr>
      <w:tr w:rsidR="00A8614F" w:rsidRPr="00370B02" w14:paraId="1DA9CD45" w14:textId="77777777" w:rsidTr="00A8614F">
        <w:trPr>
          <w:jc w:val="center"/>
        </w:trPr>
        <w:tc>
          <w:tcPr>
            <w:tcW w:w="1615" w:type="dxa"/>
          </w:tcPr>
          <w:p w14:paraId="502CBB31" w14:textId="77777777" w:rsidR="00A8614F" w:rsidRPr="00370B02" w:rsidRDefault="00A8614F" w:rsidP="00A8614F">
            <w:pPr>
              <w:ind w:firstLine="0"/>
              <w:rPr>
                <w:sz w:val="20"/>
                <w:szCs w:val="20"/>
              </w:rPr>
            </w:pPr>
            <w:r w:rsidRPr="00370B02">
              <w:rPr>
                <w:sz w:val="20"/>
                <w:szCs w:val="20"/>
              </w:rPr>
              <w:t>Отозван</w:t>
            </w:r>
          </w:p>
        </w:tc>
        <w:tc>
          <w:tcPr>
            <w:tcW w:w="1874" w:type="dxa"/>
          </w:tcPr>
          <w:p w14:paraId="5F1623A3" w14:textId="77777777" w:rsidR="00A8614F" w:rsidRPr="00370B02" w:rsidRDefault="00A8614F" w:rsidP="00A8614F">
            <w:pPr>
              <w:ind w:firstLine="0"/>
              <w:jc w:val="center"/>
              <w:rPr>
                <w:sz w:val="20"/>
                <w:szCs w:val="20"/>
              </w:rPr>
            </w:pPr>
            <w:r w:rsidRPr="00370B02">
              <w:rPr>
                <w:sz w:val="20"/>
                <w:szCs w:val="20"/>
              </w:rPr>
              <w:t>+</w:t>
            </w:r>
          </w:p>
        </w:tc>
        <w:tc>
          <w:tcPr>
            <w:tcW w:w="1783" w:type="dxa"/>
          </w:tcPr>
          <w:p w14:paraId="6F620013" w14:textId="77777777" w:rsidR="00A8614F" w:rsidRPr="00370B02" w:rsidRDefault="00A8614F" w:rsidP="00A8614F">
            <w:pPr>
              <w:ind w:firstLine="0"/>
              <w:jc w:val="center"/>
              <w:rPr>
                <w:sz w:val="20"/>
                <w:szCs w:val="20"/>
              </w:rPr>
            </w:pPr>
            <w:r w:rsidRPr="00370B02">
              <w:rPr>
                <w:sz w:val="20"/>
                <w:szCs w:val="20"/>
              </w:rPr>
              <w:t>-</w:t>
            </w:r>
          </w:p>
        </w:tc>
      </w:tr>
      <w:tr w:rsidR="00A8614F" w:rsidRPr="00370B02" w14:paraId="533FCEB7" w14:textId="77777777" w:rsidTr="00A8614F">
        <w:trPr>
          <w:jc w:val="center"/>
        </w:trPr>
        <w:tc>
          <w:tcPr>
            <w:tcW w:w="1615" w:type="dxa"/>
          </w:tcPr>
          <w:p w14:paraId="163486FE" w14:textId="77777777" w:rsidR="00A8614F" w:rsidRPr="00370B02" w:rsidRDefault="00A8614F" w:rsidP="00A8614F">
            <w:pPr>
              <w:ind w:firstLine="0"/>
              <w:rPr>
                <w:sz w:val="20"/>
                <w:szCs w:val="20"/>
              </w:rPr>
            </w:pPr>
            <w:r w:rsidRPr="00370B02">
              <w:rPr>
                <w:sz w:val="20"/>
                <w:szCs w:val="20"/>
              </w:rPr>
              <w:t>О</w:t>
            </w:r>
            <w:commentRangeStart w:id="237"/>
            <w:commentRangeStart w:id="238"/>
            <w:r w:rsidRPr="00370B02">
              <w:rPr>
                <w:sz w:val="20"/>
                <w:szCs w:val="20"/>
              </w:rPr>
              <w:t>шибка</w:t>
            </w:r>
            <w:commentRangeEnd w:id="237"/>
            <w:r w:rsidRPr="00370B02">
              <w:rPr>
                <w:sz w:val="20"/>
                <w:szCs w:val="20"/>
              </w:rPr>
              <w:commentReference w:id="237"/>
            </w:r>
            <w:commentRangeEnd w:id="238"/>
            <w:r w:rsidRPr="00370B02">
              <w:rPr>
                <w:sz w:val="20"/>
                <w:szCs w:val="20"/>
              </w:rPr>
              <w:commentReference w:id="238"/>
            </w:r>
          </w:p>
        </w:tc>
        <w:tc>
          <w:tcPr>
            <w:tcW w:w="1874" w:type="dxa"/>
          </w:tcPr>
          <w:p w14:paraId="782B7737" w14:textId="77777777" w:rsidR="00A8614F" w:rsidRPr="00370B02" w:rsidRDefault="00A8614F" w:rsidP="00A8614F">
            <w:pPr>
              <w:ind w:firstLine="0"/>
              <w:jc w:val="center"/>
              <w:rPr>
                <w:sz w:val="20"/>
                <w:szCs w:val="20"/>
              </w:rPr>
            </w:pPr>
            <w:r w:rsidRPr="00370B02">
              <w:rPr>
                <w:sz w:val="20"/>
                <w:szCs w:val="20"/>
              </w:rPr>
              <w:t>-</w:t>
            </w:r>
          </w:p>
        </w:tc>
        <w:tc>
          <w:tcPr>
            <w:tcW w:w="1783" w:type="dxa"/>
          </w:tcPr>
          <w:p w14:paraId="36897AFB" w14:textId="77777777" w:rsidR="00A8614F" w:rsidRPr="00370B02" w:rsidRDefault="00A8614F" w:rsidP="00A8614F">
            <w:pPr>
              <w:ind w:firstLine="0"/>
              <w:jc w:val="center"/>
              <w:rPr>
                <w:sz w:val="20"/>
                <w:szCs w:val="20"/>
              </w:rPr>
            </w:pPr>
            <w:r w:rsidRPr="00370B02">
              <w:rPr>
                <w:sz w:val="20"/>
                <w:szCs w:val="20"/>
              </w:rPr>
              <w:t>-</w:t>
            </w:r>
          </w:p>
        </w:tc>
      </w:tr>
    </w:tbl>
    <w:p w14:paraId="51EA3306" w14:textId="77777777" w:rsidR="00A8614F" w:rsidRPr="00370B02" w:rsidRDefault="00A8614F" w:rsidP="00A8614F">
      <w:pPr>
        <w:pStyle w:val="afd"/>
        <w:rPr>
          <w:lang w:val="ru-RU"/>
        </w:rPr>
      </w:pPr>
    </w:p>
    <w:p w14:paraId="20B44047" w14:textId="77777777" w:rsidR="00A8614F" w:rsidRPr="004A6D99" w:rsidRDefault="00A8614F" w:rsidP="00C26F9E">
      <w:pPr>
        <w:pStyle w:val="2"/>
        <w:rPr>
          <w:lang w:val="ru-RU"/>
        </w:rPr>
      </w:pPr>
      <w:r w:rsidRPr="004A6D99">
        <w:rPr>
          <w:lang w:val="ru-RU"/>
        </w:rPr>
        <w:t>Упразднение иконок заданий</w:t>
      </w:r>
    </w:p>
    <w:p w14:paraId="3E12A821" w14:textId="77777777" w:rsidR="00A8614F" w:rsidRPr="004A6D99" w:rsidRDefault="00A8614F" w:rsidP="00A8614F">
      <w:pPr>
        <w:rPr>
          <w:lang w:val="ru-RU"/>
        </w:rPr>
      </w:pPr>
      <w:r w:rsidRPr="004A6D99">
        <w:rPr>
          <w:lang w:val="ru-RU"/>
        </w:rPr>
        <w:t xml:space="preserve">Необходимо исключить все иконки заданий в связи с добавлением новой линейки кнопок процесса и упразднения </w:t>
      </w:r>
      <w:r>
        <w:rPr>
          <w:lang w:val="ru-RU"/>
        </w:rPr>
        <w:t xml:space="preserve">контекстного меню, см. </w:t>
      </w:r>
      <w:r>
        <w:rPr>
          <w:lang w:val="ru-RU"/>
        </w:rPr>
        <w:fldChar w:fldCharType="begin"/>
      </w:r>
      <w:r>
        <w:rPr>
          <w:lang w:val="ru-RU"/>
        </w:rPr>
        <w:instrText xml:space="preserve"> REF _Ref496690428 \h </w:instrText>
      </w:r>
      <w:r>
        <w:rPr>
          <w:lang w:val="ru-RU"/>
        </w:rPr>
      </w:r>
      <w:r>
        <w:rPr>
          <w:lang w:val="ru-RU"/>
        </w:rPr>
        <w:fldChar w:fldCharType="separate"/>
      </w:r>
      <w:r w:rsidRPr="0056523C">
        <w:rPr>
          <w:lang w:val="ru-RU"/>
        </w:rPr>
        <w:t xml:space="preserve">Рисунок </w:t>
      </w:r>
      <w:r w:rsidRPr="0056523C">
        <w:rPr>
          <w:noProof/>
          <w:lang w:val="ru-RU"/>
        </w:rPr>
        <w:t>2</w:t>
      </w:r>
      <w:r>
        <w:rPr>
          <w:lang w:val="ru-RU"/>
        </w:rPr>
        <w:fldChar w:fldCharType="end"/>
      </w:r>
      <w:r w:rsidRPr="004A6D99">
        <w:rPr>
          <w:lang w:val="ru-RU"/>
        </w:rPr>
        <w:t>.</w:t>
      </w:r>
    </w:p>
    <w:p w14:paraId="6CC8C6A3" w14:textId="77777777" w:rsidR="00A8614F" w:rsidRPr="004A6D99" w:rsidRDefault="00A8614F" w:rsidP="00C26F9E">
      <w:pPr>
        <w:pStyle w:val="2"/>
        <w:rPr>
          <w:lang w:val="ru-RU"/>
        </w:rPr>
      </w:pPr>
      <w:r w:rsidRPr="004A6D99">
        <w:rPr>
          <w:lang w:val="ru-RU"/>
        </w:rPr>
        <w:t>Добавление даты и времени завершения задания в запись задания</w:t>
      </w:r>
    </w:p>
    <w:p w14:paraId="6D795472" w14:textId="77777777" w:rsidR="00A8614F" w:rsidRPr="004A6D99" w:rsidRDefault="00A8614F" w:rsidP="00A8614F">
      <w:pPr>
        <w:rPr>
          <w:lang w:val="ru-RU"/>
        </w:rPr>
      </w:pPr>
      <w:r w:rsidRPr="004A6D99">
        <w:rPr>
          <w:lang w:val="ru-RU"/>
        </w:rPr>
        <w:t>Необходимо добавить дату и время завершения задания в запись задания</w:t>
      </w:r>
      <w:r w:rsidRPr="00B844AF">
        <w:rPr>
          <w:highlight w:val="yellow"/>
          <w:lang w:val="ru-RU"/>
        </w:rPr>
        <w:t>. Какие состояния заданий относятся к завершению см. в п.</w:t>
      </w:r>
      <w:r>
        <w:rPr>
          <w:lang w:val="ru-RU"/>
        </w:rPr>
        <w:t xml:space="preserve"> </w:t>
      </w:r>
      <w:r w:rsidRPr="004A6D99">
        <w:rPr>
          <w:lang w:val="ru-RU"/>
        </w:rPr>
        <w:t>В какой части именно должны располагаться дата и время зав</w:t>
      </w:r>
      <w:r>
        <w:rPr>
          <w:lang w:val="ru-RU"/>
        </w:rPr>
        <w:t xml:space="preserve">ершения задания см. на </w:t>
      </w:r>
      <w:r>
        <w:rPr>
          <w:lang w:val="ru-RU"/>
        </w:rPr>
        <w:fldChar w:fldCharType="begin"/>
      </w:r>
      <w:r>
        <w:rPr>
          <w:lang w:val="ru-RU"/>
        </w:rPr>
        <w:instrText xml:space="preserve"> REF _Ref496690428 \h </w:instrText>
      </w:r>
      <w:r>
        <w:rPr>
          <w:lang w:val="ru-RU"/>
        </w:rPr>
      </w:r>
      <w:r>
        <w:rPr>
          <w:lang w:val="ru-RU"/>
        </w:rPr>
        <w:fldChar w:fldCharType="separate"/>
      </w:r>
      <w:r w:rsidRPr="00B844AF">
        <w:rPr>
          <w:lang w:val="ru-RU"/>
        </w:rPr>
        <w:t xml:space="preserve">Рисунок </w:t>
      </w:r>
      <w:r w:rsidRPr="00B844AF">
        <w:rPr>
          <w:noProof/>
          <w:lang w:val="ru-RU"/>
        </w:rPr>
        <w:t>2</w:t>
      </w:r>
      <w:r>
        <w:rPr>
          <w:lang w:val="ru-RU"/>
        </w:rPr>
        <w:fldChar w:fldCharType="end"/>
      </w:r>
      <w:r w:rsidRPr="004A6D99">
        <w:rPr>
          <w:lang w:val="ru-RU"/>
        </w:rPr>
        <w:t>.</w:t>
      </w:r>
    </w:p>
    <w:p w14:paraId="62A995B8" w14:textId="77777777" w:rsidR="00A8614F" w:rsidRPr="004A6D99" w:rsidRDefault="00A8614F" w:rsidP="00C26F9E">
      <w:pPr>
        <w:pStyle w:val="2"/>
        <w:rPr>
          <w:lang w:val="ru-RU"/>
        </w:rPr>
      </w:pPr>
      <w:bookmarkStart w:id="239" w:name="_Ref496698143"/>
      <w:r w:rsidRPr="004A6D99">
        <w:rPr>
          <w:lang w:val="ru-RU"/>
        </w:rPr>
        <w:t>Исключение записи типа Система в дереве процессов</w:t>
      </w:r>
      <w:bookmarkEnd w:id="239"/>
    </w:p>
    <w:p w14:paraId="1EE19ADF" w14:textId="77777777" w:rsidR="00A8614F" w:rsidRPr="004A6D99" w:rsidRDefault="00A8614F" w:rsidP="00A8614F">
      <w:pPr>
        <w:rPr>
          <w:lang w:val="ru-RU"/>
        </w:rPr>
      </w:pPr>
      <w:r w:rsidRPr="004A6D99">
        <w:rPr>
          <w:lang w:val="ru-RU"/>
        </w:rPr>
        <w:t xml:space="preserve">На сегодняшний день в СЭД имеется потребность, чтобы при автоматическом создании карточки внутреннего входящего на основе внутреннего исходящего документа, автоматически создавалось задание «На рассмотрение» Получателю. </w:t>
      </w:r>
    </w:p>
    <w:p w14:paraId="4FFF2D7C" w14:textId="77777777" w:rsidR="00A8614F" w:rsidRPr="004A6D99" w:rsidRDefault="00A8614F" w:rsidP="00A8614F">
      <w:pPr>
        <w:rPr>
          <w:lang w:val="ru-RU"/>
        </w:rPr>
      </w:pPr>
      <w:r w:rsidRPr="004A6D99">
        <w:rPr>
          <w:lang w:val="ru-RU"/>
        </w:rPr>
        <w:lastRenderedPageBreak/>
        <w:t xml:space="preserve">В данном случае, и может быть и другие сценарии, Инициатором процесса «На рассмотрение» является Система. В таких случаях, необходимо исключить запись Система/Системная учетная запись, и, чтобы дерево процессов начиналось не с имени Инициатора, а с записи процесса, при этом в той же </w:t>
      </w:r>
      <w:r>
        <w:rPr>
          <w:lang w:val="ru-RU"/>
        </w:rPr>
        <w:t xml:space="preserve">ветке получателя, см. </w:t>
      </w:r>
      <w:r>
        <w:rPr>
          <w:lang w:val="ru-RU"/>
        </w:rPr>
        <w:fldChar w:fldCharType="begin"/>
      </w:r>
      <w:r>
        <w:rPr>
          <w:lang w:val="ru-RU"/>
        </w:rPr>
        <w:instrText xml:space="preserve"> REF _Ref496697944 \h </w:instrText>
      </w:r>
      <w:r>
        <w:rPr>
          <w:lang w:val="ru-RU"/>
        </w:rPr>
      </w:r>
      <w:r>
        <w:rPr>
          <w:lang w:val="ru-RU"/>
        </w:rPr>
        <w:fldChar w:fldCharType="separate"/>
      </w:r>
      <w:r w:rsidRPr="004A6D99">
        <w:rPr>
          <w:lang w:val="ru-RU"/>
        </w:rPr>
        <w:t xml:space="preserve">Рисунок </w:t>
      </w:r>
      <w:r w:rsidRPr="004A6D99">
        <w:rPr>
          <w:noProof/>
          <w:lang w:val="ru-RU"/>
        </w:rPr>
        <w:t>10</w:t>
      </w:r>
      <w:r>
        <w:rPr>
          <w:lang w:val="ru-RU"/>
        </w:rPr>
        <w:fldChar w:fldCharType="end"/>
      </w:r>
      <w:r>
        <w:rPr>
          <w:lang w:val="ru-RU"/>
        </w:rPr>
        <w:t>.</w:t>
      </w:r>
    </w:p>
    <w:p w14:paraId="0B80CB09" w14:textId="77777777" w:rsidR="00A8614F" w:rsidRDefault="00A8614F" w:rsidP="00A8614F">
      <w:pPr>
        <w:rPr>
          <w:lang w:val="ru-RU"/>
        </w:rPr>
      </w:pPr>
      <w:r w:rsidRPr="004A6D99">
        <w:rPr>
          <w:lang w:val="ru-RU"/>
        </w:rPr>
        <w:t>Также в настоящий момент существует случаи, когда во вкладке «Процессы» имеются записи заданий, созданных на Систему, см. рисунок ниже. Необходимо также исключить создание задания на Системную учетную запись.</w:t>
      </w:r>
    </w:p>
    <w:p w14:paraId="66F9DBB4" w14:textId="77777777" w:rsidR="00A8614F" w:rsidRDefault="00A8614F" w:rsidP="00A8614F">
      <w:pPr>
        <w:rPr>
          <w:lang w:val="ru-RU"/>
        </w:rPr>
      </w:pPr>
      <w:ins w:id="240" w:author="Люция Е. Айтуова" w:date="2017-03-31T10:24:00Z">
        <w:r w:rsidRPr="001250C8">
          <w:rPr>
            <w:noProof/>
            <w:lang w:val="ru-RU" w:eastAsia="ru-RU"/>
          </w:rPr>
          <w:drawing>
            <wp:inline distT="0" distB="0" distL="0" distR="0" wp14:anchorId="352F9B9E" wp14:editId="7E71C90C">
              <wp:extent cx="4991797" cy="4229690"/>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91797" cy="4229690"/>
                      </a:xfrm>
                      <a:prstGeom prst="rect">
                        <a:avLst/>
                      </a:prstGeom>
                    </pic:spPr>
                  </pic:pic>
                </a:graphicData>
              </a:graphic>
            </wp:inline>
          </w:drawing>
        </w:r>
      </w:ins>
    </w:p>
    <w:p w14:paraId="1A6E7484" w14:textId="77777777" w:rsidR="00A8614F" w:rsidRPr="004A6D99" w:rsidRDefault="00A8614F" w:rsidP="00A8614F">
      <w:pPr>
        <w:pStyle w:val="af1"/>
        <w:rPr>
          <w:lang w:val="ru-RU"/>
        </w:rPr>
      </w:pPr>
      <w:r w:rsidRPr="004A6D99">
        <w:rPr>
          <w:lang w:val="ru-RU"/>
        </w:rPr>
        <w:t xml:space="preserve">Рисунок </w:t>
      </w:r>
      <w:r>
        <w:fldChar w:fldCharType="begin"/>
      </w:r>
      <w:r w:rsidRPr="004A6D99">
        <w:rPr>
          <w:lang w:val="ru-RU"/>
        </w:rPr>
        <w:instrText xml:space="preserve"> </w:instrText>
      </w:r>
      <w:r>
        <w:instrText>SEQ</w:instrText>
      </w:r>
      <w:r w:rsidRPr="004A6D99">
        <w:rPr>
          <w:lang w:val="ru-RU"/>
        </w:rPr>
        <w:instrText xml:space="preserve"> Рисунок \* </w:instrText>
      </w:r>
      <w:r>
        <w:instrText>ARABIC</w:instrText>
      </w:r>
      <w:r w:rsidRPr="004A6D99">
        <w:rPr>
          <w:lang w:val="ru-RU"/>
        </w:rPr>
        <w:instrText xml:space="preserve"> </w:instrText>
      </w:r>
      <w:r>
        <w:fldChar w:fldCharType="separate"/>
      </w:r>
      <w:r w:rsidRPr="00195396">
        <w:rPr>
          <w:noProof/>
          <w:lang w:val="ru-RU"/>
        </w:rPr>
        <w:t>9</w:t>
      </w:r>
      <w:r>
        <w:fldChar w:fldCharType="end"/>
      </w:r>
      <w:r w:rsidRPr="004A6D99">
        <w:rPr>
          <w:lang w:val="ru-RU"/>
        </w:rPr>
        <w:t xml:space="preserve"> Задание для Системной учетной записи</w:t>
      </w:r>
    </w:p>
    <w:p w14:paraId="1A78A38D" w14:textId="77777777" w:rsidR="00A8614F" w:rsidRPr="004A6D99" w:rsidRDefault="00A8614F" w:rsidP="00C26F9E">
      <w:pPr>
        <w:pStyle w:val="2"/>
        <w:rPr>
          <w:lang w:val="ru-RU"/>
        </w:rPr>
      </w:pPr>
      <w:bookmarkStart w:id="241" w:name="_Ref496694489"/>
      <w:r w:rsidRPr="004A6D99">
        <w:rPr>
          <w:lang w:val="ru-RU"/>
        </w:rPr>
        <w:lastRenderedPageBreak/>
        <w:t>Исключение записи о процессе, в рамках которого порождаются автоматически новые процессы (например, процесс «Добавить резолюцию» в СЭД)</w:t>
      </w:r>
      <w:bookmarkEnd w:id="241"/>
    </w:p>
    <w:p w14:paraId="21272986" w14:textId="77777777" w:rsidR="00A8614F" w:rsidRDefault="00A8614F" w:rsidP="00A8614F">
      <w:pPr>
        <w:rPr>
          <w:lang w:val="ru-RU"/>
        </w:rPr>
      </w:pPr>
      <w:r w:rsidRPr="004A6D99">
        <w:rPr>
          <w:lang w:val="ru-RU"/>
        </w:rPr>
        <w:t>Сейчас при запуске процесса «Добавить резолюцию», строится дерево, как на рисунке ниже</w:t>
      </w:r>
      <w:r>
        <w:rPr>
          <w:lang w:val="ru-RU"/>
        </w:rPr>
        <w:t>.</w:t>
      </w:r>
    </w:p>
    <w:p w14:paraId="7670B039" w14:textId="77777777" w:rsidR="00A8614F" w:rsidRDefault="00A8614F" w:rsidP="00A8614F">
      <w:pPr>
        <w:rPr>
          <w:lang w:val="ru-RU"/>
        </w:rPr>
      </w:pPr>
      <w:r w:rsidRPr="001651FC">
        <w:rPr>
          <w:noProof/>
          <w:lang w:val="ru-RU" w:eastAsia="ru-RU"/>
        </w:rPr>
        <w:drawing>
          <wp:inline distT="0" distB="0" distL="0" distR="0" wp14:anchorId="6E3ACA97" wp14:editId="607AFF29">
            <wp:extent cx="4839375" cy="3982006"/>
            <wp:effectExtent l="0" t="0" r="0" b="0"/>
            <wp:docPr id="909" name="Рисунок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39375" cy="3982006"/>
                    </a:xfrm>
                    <a:prstGeom prst="rect">
                      <a:avLst/>
                    </a:prstGeom>
                  </pic:spPr>
                </pic:pic>
              </a:graphicData>
            </a:graphic>
          </wp:inline>
        </w:drawing>
      </w:r>
    </w:p>
    <w:p w14:paraId="5C2583E6" w14:textId="77777777" w:rsidR="00A8614F" w:rsidRDefault="00A8614F" w:rsidP="00A8614F">
      <w:pPr>
        <w:pStyle w:val="af1"/>
        <w:rPr>
          <w:lang w:val="ru-RU"/>
        </w:rPr>
      </w:pPr>
      <w:r w:rsidRPr="004A6D99">
        <w:rPr>
          <w:lang w:val="ru-RU"/>
        </w:rPr>
        <w:t xml:space="preserve">Рисунок </w:t>
      </w:r>
      <w:r>
        <w:fldChar w:fldCharType="begin"/>
      </w:r>
      <w:r w:rsidRPr="004A6D99">
        <w:rPr>
          <w:lang w:val="ru-RU"/>
        </w:rPr>
        <w:instrText xml:space="preserve"> </w:instrText>
      </w:r>
      <w:r>
        <w:instrText>SEQ</w:instrText>
      </w:r>
      <w:r w:rsidRPr="004A6D99">
        <w:rPr>
          <w:lang w:val="ru-RU"/>
        </w:rPr>
        <w:instrText xml:space="preserve"> Рисунок \* </w:instrText>
      </w:r>
      <w:r>
        <w:instrText>ARABIC</w:instrText>
      </w:r>
      <w:r w:rsidRPr="004A6D99">
        <w:rPr>
          <w:lang w:val="ru-RU"/>
        </w:rPr>
        <w:instrText xml:space="preserve"> </w:instrText>
      </w:r>
      <w:r>
        <w:fldChar w:fldCharType="separate"/>
      </w:r>
      <w:r w:rsidRPr="00195396">
        <w:rPr>
          <w:noProof/>
          <w:lang w:val="ru-RU"/>
        </w:rPr>
        <w:t>10</w:t>
      </w:r>
      <w:r>
        <w:fldChar w:fldCharType="end"/>
      </w:r>
      <w:r>
        <w:rPr>
          <w:lang w:val="ru-RU"/>
        </w:rPr>
        <w:t xml:space="preserve"> </w:t>
      </w:r>
      <w:r w:rsidRPr="004A6D99">
        <w:rPr>
          <w:lang w:val="ru-RU"/>
        </w:rPr>
        <w:t>Текущее дерево процесса «Добавить резолюцию»</w:t>
      </w:r>
    </w:p>
    <w:p w14:paraId="2641FEE0" w14:textId="77777777" w:rsidR="00A8614F" w:rsidRPr="004A6D99" w:rsidRDefault="00A8614F" w:rsidP="00A8614F">
      <w:pPr>
        <w:rPr>
          <w:lang w:val="ru-RU"/>
        </w:rPr>
      </w:pPr>
      <w:r w:rsidRPr="004A6D99">
        <w:rPr>
          <w:lang w:val="ru-RU"/>
        </w:rPr>
        <w:t xml:space="preserve">Необходимо исключить запись о процессе «Добавить резолюцию» будь это основной или подчиненный процесс. </w:t>
      </w:r>
    </w:p>
    <w:p w14:paraId="4CDB9591" w14:textId="77777777" w:rsidR="00A8614F" w:rsidRDefault="00A8614F" w:rsidP="00A8614F">
      <w:pPr>
        <w:rPr>
          <w:lang w:val="ru-RU"/>
        </w:rPr>
      </w:pPr>
      <w:r w:rsidRPr="004A6D99">
        <w:rPr>
          <w:lang w:val="ru-RU"/>
        </w:rPr>
        <w:t>Если это основной процесс, то вначале должно быть имя инициатора, затем сразу резолюции, см. рисунок ниже (на макете нет новых кнопок). Если это подчиненный процесс, то под заданием инициатора сразу должны идти резолюции.</w:t>
      </w:r>
    </w:p>
    <w:p w14:paraId="1F05AC60" w14:textId="77777777" w:rsidR="00A8614F" w:rsidRDefault="00A8614F" w:rsidP="00A8614F">
      <w:pPr>
        <w:rPr>
          <w:lang w:val="ru-RU"/>
        </w:rPr>
      </w:pPr>
      <w:r>
        <w:rPr>
          <w:noProof/>
          <w:lang w:val="ru-RU" w:eastAsia="ru-RU"/>
        </w:rPr>
        <w:lastRenderedPageBreak/>
        <w:drawing>
          <wp:inline distT="0" distB="0" distL="0" distR="0" wp14:anchorId="699BAEEB" wp14:editId="14926436">
            <wp:extent cx="5731510" cy="2357755"/>
            <wp:effectExtent l="0" t="0" r="2540" b="4445"/>
            <wp:docPr id="912" name="Рисунок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357755"/>
                    </a:xfrm>
                    <a:prstGeom prst="rect">
                      <a:avLst/>
                    </a:prstGeom>
                  </pic:spPr>
                </pic:pic>
              </a:graphicData>
            </a:graphic>
          </wp:inline>
        </w:drawing>
      </w:r>
    </w:p>
    <w:p w14:paraId="37B2AA67" w14:textId="77777777" w:rsidR="00A8614F" w:rsidRDefault="00A8614F" w:rsidP="00A8614F">
      <w:pPr>
        <w:pStyle w:val="af1"/>
        <w:rPr>
          <w:lang w:val="ru-RU"/>
        </w:rPr>
      </w:pPr>
      <w:bookmarkStart w:id="242" w:name="_Ref496698386"/>
      <w:r w:rsidRPr="004A6D99">
        <w:rPr>
          <w:lang w:val="ru-RU"/>
        </w:rPr>
        <w:t xml:space="preserve">Рисунок </w:t>
      </w:r>
      <w:r>
        <w:fldChar w:fldCharType="begin"/>
      </w:r>
      <w:r w:rsidRPr="004A6D99">
        <w:rPr>
          <w:lang w:val="ru-RU"/>
        </w:rPr>
        <w:instrText xml:space="preserve"> </w:instrText>
      </w:r>
      <w:r>
        <w:instrText>SEQ</w:instrText>
      </w:r>
      <w:r w:rsidRPr="004A6D99">
        <w:rPr>
          <w:lang w:val="ru-RU"/>
        </w:rPr>
        <w:instrText xml:space="preserve"> Рисунок \* </w:instrText>
      </w:r>
      <w:r>
        <w:instrText>ARABIC</w:instrText>
      </w:r>
      <w:r w:rsidRPr="004A6D99">
        <w:rPr>
          <w:lang w:val="ru-RU"/>
        </w:rPr>
        <w:instrText xml:space="preserve"> </w:instrText>
      </w:r>
      <w:r>
        <w:fldChar w:fldCharType="separate"/>
      </w:r>
      <w:r>
        <w:rPr>
          <w:noProof/>
        </w:rPr>
        <w:t>11</w:t>
      </w:r>
      <w:r>
        <w:fldChar w:fldCharType="end"/>
      </w:r>
      <w:bookmarkEnd w:id="242"/>
      <w:r>
        <w:rPr>
          <w:lang w:val="ru-RU"/>
        </w:rPr>
        <w:t xml:space="preserve"> </w:t>
      </w:r>
      <w:r w:rsidRPr="004A6D99">
        <w:rPr>
          <w:lang w:val="ru-RU"/>
        </w:rPr>
        <w:t>Как должно быть</w:t>
      </w:r>
    </w:p>
    <w:p w14:paraId="5C400EDA" w14:textId="77777777" w:rsidR="00A8614F" w:rsidRPr="004A6D99" w:rsidRDefault="00A8614F" w:rsidP="00C26F9E">
      <w:pPr>
        <w:pStyle w:val="2"/>
        <w:rPr>
          <w:lang w:val="ru-RU"/>
        </w:rPr>
      </w:pPr>
      <w:bookmarkStart w:id="243" w:name="_Ref496698824"/>
      <w:r w:rsidRPr="004A6D99">
        <w:rPr>
          <w:lang w:val="ru-RU"/>
        </w:rPr>
        <w:t>Отображение деревьев процессов смежных карточек в каждой из карточек, которые были автоматически созданы на основе одной карточки</w:t>
      </w:r>
      <w:bookmarkEnd w:id="243"/>
    </w:p>
    <w:p w14:paraId="2086AE71" w14:textId="77777777" w:rsidR="00A8614F" w:rsidRPr="004A6D99" w:rsidRDefault="00A8614F" w:rsidP="00A8614F">
      <w:pPr>
        <w:rPr>
          <w:lang w:val="ru-RU"/>
        </w:rPr>
      </w:pPr>
      <w:r w:rsidRPr="004A6D99">
        <w:rPr>
          <w:lang w:val="ru-RU"/>
        </w:rPr>
        <w:t>В СЭД от Заказчика поступило требование, чтобы участники процесса внутреннего входящего документа должны видеть дерево заданий по другим смежным карточкам внутренних входящих документов.</w:t>
      </w:r>
    </w:p>
    <w:p w14:paraId="69DEF872" w14:textId="77777777" w:rsidR="00A8614F" w:rsidRPr="004A6D99" w:rsidRDefault="00A8614F" w:rsidP="00A8614F">
      <w:pPr>
        <w:rPr>
          <w:lang w:val="ru-RU"/>
        </w:rPr>
      </w:pPr>
      <w:r w:rsidRPr="004A6D99">
        <w:rPr>
          <w:lang w:val="ru-RU"/>
        </w:rPr>
        <w:t>Например, в карточке внутреннего исходящего документа имеются 3 получателя из разных структурных подразделений, следовательно, в системе создаются 3 карточки внутренних входящих документов. Во вкладке «Процессы» каждой карточки внутреннего входящего документа должны отображаться маршруты документов от всех трех получателей.</w:t>
      </w:r>
    </w:p>
    <w:p w14:paraId="29EE0DA0" w14:textId="77777777" w:rsidR="00A8614F" w:rsidRPr="004A6D99" w:rsidRDefault="00A8614F" w:rsidP="00A8614F">
      <w:pPr>
        <w:rPr>
          <w:lang w:val="ru-RU"/>
        </w:rPr>
      </w:pPr>
      <w:r w:rsidRPr="004A6D99">
        <w:rPr>
          <w:lang w:val="ru-RU"/>
        </w:rPr>
        <w:t>Данное требование поступило от Заказчика ТОО "Научно-исследовательский институт технологий добычи и бурения КазМунайГаз". Необходимо данное требование реализовать в виде настройки, чтобы можно было отключать/включать данный функционал в зависимости от потребности Заказчика для всех сценариев, в которых на основе одной карточки создаются автоматически другие карточки, то есть настраивать относительно типа карточки. По умолчанию должно быть включено.</w:t>
      </w:r>
    </w:p>
    <w:p w14:paraId="2C8D6F4B" w14:textId="77777777" w:rsidR="00A8614F" w:rsidRPr="004A6D99" w:rsidRDefault="00A8614F" w:rsidP="00A8614F">
      <w:pPr>
        <w:rPr>
          <w:lang w:val="ru-RU"/>
        </w:rPr>
      </w:pPr>
      <w:r w:rsidRPr="004A6D99">
        <w:rPr>
          <w:lang w:val="ru-RU"/>
        </w:rPr>
        <w:lastRenderedPageBreak/>
        <w:t>Требования к функционалу по списку ниже на примере внутренних документов (старая реализация внутренних документов в виде двух списков, в ТД4 должен быть один список):</w:t>
      </w:r>
    </w:p>
    <w:p w14:paraId="48F3649D" w14:textId="77777777" w:rsidR="00A8614F" w:rsidRPr="004A6D99" w:rsidRDefault="00A8614F" w:rsidP="0062678A">
      <w:pPr>
        <w:pStyle w:val="a4"/>
        <w:numPr>
          <w:ilvl w:val="0"/>
          <w:numId w:val="40"/>
        </w:numPr>
        <w:spacing w:before="120" w:after="120" w:line="240" w:lineRule="auto"/>
        <w:rPr>
          <w:lang w:val="ru-RU"/>
        </w:rPr>
      </w:pPr>
      <w:r w:rsidRPr="004A6D99">
        <w:rPr>
          <w:lang w:val="ru-RU"/>
        </w:rPr>
        <w:t>Внешний вид вкладки «Процессы» прослеживается по рисункам ниже.</w:t>
      </w:r>
    </w:p>
    <w:p w14:paraId="3C67C91B" w14:textId="77777777" w:rsidR="00A8614F" w:rsidRDefault="00A8614F" w:rsidP="00A8614F">
      <w:pPr>
        <w:pStyle w:val="af1"/>
        <w:rPr>
          <w:lang w:val="ru-RU"/>
        </w:rPr>
      </w:pPr>
      <w:r w:rsidRPr="008609A7">
        <w:rPr>
          <w:noProof/>
          <w:lang w:val="ru-RU" w:eastAsia="ru-RU"/>
        </w:rPr>
        <w:drawing>
          <wp:inline distT="0" distB="0" distL="0" distR="0" wp14:anchorId="4F1B223D" wp14:editId="5EFD67F5">
            <wp:extent cx="5439534" cy="4925112"/>
            <wp:effectExtent l="0" t="0" r="8890"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9534" cy="4925112"/>
                    </a:xfrm>
                    <a:prstGeom prst="rect">
                      <a:avLst/>
                    </a:prstGeom>
                  </pic:spPr>
                </pic:pic>
              </a:graphicData>
            </a:graphic>
          </wp:inline>
        </w:drawing>
      </w:r>
    </w:p>
    <w:p w14:paraId="749AE420" w14:textId="77777777" w:rsidR="00A8614F" w:rsidRDefault="00A8614F" w:rsidP="00A8614F">
      <w:pPr>
        <w:pStyle w:val="af1"/>
        <w:rPr>
          <w:lang w:val="ru-RU"/>
        </w:rPr>
      </w:pPr>
      <w:r w:rsidRPr="004A6D99">
        <w:rPr>
          <w:lang w:val="ru-RU"/>
        </w:rPr>
        <w:t xml:space="preserve">Рисунок </w:t>
      </w:r>
      <w:r>
        <w:fldChar w:fldCharType="begin"/>
      </w:r>
      <w:r w:rsidRPr="004A6D99">
        <w:rPr>
          <w:lang w:val="ru-RU"/>
        </w:rPr>
        <w:instrText xml:space="preserve"> </w:instrText>
      </w:r>
      <w:r>
        <w:instrText>SEQ</w:instrText>
      </w:r>
      <w:r w:rsidRPr="004A6D99">
        <w:rPr>
          <w:lang w:val="ru-RU"/>
        </w:rPr>
        <w:instrText xml:space="preserve"> Рисунок \* </w:instrText>
      </w:r>
      <w:r>
        <w:instrText>ARABIC</w:instrText>
      </w:r>
      <w:r w:rsidRPr="004A6D99">
        <w:rPr>
          <w:lang w:val="ru-RU"/>
        </w:rPr>
        <w:instrText xml:space="preserve"> </w:instrText>
      </w:r>
      <w:r>
        <w:fldChar w:fldCharType="separate"/>
      </w:r>
      <w:r w:rsidRPr="00195396">
        <w:rPr>
          <w:noProof/>
          <w:lang w:val="ru-RU"/>
        </w:rPr>
        <w:t>12</w:t>
      </w:r>
      <w:r>
        <w:fldChar w:fldCharType="end"/>
      </w:r>
      <w:r>
        <w:rPr>
          <w:lang w:val="ru-RU"/>
        </w:rPr>
        <w:t xml:space="preserve"> </w:t>
      </w:r>
      <w:r w:rsidRPr="004A6D99">
        <w:rPr>
          <w:lang w:val="ru-RU"/>
        </w:rPr>
        <w:t>Содержимое вкладки «Бизнес-процессы» карточки внутреннего исходящего документа</w:t>
      </w:r>
    </w:p>
    <w:p w14:paraId="752E9F3A" w14:textId="77777777" w:rsidR="00A8614F" w:rsidRDefault="00A8614F" w:rsidP="00A8614F">
      <w:pPr>
        <w:pStyle w:val="af1"/>
        <w:rPr>
          <w:lang w:val="ru-RU"/>
        </w:rPr>
      </w:pPr>
      <w:r w:rsidRPr="004A6D99">
        <w:rPr>
          <w:noProof/>
          <w:lang w:val="ru-RU" w:eastAsia="ru-RU"/>
        </w:rPr>
        <w:lastRenderedPageBreak/>
        <w:drawing>
          <wp:inline distT="0" distB="0" distL="0" distR="0" wp14:anchorId="3A8A0E20" wp14:editId="5D4CBF95">
            <wp:extent cx="5731510" cy="4606290"/>
            <wp:effectExtent l="0" t="0" r="254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4606290"/>
                    </a:xfrm>
                    <a:prstGeom prst="rect">
                      <a:avLst/>
                    </a:prstGeom>
                  </pic:spPr>
                </pic:pic>
              </a:graphicData>
            </a:graphic>
          </wp:inline>
        </w:drawing>
      </w:r>
    </w:p>
    <w:p w14:paraId="189F5ACD" w14:textId="77777777" w:rsidR="00A8614F" w:rsidRDefault="00A8614F" w:rsidP="00A8614F">
      <w:pPr>
        <w:pStyle w:val="af1"/>
        <w:rPr>
          <w:lang w:val="ru-RU"/>
        </w:rPr>
      </w:pPr>
      <w:bookmarkStart w:id="244" w:name="_Ref496697944"/>
      <w:r w:rsidRPr="004A6D99">
        <w:rPr>
          <w:lang w:val="ru-RU"/>
        </w:rPr>
        <w:t xml:space="preserve">Рисунок </w:t>
      </w:r>
      <w:r>
        <w:fldChar w:fldCharType="begin"/>
      </w:r>
      <w:r w:rsidRPr="004A6D99">
        <w:rPr>
          <w:lang w:val="ru-RU"/>
        </w:rPr>
        <w:instrText xml:space="preserve"> </w:instrText>
      </w:r>
      <w:r>
        <w:instrText>SEQ</w:instrText>
      </w:r>
      <w:r w:rsidRPr="004A6D99">
        <w:rPr>
          <w:lang w:val="ru-RU"/>
        </w:rPr>
        <w:instrText xml:space="preserve"> Рисунок \* </w:instrText>
      </w:r>
      <w:r>
        <w:instrText>ARABIC</w:instrText>
      </w:r>
      <w:r w:rsidRPr="004A6D99">
        <w:rPr>
          <w:lang w:val="ru-RU"/>
        </w:rPr>
        <w:instrText xml:space="preserve"> </w:instrText>
      </w:r>
      <w:r>
        <w:fldChar w:fldCharType="separate"/>
      </w:r>
      <w:r w:rsidRPr="00195396">
        <w:rPr>
          <w:noProof/>
          <w:lang w:val="ru-RU"/>
        </w:rPr>
        <w:t>13</w:t>
      </w:r>
      <w:r>
        <w:fldChar w:fldCharType="end"/>
      </w:r>
      <w:bookmarkEnd w:id="244"/>
      <w:r>
        <w:rPr>
          <w:lang w:val="ru-RU"/>
        </w:rPr>
        <w:t xml:space="preserve"> </w:t>
      </w:r>
      <w:r w:rsidRPr="004A6D99">
        <w:rPr>
          <w:lang w:val="ru-RU"/>
        </w:rPr>
        <w:t>Содержимое вкладки «Процессы» карточки внутреннего входящего документа с развернутым деревом «Получатели»</w:t>
      </w:r>
    </w:p>
    <w:p w14:paraId="346B1F26" w14:textId="77777777" w:rsidR="00A8614F" w:rsidRDefault="00A8614F" w:rsidP="00A8614F">
      <w:pPr>
        <w:pStyle w:val="af1"/>
        <w:rPr>
          <w:lang w:val="ru-RU"/>
        </w:rPr>
      </w:pPr>
      <w:r w:rsidRPr="008609A7">
        <w:rPr>
          <w:noProof/>
          <w:lang w:val="ru-RU" w:eastAsia="ru-RU"/>
        </w:rPr>
        <w:lastRenderedPageBreak/>
        <w:drawing>
          <wp:inline distT="0" distB="0" distL="0" distR="0" wp14:anchorId="645EAECA" wp14:editId="1F64584C">
            <wp:extent cx="5731510" cy="5685790"/>
            <wp:effectExtent l="0" t="0" r="254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5685790"/>
                    </a:xfrm>
                    <a:prstGeom prst="rect">
                      <a:avLst/>
                    </a:prstGeom>
                  </pic:spPr>
                </pic:pic>
              </a:graphicData>
            </a:graphic>
          </wp:inline>
        </w:drawing>
      </w:r>
    </w:p>
    <w:p w14:paraId="0C96C2E2" w14:textId="77777777" w:rsidR="00A8614F" w:rsidRDefault="00A8614F" w:rsidP="00A8614F">
      <w:pPr>
        <w:pStyle w:val="af1"/>
        <w:rPr>
          <w:lang w:val="ru-RU"/>
        </w:rPr>
      </w:pPr>
      <w:bookmarkStart w:id="245" w:name="_Ref496697946"/>
      <w:r w:rsidRPr="004A6D99">
        <w:rPr>
          <w:lang w:val="ru-RU"/>
        </w:rPr>
        <w:t xml:space="preserve">Рисунок </w:t>
      </w:r>
      <w:r>
        <w:fldChar w:fldCharType="begin"/>
      </w:r>
      <w:r w:rsidRPr="004A6D99">
        <w:rPr>
          <w:lang w:val="ru-RU"/>
        </w:rPr>
        <w:instrText xml:space="preserve"> </w:instrText>
      </w:r>
      <w:r>
        <w:instrText>SEQ</w:instrText>
      </w:r>
      <w:r w:rsidRPr="004A6D99">
        <w:rPr>
          <w:lang w:val="ru-RU"/>
        </w:rPr>
        <w:instrText xml:space="preserve"> Рисунок \* </w:instrText>
      </w:r>
      <w:r>
        <w:instrText>ARABIC</w:instrText>
      </w:r>
      <w:r w:rsidRPr="004A6D99">
        <w:rPr>
          <w:lang w:val="ru-RU"/>
        </w:rPr>
        <w:instrText xml:space="preserve"> </w:instrText>
      </w:r>
      <w:r>
        <w:fldChar w:fldCharType="separate"/>
      </w:r>
      <w:r w:rsidRPr="00195396">
        <w:rPr>
          <w:noProof/>
          <w:lang w:val="ru-RU"/>
        </w:rPr>
        <w:t>14</w:t>
      </w:r>
      <w:r>
        <w:fldChar w:fldCharType="end"/>
      </w:r>
      <w:bookmarkEnd w:id="245"/>
      <w:r>
        <w:rPr>
          <w:lang w:val="ru-RU"/>
        </w:rPr>
        <w:t xml:space="preserve"> </w:t>
      </w:r>
      <w:r w:rsidRPr="004A6D99">
        <w:rPr>
          <w:lang w:val="ru-RU"/>
        </w:rPr>
        <w:t>Содержимое вкладки «Процессы» карточки внутреннего входящего документа по умолчанию</w:t>
      </w:r>
    </w:p>
    <w:p w14:paraId="0EBF15EC" w14:textId="77777777" w:rsidR="00A8614F" w:rsidRPr="004A6D99" w:rsidRDefault="00A8614F" w:rsidP="0062678A">
      <w:pPr>
        <w:pStyle w:val="a4"/>
        <w:numPr>
          <w:ilvl w:val="0"/>
          <w:numId w:val="40"/>
        </w:numPr>
        <w:spacing w:before="120" w:after="120" w:line="240" w:lineRule="auto"/>
        <w:rPr>
          <w:lang w:val="ru-RU"/>
        </w:rPr>
      </w:pPr>
      <w:r w:rsidRPr="004A6D99">
        <w:rPr>
          <w:lang w:val="ru-RU"/>
        </w:rPr>
        <w:lastRenderedPageBreak/>
        <w:t>Как видно из рисунков выше, во всех карточках, создаваемых внутренних входящих документов в дереве заданий должны отображаться маршруты от всех получателей.</w:t>
      </w:r>
    </w:p>
    <w:p w14:paraId="53B8AC97" w14:textId="77777777" w:rsidR="00A8614F" w:rsidRPr="004A6D99" w:rsidRDefault="00A8614F" w:rsidP="0062678A">
      <w:pPr>
        <w:pStyle w:val="a4"/>
        <w:numPr>
          <w:ilvl w:val="0"/>
          <w:numId w:val="40"/>
        </w:numPr>
        <w:spacing w:before="120" w:after="120" w:line="240" w:lineRule="auto"/>
        <w:rPr>
          <w:lang w:val="ru-RU"/>
        </w:rPr>
      </w:pPr>
      <w:r w:rsidRPr="004A6D99">
        <w:rPr>
          <w:lang w:val="ru-RU"/>
        </w:rPr>
        <w:t>По умолчанию маршрут от основного получателя должен быть развернут, а маршруты от смежных получателей долж</w:t>
      </w:r>
      <w:r>
        <w:rPr>
          <w:lang w:val="ru-RU"/>
        </w:rPr>
        <w:t xml:space="preserve">ны быть свернуты, см. </w:t>
      </w:r>
      <w:r>
        <w:rPr>
          <w:lang w:val="ru-RU"/>
        </w:rPr>
        <w:fldChar w:fldCharType="begin"/>
      </w:r>
      <w:r>
        <w:rPr>
          <w:lang w:val="ru-RU"/>
        </w:rPr>
        <w:instrText xml:space="preserve"> REF _Ref496697946 \h </w:instrText>
      </w:r>
      <w:r>
        <w:rPr>
          <w:lang w:val="ru-RU"/>
        </w:rPr>
      </w:r>
      <w:r>
        <w:rPr>
          <w:lang w:val="ru-RU"/>
        </w:rPr>
        <w:fldChar w:fldCharType="separate"/>
      </w:r>
      <w:r w:rsidRPr="004A6D99">
        <w:rPr>
          <w:lang w:val="ru-RU"/>
        </w:rPr>
        <w:t xml:space="preserve">Рисунок </w:t>
      </w:r>
      <w:r w:rsidRPr="004A6D99">
        <w:rPr>
          <w:noProof/>
          <w:lang w:val="ru-RU"/>
        </w:rPr>
        <w:t>11</w:t>
      </w:r>
      <w:r>
        <w:rPr>
          <w:lang w:val="ru-RU"/>
        </w:rPr>
        <w:fldChar w:fldCharType="end"/>
      </w:r>
      <w:r w:rsidRPr="004A6D99">
        <w:rPr>
          <w:lang w:val="ru-RU"/>
        </w:rPr>
        <w:t>.</w:t>
      </w:r>
    </w:p>
    <w:p w14:paraId="6EC1FCFC" w14:textId="77777777" w:rsidR="00A8614F" w:rsidRPr="004A6D99" w:rsidRDefault="00A8614F" w:rsidP="0062678A">
      <w:pPr>
        <w:pStyle w:val="a4"/>
        <w:numPr>
          <w:ilvl w:val="0"/>
          <w:numId w:val="40"/>
        </w:numPr>
        <w:spacing w:before="120" w:after="120" w:line="240" w:lineRule="auto"/>
        <w:rPr>
          <w:lang w:val="ru-RU"/>
        </w:rPr>
      </w:pPr>
      <w:r w:rsidRPr="004A6D99">
        <w:rPr>
          <w:lang w:val="ru-RU"/>
        </w:rPr>
        <w:t>Маршрут от основного получателя должен отображаться в самом вверху, порядок остальных получателей должен соответствовать первоначальному порядку ввода получателей. На примере выше, Джумагазиева Шолпан является получателем данной карточки внутреннего входящего документа, следовательно, маршрут от нее находится вверху дерева. То есть для карточки внутреннего входящего документа, в которой получателем является Кургамбаева Гульмира, маршрут от нее должен находится в самом вверху дерева «Получатели».</w:t>
      </w:r>
    </w:p>
    <w:p w14:paraId="2313517A" w14:textId="77777777" w:rsidR="00A8614F" w:rsidRPr="004A6D99" w:rsidRDefault="00A8614F" w:rsidP="0062678A">
      <w:pPr>
        <w:pStyle w:val="a4"/>
        <w:numPr>
          <w:ilvl w:val="0"/>
          <w:numId w:val="40"/>
        </w:numPr>
        <w:spacing w:before="120" w:after="120" w:line="240" w:lineRule="auto"/>
        <w:rPr>
          <w:lang w:val="ru-RU"/>
        </w:rPr>
      </w:pPr>
      <w:r w:rsidRPr="004A6D99">
        <w:rPr>
          <w:lang w:val="ru-RU"/>
        </w:rPr>
        <w:t>Как видно из рисунков выше, имена получателей должны отображаться во вкладке «Процессы», если не предусмотрено автоматическое создание задания «На рассмотрение» Получателям. В таком случае, дерево от получателей должно начинаться с процесс</w:t>
      </w:r>
      <w:r>
        <w:rPr>
          <w:lang w:val="ru-RU"/>
        </w:rPr>
        <w:t xml:space="preserve">а «На рассмотрение», см. п. </w:t>
      </w:r>
      <w:r>
        <w:rPr>
          <w:lang w:val="ru-RU"/>
        </w:rPr>
        <w:fldChar w:fldCharType="begin"/>
      </w:r>
      <w:r>
        <w:rPr>
          <w:lang w:val="ru-RU"/>
        </w:rPr>
        <w:instrText xml:space="preserve"> REF _Ref496698143 \r \h </w:instrText>
      </w:r>
      <w:r>
        <w:rPr>
          <w:lang w:val="ru-RU"/>
        </w:rPr>
      </w:r>
      <w:r>
        <w:rPr>
          <w:lang w:val="ru-RU"/>
        </w:rPr>
        <w:fldChar w:fldCharType="separate"/>
      </w:r>
      <w:r>
        <w:rPr>
          <w:lang w:val="ru-RU"/>
        </w:rPr>
        <w:t>11</w:t>
      </w:r>
      <w:r>
        <w:rPr>
          <w:lang w:val="ru-RU"/>
        </w:rPr>
        <w:fldChar w:fldCharType="end"/>
      </w:r>
      <w:r>
        <w:rPr>
          <w:lang w:val="ru-RU"/>
        </w:rPr>
        <w:t xml:space="preserve"> </w:t>
      </w:r>
      <w:r>
        <w:rPr>
          <w:lang w:val="ru-RU"/>
        </w:rPr>
        <w:fldChar w:fldCharType="begin"/>
      </w:r>
      <w:r>
        <w:rPr>
          <w:lang w:val="ru-RU"/>
        </w:rPr>
        <w:instrText xml:space="preserve"> REF _Ref496698143 \h </w:instrText>
      </w:r>
      <w:r>
        <w:rPr>
          <w:lang w:val="ru-RU"/>
        </w:rPr>
      </w:r>
      <w:r>
        <w:rPr>
          <w:lang w:val="ru-RU"/>
        </w:rPr>
        <w:fldChar w:fldCharType="separate"/>
      </w:r>
      <w:r w:rsidRPr="004A6D99">
        <w:rPr>
          <w:lang w:val="ru-RU"/>
        </w:rPr>
        <w:t>Исключение записи типа Система в дереве процессов</w:t>
      </w:r>
      <w:r>
        <w:rPr>
          <w:lang w:val="ru-RU"/>
        </w:rPr>
        <w:fldChar w:fldCharType="end"/>
      </w:r>
      <w:r w:rsidRPr="004A6D99">
        <w:rPr>
          <w:lang w:val="ru-RU"/>
        </w:rPr>
        <w:t>.</w:t>
      </w:r>
    </w:p>
    <w:p w14:paraId="37296799" w14:textId="77777777" w:rsidR="00A8614F" w:rsidRPr="004A6D99" w:rsidRDefault="00A8614F" w:rsidP="00C26F9E">
      <w:pPr>
        <w:pStyle w:val="2"/>
        <w:rPr>
          <w:lang w:val="ru-RU"/>
        </w:rPr>
      </w:pPr>
      <w:r w:rsidRPr="004A6D99">
        <w:rPr>
          <w:lang w:val="ru-RU"/>
        </w:rPr>
        <w:t>Прорисовка дерева при отписке</w:t>
      </w:r>
    </w:p>
    <w:p w14:paraId="4A782DDA" w14:textId="77777777" w:rsidR="00A8614F" w:rsidRPr="004A6D99" w:rsidRDefault="00A8614F" w:rsidP="00A8614F">
      <w:pPr>
        <w:rPr>
          <w:lang w:val="ru-RU"/>
        </w:rPr>
      </w:pPr>
      <w:r w:rsidRPr="004A6D99">
        <w:rPr>
          <w:lang w:val="ru-RU"/>
        </w:rPr>
        <w:t>При отписке, новые процессы должны прорисовываться в конце существующего процесса, независимо от того, кто отписывает, Инициатор основного процесса, либо участник процесса.</w:t>
      </w:r>
    </w:p>
    <w:p w14:paraId="7F83D2CB" w14:textId="77777777" w:rsidR="00A8614F" w:rsidRPr="004A6D99" w:rsidRDefault="00A8614F" w:rsidP="00A8614F">
      <w:pPr>
        <w:rPr>
          <w:lang w:val="ru-RU"/>
        </w:rPr>
      </w:pPr>
      <w:r w:rsidRPr="004A6D99">
        <w:rPr>
          <w:lang w:val="ru-RU"/>
        </w:rPr>
        <w:t>Например, состояние процесса на т</w:t>
      </w:r>
      <w:r>
        <w:rPr>
          <w:lang w:val="ru-RU"/>
        </w:rPr>
        <w:t xml:space="preserve">екущий момент, как на </w:t>
      </w:r>
      <w:r>
        <w:rPr>
          <w:lang w:val="ru-RU"/>
        </w:rPr>
        <w:fldChar w:fldCharType="begin"/>
      </w:r>
      <w:r>
        <w:rPr>
          <w:lang w:val="ru-RU"/>
        </w:rPr>
        <w:instrText xml:space="preserve"> REF _Ref496698386 \h </w:instrText>
      </w:r>
      <w:r>
        <w:rPr>
          <w:lang w:val="ru-RU"/>
        </w:rPr>
      </w:r>
      <w:r>
        <w:rPr>
          <w:lang w:val="ru-RU"/>
        </w:rPr>
        <w:fldChar w:fldCharType="separate"/>
      </w:r>
      <w:r w:rsidRPr="004A6D99">
        <w:rPr>
          <w:lang w:val="ru-RU"/>
        </w:rPr>
        <w:t xml:space="preserve">Рисунок </w:t>
      </w:r>
      <w:r w:rsidRPr="0056523C">
        <w:rPr>
          <w:noProof/>
          <w:lang w:val="ru-RU"/>
        </w:rPr>
        <w:t>8</w:t>
      </w:r>
      <w:r>
        <w:rPr>
          <w:lang w:val="ru-RU"/>
        </w:rPr>
        <w:fldChar w:fldCharType="end"/>
      </w:r>
      <w:r w:rsidRPr="004A6D99">
        <w:rPr>
          <w:lang w:val="ru-RU"/>
        </w:rPr>
        <w:t>. Далее Ерасилова Айгерим решила отписать На ознакомление и На исполнение, данные процессы должны отображаться в конце дерева процесса, в рамках которого отписывается пользователь, именно в том порядке, какой в карточке процесса «Добавить резолюцию», см. рисунок ниже.</w:t>
      </w:r>
    </w:p>
    <w:p w14:paraId="7F3AA456" w14:textId="77777777" w:rsidR="00A8614F" w:rsidRDefault="00A8614F" w:rsidP="00A8614F">
      <w:pPr>
        <w:pStyle w:val="af1"/>
        <w:rPr>
          <w:lang w:val="ru-RU"/>
        </w:rPr>
      </w:pPr>
      <w:r>
        <w:rPr>
          <w:noProof/>
          <w:lang w:val="ru-RU" w:eastAsia="ru-RU"/>
        </w:rPr>
        <w:lastRenderedPageBreak/>
        <w:drawing>
          <wp:inline distT="0" distB="0" distL="0" distR="0" wp14:anchorId="679C1813" wp14:editId="6A548125">
            <wp:extent cx="5731510" cy="3771265"/>
            <wp:effectExtent l="0" t="0" r="2540" b="635"/>
            <wp:docPr id="928" name="Рисунок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771265"/>
                    </a:xfrm>
                    <a:prstGeom prst="rect">
                      <a:avLst/>
                    </a:prstGeom>
                  </pic:spPr>
                </pic:pic>
              </a:graphicData>
            </a:graphic>
          </wp:inline>
        </w:drawing>
      </w:r>
    </w:p>
    <w:p w14:paraId="07BF7B58" w14:textId="77777777" w:rsidR="00A8614F" w:rsidRDefault="00A8614F" w:rsidP="00A8614F">
      <w:pPr>
        <w:pStyle w:val="af1"/>
        <w:rPr>
          <w:lang w:val="ru-RU"/>
        </w:rPr>
      </w:pPr>
      <w:r w:rsidRPr="004A6D99">
        <w:rPr>
          <w:lang w:val="ru-RU"/>
        </w:rPr>
        <w:t xml:space="preserve">Рисунок </w:t>
      </w:r>
      <w:r>
        <w:fldChar w:fldCharType="begin"/>
      </w:r>
      <w:r w:rsidRPr="004A6D99">
        <w:rPr>
          <w:lang w:val="ru-RU"/>
        </w:rPr>
        <w:instrText xml:space="preserve"> </w:instrText>
      </w:r>
      <w:r>
        <w:instrText>SEQ</w:instrText>
      </w:r>
      <w:r w:rsidRPr="004A6D99">
        <w:rPr>
          <w:lang w:val="ru-RU"/>
        </w:rPr>
        <w:instrText xml:space="preserve"> Рисунок \* </w:instrText>
      </w:r>
      <w:r>
        <w:instrText>ARABIC</w:instrText>
      </w:r>
      <w:r w:rsidRPr="004A6D99">
        <w:rPr>
          <w:lang w:val="ru-RU"/>
        </w:rPr>
        <w:instrText xml:space="preserve"> </w:instrText>
      </w:r>
      <w:r>
        <w:fldChar w:fldCharType="separate"/>
      </w:r>
      <w:r w:rsidRPr="006C115E">
        <w:rPr>
          <w:noProof/>
          <w:lang w:val="ru-RU"/>
        </w:rPr>
        <w:t>15</w:t>
      </w:r>
      <w:r>
        <w:fldChar w:fldCharType="end"/>
      </w:r>
      <w:r>
        <w:rPr>
          <w:lang w:val="ru-RU"/>
        </w:rPr>
        <w:t xml:space="preserve"> </w:t>
      </w:r>
      <w:r w:rsidRPr="004A6D99">
        <w:rPr>
          <w:lang w:val="ru-RU"/>
        </w:rPr>
        <w:t>Отписка</w:t>
      </w:r>
    </w:p>
    <w:p w14:paraId="57EB9B6F" w14:textId="77777777" w:rsidR="00A8614F" w:rsidRDefault="00A8614F" w:rsidP="00A8614F">
      <w:pPr>
        <w:rPr>
          <w:lang w:val="ru-RU"/>
        </w:rPr>
      </w:pPr>
      <w:r w:rsidRPr="004A6D99">
        <w:rPr>
          <w:lang w:val="ru-RU"/>
        </w:rPr>
        <w:t>При этом, если отписывает Участник процесса, процессы должны начинаться снизу от записи его задания. И если ранее он уже отписывал, то при новой отписке, новые процессы должны располагаться снизу существующих.</w:t>
      </w:r>
    </w:p>
    <w:p w14:paraId="04B6E192" w14:textId="77777777" w:rsidR="00A8614F" w:rsidRPr="004A6D99" w:rsidRDefault="00A8614F" w:rsidP="00A8614F">
      <w:pPr>
        <w:rPr>
          <w:lang w:val="ru-RU"/>
        </w:rPr>
      </w:pPr>
    </w:p>
    <w:p w14:paraId="76F85542" w14:textId="77777777" w:rsidR="00A8614F" w:rsidRPr="004A6D99" w:rsidRDefault="00A8614F" w:rsidP="00C26F9E">
      <w:pPr>
        <w:pStyle w:val="2"/>
        <w:rPr>
          <w:lang w:val="ru-RU"/>
        </w:rPr>
      </w:pPr>
      <w:bookmarkStart w:id="246" w:name="_Ref496690854"/>
      <w:r w:rsidRPr="004A6D99">
        <w:rPr>
          <w:lang w:val="ru-RU"/>
        </w:rPr>
        <w:t>Упразднение дайджеста процесса/заданий</w:t>
      </w:r>
      <w:bookmarkEnd w:id="246"/>
    </w:p>
    <w:p w14:paraId="2FEBC029" w14:textId="77777777" w:rsidR="00A8614F" w:rsidRPr="004A6D99" w:rsidRDefault="00A8614F" w:rsidP="00A8614F">
      <w:pPr>
        <w:rPr>
          <w:lang w:val="ru-RU"/>
        </w:rPr>
      </w:pPr>
      <w:r w:rsidRPr="004A6D99">
        <w:rPr>
          <w:lang w:val="ru-RU"/>
        </w:rPr>
        <w:t>Необходимо упразднить дайджест процесса/заданий во вкладке «Процессы» и применить всю информацию из него в новом функционале Ин</w:t>
      </w:r>
      <w:r>
        <w:rPr>
          <w:lang w:val="ru-RU"/>
        </w:rPr>
        <w:t xml:space="preserve">формационный блок, см. п. </w:t>
      </w:r>
      <w:r>
        <w:rPr>
          <w:lang w:val="ru-RU"/>
        </w:rPr>
        <w:fldChar w:fldCharType="begin"/>
      </w:r>
      <w:r>
        <w:rPr>
          <w:lang w:val="ru-RU"/>
        </w:rPr>
        <w:instrText xml:space="preserve"> REF _Ref496698466 \r \h </w:instrText>
      </w:r>
      <w:r>
        <w:rPr>
          <w:lang w:val="ru-RU"/>
        </w:rPr>
      </w:r>
      <w:r>
        <w:rPr>
          <w:lang w:val="ru-RU"/>
        </w:rPr>
        <w:fldChar w:fldCharType="separate"/>
      </w:r>
      <w:r>
        <w:rPr>
          <w:lang w:val="ru-RU"/>
        </w:rPr>
        <w:t>3.2</w:t>
      </w:r>
      <w:r>
        <w:rPr>
          <w:lang w:val="ru-RU"/>
        </w:rPr>
        <w:fldChar w:fldCharType="end"/>
      </w:r>
      <w:r>
        <w:rPr>
          <w:lang w:val="ru-RU"/>
        </w:rPr>
        <w:t xml:space="preserve"> </w:t>
      </w:r>
      <w:r>
        <w:rPr>
          <w:lang w:val="ru-RU"/>
        </w:rPr>
        <w:fldChar w:fldCharType="begin"/>
      </w:r>
      <w:r>
        <w:rPr>
          <w:lang w:val="ru-RU"/>
        </w:rPr>
        <w:instrText xml:space="preserve"> REF _Ref496698466 \h </w:instrText>
      </w:r>
      <w:r>
        <w:rPr>
          <w:lang w:val="ru-RU"/>
        </w:rPr>
      </w:r>
      <w:r>
        <w:rPr>
          <w:lang w:val="ru-RU"/>
        </w:rPr>
        <w:fldChar w:fldCharType="separate"/>
      </w:r>
      <w:r w:rsidRPr="00F64E2F">
        <w:rPr>
          <w:lang w:val="ru-RU"/>
        </w:rPr>
        <w:t>Информационный блок</w:t>
      </w:r>
      <w:r>
        <w:rPr>
          <w:lang w:val="ru-RU"/>
        </w:rPr>
        <w:fldChar w:fldCharType="end"/>
      </w:r>
      <w:r>
        <w:rPr>
          <w:lang w:val="ru-RU"/>
        </w:rPr>
        <w:t>.</w:t>
      </w:r>
    </w:p>
    <w:p w14:paraId="0237B00D" w14:textId="77777777" w:rsidR="00A8614F" w:rsidRPr="004A6D99" w:rsidRDefault="00A8614F" w:rsidP="00C26F9E">
      <w:pPr>
        <w:pStyle w:val="2"/>
        <w:rPr>
          <w:lang w:val="ru-RU"/>
        </w:rPr>
      </w:pPr>
      <w:bookmarkStart w:id="247" w:name="_Ref496690888"/>
      <w:r w:rsidRPr="004A6D99">
        <w:rPr>
          <w:lang w:val="ru-RU"/>
        </w:rPr>
        <w:lastRenderedPageBreak/>
        <w:t>Прорисовка делегирования задания</w:t>
      </w:r>
      <w:bookmarkEnd w:id="247"/>
    </w:p>
    <w:p w14:paraId="2D699D51" w14:textId="77777777" w:rsidR="00A8614F" w:rsidRPr="004A6D99" w:rsidRDefault="00A8614F" w:rsidP="00A8614F">
      <w:pPr>
        <w:rPr>
          <w:lang w:val="ru-RU"/>
        </w:rPr>
      </w:pPr>
      <w:r w:rsidRPr="004A6D99">
        <w:rPr>
          <w:lang w:val="ru-RU"/>
        </w:rPr>
        <w:t xml:space="preserve">Необходимо, чтобы делегированное задание отображалось во вкладке «Процессы» так, как выделено </w:t>
      </w:r>
      <w:r>
        <w:rPr>
          <w:lang w:val="ru-RU"/>
        </w:rPr>
        <w:t xml:space="preserve">синим на </w:t>
      </w:r>
      <w:r>
        <w:rPr>
          <w:lang w:val="ru-RU"/>
        </w:rPr>
        <w:fldChar w:fldCharType="begin"/>
      </w:r>
      <w:r>
        <w:rPr>
          <w:lang w:val="ru-RU"/>
        </w:rPr>
        <w:instrText xml:space="preserve"> REF _Ref496694167 \h </w:instrText>
      </w:r>
      <w:r>
        <w:rPr>
          <w:lang w:val="ru-RU"/>
        </w:rPr>
      </w:r>
      <w:r>
        <w:rPr>
          <w:lang w:val="ru-RU"/>
        </w:rPr>
        <w:fldChar w:fldCharType="separate"/>
      </w:r>
      <w:r w:rsidRPr="00183FAD">
        <w:rPr>
          <w:lang w:val="ru-RU"/>
        </w:rPr>
        <w:t xml:space="preserve">Рисунок </w:t>
      </w:r>
      <w:r w:rsidRPr="004A6D99">
        <w:rPr>
          <w:noProof/>
          <w:lang w:val="ru-RU"/>
        </w:rPr>
        <w:t>5</w:t>
      </w:r>
      <w:r>
        <w:rPr>
          <w:lang w:val="ru-RU"/>
        </w:rPr>
        <w:fldChar w:fldCharType="end"/>
      </w:r>
      <w:r w:rsidRPr="004A6D99">
        <w:rPr>
          <w:lang w:val="ru-RU"/>
        </w:rPr>
        <w:t>.</w:t>
      </w:r>
    </w:p>
    <w:p w14:paraId="47C507EA" w14:textId="77777777" w:rsidR="00A8614F" w:rsidRPr="004A6D99" w:rsidRDefault="00A8614F" w:rsidP="00A8614F">
      <w:pPr>
        <w:rPr>
          <w:lang w:val="ru-RU"/>
        </w:rPr>
      </w:pPr>
      <w:r w:rsidRPr="004A6D99">
        <w:rPr>
          <w:lang w:val="ru-RU"/>
        </w:rPr>
        <w:t>Как видно из рисунка, у бывшего владельца задания должна исчезнуть запись о типе задания и состояния задания; должно появиться имя делегата с типом задания и состоянием задания.</w:t>
      </w:r>
    </w:p>
    <w:p w14:paraId="6CCD8488" w14:textId="77777777" w:rsidR="00A8614F" w:rsidRPr="004A6D99" w:rsidRDefault="00A8614F" w:rsidP="00A8614F">
      <w:pPr>
        <w:rPr>
          <w:lang w:val="ru-RU"/>
        </w:rPr>
      </w:pPr>
      <w:r w:rsidRPr="004A6D99">
        <w:rPr>
          <w:lang w:val="ru-RU"/>
        </w:rPr>
        <w:t xml:space="preserve">При делегировании задания, функция «Напомнить» должна распространяться не на бывшего владельца задания, а на делегата. При этом расположение кнопок не должно смещаться. </w:t>
      </w:r>
    </w:p>
    <w:p w14:paraId="23623E28" w14:textId="77777777" w:rsidR="00A8614F" w:rsidRDefault="00A8614F" w:rsidP="00A8614F">
      <w:pPr>
        <w:rPr>
          <w:lang w:val="ru-RU"/>
        </w:rPr>
      </w:pPr>
      <w:r w:rsidRPr="004A6D99">
        <w:rPr>
          <w:lang w:val="ru-RU"/>
        </w:rPr>
        <w:t>Далее, если делегат делегирует дальше свое задание, то задание должно прорисовываться дальше вправо:</w:t>
      </w:r>
    </w:p>
    <w:p w14:paraId="0AF75BFA" w14:textId="77777777" w:rsidR="00A8614F" w:rsidRDefault="00A8614F" w:rsidP="00A8614F">
      <w:pPr>
        <w:rPr>
          <w:lang w:val="ru-RU"/>
        </w:rPr>
      </w:pPr>
      <w:r>
        <w:rPr>
          <w:noProof/>
          <w:lang w:val="ru-RU" w:eastAsia="ru-RU"/>
        </w:rPr>
        <w:drawing>
          <wp:inline distT="0" distB="0" distL="0" distR="0" wp14:anchorId="46EB4607" wp14:editId="4AEA4F5D">
            <wp:extent cx="5276190" cy="628571"/>
            <wp:effectExtent l="0" t="0" r="1270" b="635"/>
            <wp:docPr id="954" name="Рисунок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6190" cy="628571"/>
                    </a:xfrm>
                    <a:prstGeom prst="rect">
                      <a:avLst/>
                    </a:prstGeom>
                  </pic:spPr>
                </pic:pic>
              </a:graphicData>
            </a:graphic>
          </wp:inline>
        </w:drawing>
      </w:r>
    </w:p>
    <w:p w14:paraId="4E903852" w14:textId="77777777" w:rsidR="00A8614F" w:rsidRPr="004A6D99" w:rsidRDefault="00A8614F" w:rsidP="00A8614F">
      <w:pPr>
        <w:rPr>
          <w:lang w:val="ru-RU"/>
        </w:rPr>
      </w:pPr>
      <w:r w:rsidRPr="004A6D99">
        <w:rPr>
          <w:lang w:val="ru-RU"/>
        </w:rPr>
        <w:t xml:space="preserve">Как видно из примера выше, перенос строки должен сопровождаться стрелкой делегирования  </w:t>
      </w:r>
      <w:r>
        <w:rPr>
          <w:noProof/>
          <w:lang w:val="ru-RU" w:eastAsia="ru-RU"/>
        </w:rPr>
        <w:drawing>
          <wp:inline distT="0" distB="0" distL="0" distR="0" wp14:anchorId="19F36DF1" wp14:editId="2ACD7125">
            <wp:extent cx="266667" cy="171429"/>
            <wp:effectExtent l="0" t="0" r="635" b="635"/>
            <wp:docPr id="955" name="Рисунок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6667" cy="171429"/>
                    </a:xfrm>
                    <a:prstGeom prst="rect">
                      <a:avLst/>
                    </a:prstGeom>
                  </pic:spPr>
                </pic:pic>
              </a:graphicData>
            </a:graphic>
          </wp:inline>
        </w:drawing>
      </w:r>
      <w:r w:rsidRPr="004A6D99">
        <w:rPr>
          <w:lang w:val="ru-RU"/>
        </w:rPr>
        <w:t>.</w:t>
      </w:r>
    </w:p>
    <w:p w14:paraId="0DCD8BF7" w14:textId="77777777" w:rsidR="00A8614F" w:rsidRPr="004A6D99" w:rsidRDefault="00A8614F" w:rsidP="00A8614F">
      <w:pPr>
        <w:rPr>
          <w:lang w:val="ru-RU"/>
        </w:rPr>
      </w:pPr>
      <w:r w:rsidRPr="004A6D99">
        <w:rPr>
          <w:lang w:val="ru-RU"/>
        </w:rPr>
        <w:t xml:space="preserve">Если владелец задания нажал на «В работу» и после делегировал свое задание, то состояние задания у делегата должно быть «В работе». </w:t>
      </w:r>
    </w:p>
    <w:p w14:paraId="217F44F8" w14:textId="77777777" w:rsidR="00A8614F" w:rsidRPr="004A6D99" w:rsidRDefault="00A8614F" w:rsidP="00A8614F">
      <w:pPr>
        <w:rPr>
          <w:lang w:val="ru-RU"/>
        </w:rPr>
      </w:pPr>
      <w:r w:rsidRPr="004A6D99">
        <w:rPr>
          <w:lang w:val="ru-RU"/>
        </w:rPr>
        <w:t>Также, как видно из рисунка выше, признак прочитанности карточки должен распространяться на каждого делегата.</w:t>
      </w:r>
    </w:p>
    <w:p w14:paraId="2A85A773" w14:textId="77777777" w:rsidR="00A8614F" w:rsidRPr="004A6D99" w:rsidRDefault="00A8614F" w:rsidP="00C26F9E">
      <w:pPr>
        <w:pStyle w:val="2"/>
        <w:rPr>
          <w:lang w:val="ru-RU"/>
        </w:rPr>
      </w:pPr>
      <w:bookmarkStart w:id="248" w:name="_Ref496690231"/>
      <w:r w:rsidRPr="004A6D99">
        <w:rPr>
          <w:lang w:val="ru-RU"/>
        </w:rPr>
        <w:t>Функционал ТГ3 в рамках вкладки «Бизнес-процессы», который без изменения должен быть перенесен в ТД4</w:t>
      </w:r>
      <w:bookmarkEnd w:id="248"/>
    </w:p>
    <w:p w14:paraId="6475B9F2" w14:textId="77777777" w:rsidR="00A8614F" w:rsidRPr="004A6D99" w:rsidRDefault="00A8614F" w:rsidP="00A8614F">
      <w:pPr>
        <w:rPr>
          <w:lang w:val="ru-RU"/>
        </w:rPr>
      </w:pPr>
      <w:r w:rsidRPr="004A6D99">
        <w:rPr>
          <w:lang w:val="ru-RU"/>
        </w:rPr>
        <w:t>1.</w:t>
      </w:r>
      <w:r w:rsidRPr="004A6D99">
        <w:rPr>
          <w:lang w:val="ru-RU"/>
        </w:rPr>
        <w:tab/>
        <w:t xml:space="preserve">Отображение процесса в виде гиперссылки. </w:t>
      </w:r>
    </w:p>
    <w:p w14:paraId="136B6A95" w14:textId="77777777" w:rsidR="00A8614F" w:rsidRPr="004A6D99" w:rsidRDefault="00A8614F" w:rsidP="00A8614F">
      <w:pPr>
        <w:rPr>
          <w:lang w:val="ru-RU"/>
        </w:rPr>
      </w:pPr>
      <w:r w:rsidRPr="004A6D99">
        <w:rPr>
          <w:lang w:val="ru-RU"/>
        </w:rPr>
        <w:t>Любой процесс (основной/подчиненный) в любом состоянии должен отображаться в</w:t>
      </w:r>
      <w:r>
        <w:rPr>
          <w:lang w:val="ru-RU"/>
        </w:rPr>
        <w:t xml:space="preserve"> виде гиперссылки, см. </w:t>
      </w:r>
      <w:r>
        <w:rPr>
          <w:lang w:val="ru-RU"/>
        </w:rPr>
        <w:fldChar w:fldCharType="begin"/>
      </w:r>
      <w:r>
        <w:rPr>
          <w:lang w:val="ru-RU"/>
        </w:rPr>
        <w:instrText xml:space="preserve"> REF _Ref496694167 \h </w:instrText>
      </w:r>
      <w:r>
        <w:rPr>
          <w:lang w:val="ru-RU"/>
        </w:rPr>
      </w:r>
      <w:r>
        <w:rPr>
          <w:lang w:val="ru-RU"/>
        </w:rPr>
        <w:fldChar w:fldCharType="separate"/>
      </w:r>
      <w:r w:rsidRPr="00183FAD">
        <w:rPr>
          <w:lang w:val="ru-RU"/>
        </w:rPr>
        <w:t xml:space="preserve">Рисунок </w:t>
      </w:r>
      <w:r w:rsidRPr="004A6D99">
        <w:rPr>
          <w:noProof/>
          <w:lang w:val="ru-RU"/>
        </w:rPr>
        <w:t>5</w:t>
      </w:r>
      <w:r>
        <w:rPr>
          <w:lang w:val="ru-RU"/>
        </w:rPr>
        <w:fldChar w:fldCharType="end"/>
      </w:r>
      <w:r w:rsidRPr="004A6D99">
        <w:rPr>
          <w:lang w:val="ru-RU"/>
        </w:rPr>
        <w:t>; при клике должна открываться карточка процесса.</w:t>
      </w:r>
    </w:p>
    <w:p w14:paraId="1AE49EA9" w14:textId="77777777" w:rsidR="00A8614F" w:rsidRPr="004A6D99" w:rsidRDefault="00A8614F" w:rsidP="00A8614F">
      <w:pPr>
        <w:rPr>
          <w:lang w:val="ru-RU"/>
        </w:rPr>
      </w:pPr>
      <w:r w:rsidRPr="004A6D99">
        <w:rPr>
          <w:lang w:val="ru-RU"/>
        </w:rPr>
        <w:lastRenderedPageBreak/>
        <w:t>2.</w:t>
      </w:r>
      <w:r w:rsidRPr="004A6D99">
        <w:rPr>
          <w:lang w:val="ru-RU"/>
        </w:rPr>
        <w:tab/>
        <w:t>Отображение информации о том, ответственный исполнитель, либо просто исполнитель (соисполнитель) в записи задания</w:t>
      </w:r>
    </w:p>
    <w:p w14:paraId="4FA78CA4" w14:textId="77777777" w:rsidR="00A8614F" w:rsidRPr="004A6D99" w:rsidRDefault="00A8614F" w:rsidP="00A8614F">
      <w:pPr>
        <w:rPr>
          <w:lang w:val="ru-RU"/>
        </w:rPr>
      </w:pPr>
      <w:r w:rsidRPr="004A6D99">
        <w:rPr>
          <w:lang w:val="ru-RU"/>
        </w:rPr>
        <w:t xml:space="preserve">Необходимо, чтобы информация от том, что исполнитель является ответственным отображалась в </w:t>
      </w:r>
      <w:r>
        <w:rPr>
          <w:lang w:val="ru-RU"/>
        </w:rPr>
        <w:t xml:space="preserve">записи задания, как на </w:t>
      </w:r>
      <w:r>
        <w:rPr>
          <w:lang w:val="ru-RU"/>
        </w:rPr>
        <w:fldChar w:fldCharType="begin"/>
      </w:r>
      <w:r>
        <w:rPr>
          <w:lang w:val="ru-RU"/>
        </w:rPr>
        <w:instrText xml:space="preserve"> REF _Ref496690428 \h </w:instrText>
      </w:r>
      <w:r>
        <w:rPr>
          <w:lang w:val="ru-RU"/>
        </w:rPr>
      </w:r>
      <w:r>
        <w:rPr>
          <w:lang w:val="ru-RU"/>
        </w:rPr>
        <w:fldChar w:fldCharType="separate"/>
      </w:r>
      <w:r w:rsidRPr="00E51906">
        <w:rPr>
          <w:lang w:val="ru-RU"/>
        </w:rPr>
        <w:t xml:space="preserve">Рисунок </w:t>
      </w:r>
      <w:r w:rsidRPr="00E51906">
        <w:rPr>
          <w:noProof/>
          <w:lang w:val="ru-RU"/>
        </w:rPr>
        <w:t>2</w:t>
      </w:r>
      <w:r>
        <w:rPr>
          <w:lang w:val="ru-RU"/>
        </w:rPr>
        <w:fldChar w:fldCharType="end"/>
      </w:r>
      <w:r w:rsidRPr="004A6D99">
        <w:rPr>
          <w:lang w:val="ru-RU"/>
        </w:rPr>
        <w:t xml:space="preserve"> (На исполнение отв.:).</w:t>
      </w:r>
    </w:p>
    <w:p w14:paraId="69CB41D9" w14:textId="77777777" w:rsidR="00A8614F" w:rsidRPr="004A6D99" w:rsidRDefault="00A8614F" w:rsidP="00A8614F">
      <w:pPr>
        <w:rPr>
          <w:lang w:val="ru-RU"/>
        </w:rPr>
      </w:pPr>
      <w:r w:rsidRPr="004A6D99">
        <w:rPr>
          <w:lang w:val="ru-RU"/>
        </w:rPr>
        <w:t>3.</w:t>
      </w:r>
      <w:r w:rsidRPr="004A6D99">
        <w:rPr>
          <w:lang w:val="ru-RU"/>
        </w:rPr>
        <w:tab/>
        <w:t xml:space="preserve"> Отображение типа задания</w:t>
      </w:r>
      <w:r>
        <w:rPr>
          <w:lang w:val="ru-RU"/>
        </w:rPr>
        <w:t xml:space="preserve"> в записи задания, см. </w:t>
      </w:r>
      <w:r>
        <w:rPr>
          <w:lang w:val="ru-RU"/>
        </w:rPr>
        <w:fldChar w:fldCharType="begin"/>
      </w:r>
      <w:r>
        <w:rPr>
          <w:lang w:val="ru-RU"/>
        </w:rPr>
        <w:instrText xml:space="preserve"> REF _Ref496690428 \h </w:instrText>
      </w:r>
      <w:r>
        <w:rPr>
          <w:lang w:val="ru-RU"/>
        </w:rPr>
      </w:r>
      <w:r>
        <w:rPr>
          <w:lang w:val="ru-RU"/>
        </w:rPr>
        <w:fldChar w:fldCharType="separate"/>
      </w:r>
      <w:r w:rsidRPr="00A8614F">
        <w:rPr>
          <w:lang w:val="ru-RU"/>
        </w:rPr>
        <w:t xml:space="preserve">Рисунок </w:t>
      </w:r>
      <w:r w:rsidRPr="00A8614F">
        <w:rPr>
          <w:noProof/>
          <w:lang w:val="ru-RU"/>
        </w:rPr>
        <w:t>2</w:t>
      </w:r>
      <w:r>
        <w:rPr>
          <w:lang w:val="ru-RU"/>
        </w:rPr>
        <w:fldChar w:fldCharType="end"/>
      </w:r>
      <w:r w:rsidRPr="004A6D99">
        <w:rPr>
          <w:lang w:val="ru-RU"/>
        </w:rPr>
        <w:t>.</w:t>
      </w:r>
    </w:p>
    <w:p w14:paraId="35AA0C9B" w14:textId="77777777" w:rsidR="00A8614F" w:rsidRPr="004A6D99" w:rsidRDefault="00A8614F" w:rsidP="00A8614F">
      <w:pPr>
        <w:rPr>
          <w:lang w:val="ru-RU"/>
        </w:rPr>
      </w:pPr>
      <w:r w:rsidRPr="004A6D99">
        <w:rPr>
          <w:lang w:val="ru-RU"/>
        </w:rPr>
        <w:t>4.</w:t>
      </w:r>
      <w:r w:rsidRPr="004A6D99">
        <w:rPr>
          <w:lang w:val="ru-RU"/>
        </w:rPr>
        <w:tab/>
        <w:t>Отображение состояния заданий с признаком «без срока»/ «в срок</w:t>
      </w:r>
      <w:r>
        <w:rPr>
          <w:lang w:val="ru-RU"/>
        </w:rPr>
        <w:t xml:space="preserve">» в записи задания, см. </w:t>
      </w:r>
      <w:r>
        <w:rPr>
          <w:lang w:val="ru-RU"/>
        </w:rPr>
        <w:fldChar w:fldCharType="begin"/>
      </w:r>
      <w:r>
        <w:rPr>
          <w:lang w:val="ru-RU"/>
        </w:rPr>
        <w:instrText xml:space="preserve"> REF _Ref496690428 \h </w:instrText>
      </w:r>
      <w:r>
        <w:rPr>
          <w:lang w:val="ru-RU"/>
        </w:rPr>
      </w:r>
      <w:r>
        <w:rPr>
          <w:lang w:val="ru-RU"/>
        </w:rPr>
        <w:fldChar w:fldCharType="separate"/>
      </w:r>
      <w:r w:rsidRPr="00526C28">
        <w:rPr>
          <w:lang w:val="ru-RU"/>
        </w:rPr>
        <w:t xml:space="preserve">Рисунок </w:t>
      </w:r>
      <w:r w:rsidRPr="00526C28">
        <w:rPr>
          <w:noProof/>
          <w:lang w:val="ru-RU"/>
        </w:rPr>
        <w:t>2</w:t>
      </w:r>
      <w:r>
        <w:rPr>
          <w:lang w:val="ru-RU"/>
        </w:rPr>
        <w:fldChar w:fldCharType="end"/>
      </w:r>
      <w:r w:rsidRPr="004A6D99">
        <w:rPr>
          <w:lang w:val="ru-RU"/>
        </w:rPr>
        <w:t>.</w:t>
      </w:r>
    </w:p>
    <w:p w14:paraId="57B269ED" w14:textId="77777777" w:rsidR="00A8614F" w:rsidRPr="004A6D99" w:rsidRDefault="00A8614F" w:rsidP="00A8614F">
      <w:pPr>
        <w:rPr>
          <w:lang w:val="ru-RU"/>
        </w:rPr>
      </w:pPr>
      <w:r w:rsidRPr="004A6D99">
        <w:rPr>
          <w:lang w:val="ru-RU"/>
        </w:rPr>
        <w:t>5.</w:t>
      </w:r>
      <w:r w:rsidRPr="004A6D99">
        <w:rPr>
          <w:lang w:val="ru-RU"/>
        </w:rPr>
        <w:tab/>
        <w:t>Отображение процессов карточки, на основе которой была автоматически создана данная (например, отображение процессов внутренних входящих карточек во внутреннем ис</w:t>
      </w:r>
      <w:r>
        <w:rPr>
          <w:lang w:val="ru-RU"/>
        </w:rPr>
        <w:t xml:space="preserve">ходящем и наоборот), см. п. </w:t>
      </w:r>
      <w:r>
        <w:rPr>
          <w:lang w:val="ru-RU"/>
        </w:rPr>
        <w:fldChar w:fldCharType="begin"/>
      </w:r>
      <w:r>
        <w:rPr>
          <w:lang w:val="ru-RU"/>
        </w:rPr>
        <w:instrText xml:space="preserve"> REF _Ref496698824 \r \h </w:instrText>
      </w:r>
      <w:r>
        <w:rPr>
          <w:lang w:val="ru-RU"/>
        </w:rPr>
      </w:r>
      <w:r>
        <w:rPr>
          <w:lang w:val="ru-RU"/>
        </w:rPr>
        <w:fldChar w:fldCharType="separate"/>
      </w:r>
      <w:r>
        <w:rPr>
          <w:lang w:val="ru-RU"/>
        </w:rPr>
        <w:t>13</w:t>
      </w:r>
      <w:r>
        <w:rPr>
          <w:lang w:val="ru-RU"/>
        </w:rPr>
        <w:fldChar w:fldCharType="end"/>
      </w:r>
      <w:r>
        <w:rPr>
          <w:lang w:val="ru-RU"/>
        </w:rPr>
        <w:t xml:space="preserve"> </w:t>
      </w:r>
      <w:r>
        <w:rPr>
          <w:lang w:val="ru-RU"/>
        </w:rPr>
        <w:fldChar w:fldCharType="begin"/>
      </w:r>
      <w:r>
        <w:rPr>
          <w:lang w:val="ru-RU"/>
        </w:rPr>
        <w:instrText xml:space="preserve"> REF _Ref496698824 \h </w:instrText>
      </w:r>
      <w:r>
        <w:rPr>
          <w:lang w:val="ru-RU"/>
        </w:rPr>
      </w:r>
      <w:r>
        <w:rPr>
          <w:lang w:val="ru-RU"/>
        </w:rPr>
        <w:fldChar w:fldCharType="separate"/>
      </w:r>
      <w:r w:rsidRPr="004A6D99">
        <w:rPr>
          <w:lang w:val="ru-RU"/>
        </w:rPr>
        <w:t>Отображение деревьев процессов смежных карточек в каждой из карточек, которые были автоматически созданы на основе одной карточки</w:t>
      </w:r>
      <w:r>
        <w:rPr>
          <w:lang w:val="ru-RU"/>
        </w:rPr>
        <w:fldChar w:fldCharType="end"/>
      </w:r>
      <w:r w:rsidRPr="004A6D99">
        <w:rPr>
          <w:lang w:val="ru-RU"/>
        </w:rPr>
        <w:t>.</w:t>
      </w:r>
    </w:p>
    <w:p w14:paraId="72969E35" w14:textId="77777777" w:rsidR="00A8614F" w:rsidRPr="004A6D99" w:rsidRDefault="00A8614F" w:rsidP="00A8614F">
      <w:pPr>
        <w:rPr>
          <w:lang w:val="ru-RU"/>
        </w:rPr>
      </w:pPr>
      <w:r w:rsidRPr="004A6D99">
        <w:rPr>
          <w:lang w:val="ru-RU"/>
        </w:rPr>
        <w:t>6.</w:t>
      </w:r>
      <w:r w:rsidRPr="004A6D99">
        <w:rPr>
          <w:lang w:val="ru-RU"/>
        </w:rPr>
        <w:tab/>
        <w:t>Выделение процессов разных карточек в виде пиктограмм и текста (например, выделение деревьев процессов Отправитель/Получатели при отображении во внутреннем исходящем документе в СЭД процессов в</w:t>
      </w:r>
      <w:r>
        <w:rPr>
          <w:lang w:val="ru-RU"/>
        </w:rPr>
        <w:t xml:space="preserve">нутренних входящих), см. п. </w:t>
      </w:r>
      <w:r>
        <w:rPr>
          <w:lang w:val="ru-RU"/>
        </w:rPr>
        <w:fldChar w:fldCharType="begin"/>
      </w:r>
      <w:r>
        <w:rPr>
          <w:lang w:val="ru-RU"/>
        </w:rPr>
        <w:instrText xml:space="preserve"> REF _Ref496698824 \r \h </w:instrText>
      </w:r>
      <w:r>
        <w:rPr>
          <w:lang w:val="ru-RU"/>
        </w:rPr>
      </w:r>
      <w:r>
        <w:rPr>
          <w:lang w:val="ru-RU"/>
        </w:rPr>
        <w:fldChar w:fldCharType="separate"/>
      </w:r>
      <w:r>
        <w:rPr>
          <w:lang w:val="ru-RU"/>
        </w:rPr>
        <w:t>13</w:t>
      </w:r>
      <w:r>
        <w:rPr>
          <w:lang w:val="ru-RU"/>
        </w:rPr>
        <w:fldChar w:fldCharType="end"/>
      </w:r>
      <w:r>
        <w:rPr>
          <w:lang w:val="ru-RU"/>
        </w:rPr>
        <w:t xml:space="preserve"> </w:t>
      </w:r>
      <w:r>
        <w:rPr>
          <w:lang w:val="ru-RU"/>
        </w:rPr>
        <w:fldChar w:fldCharType="begin"/>
      </w:r>
      <w:r>
        <w:rPr>
          <w:lang w:val="ru-RU"/>
        </w:rPr>
        <w:instrText xml:space="preserve"> REF _Ref496698824 \h </w:instrText>
      </w:r>
      <w:r>
        <w:rPr>
          <w:lang w:val="ru-RU"/>
        </w:rPr>
      </w:r>
      <w:r>
        <w:rPr>
          <w:lang w:val="ru-RU"/>
        </w:rPr>
        <w:fldChar w:fldCharType="separate"/>
      </w:r>
      <w:r w:rsidRPr="004A6D99">
        <w:rPr>
          <w:lang w:val="ru-RU"/>
        </w:rPr>
        <w:t>Отображение деревьев процессов смежных карточек в каждой из карточек, которые были автоматически созданы на основе одной карточки</w:t>
      </w:r>
      <w:r>
        <w:rPr>
          <w:lang w:val="ru-RU"/>
        </w:rPr>
        <w:fldChar w:fldCharType="end"/>
      </w:r>
      <w:r w:rsidRPr="004A6D99">
        <w:rPr>
          <w:lang w:val="ru-RU"/>
        </w:rPr>
        <w:t>.</w:t>
      </w:r>
    </w:p>
    <w:p w14:paraId="174053CA" w14:textId="77777777" w:rsidR="00A8614F" w:rsidRPr="004A6D99" w:rsidRDefault="00A8614F" w:rsidP="00A8614F">
      <w:pPr>
        <w:rPr>
          <w:lang w:val="ru-RU"/>
        </w:rPr>
      </w:pPr>
      <w:r w:rsidRPr="004A6D99">
        <w:rPr>
          <w:lang w:val="ru-RU"/>
        </w:rPr>
        <w:t>7.</w:t>
      </w:r>
      <w:r w:rsidRPr="004A6D99">
        <w:rPr>
          <w:lang w:val="ru-RU"/>
        </w:rPr>
        <w:tab/>
        <w:t>Отображение информации о временных заместителях участника процесса и факте завершения задания заместителем (времен</w:t>
      </w:r>
      <w:r>
        <w:rPr>
          <w:lang w:val="ru-RU"/>
        </w:rPr>
        <w:t xml:space="preserve">ным и постоянным), см. </w:t>
      </w:r>
      <w:r>
        <w:rPr>
          <w:lang w:val="ru-RU"/>
        </w:rPr>
        <w:fldChar w:fldCharType="begin"/>
      </w:r>
      <w:r>
        <w:rPr>
          <w:lang w:val="ru-RU"/>
        </w:rPr>
        <w:instrText xml:space="preserve"> REF _Ref496694167 \h </w:instrText>
      </w:r>
      <w:r>
        <w:rPr>
          <w:lang w:val="ru-RU"/>
        </w:rPr>
      </w:r>
      <w:r>
        <w:rPr>
          <w:lang w:val="ru-RU"/>
        </w:rPr>
        <w:fldChar w:fldCharType="separate"/>
      </w:r>
      <w:r w:rsidRPr="00183FAD">
        <w:rPr>
          <w:lang w:val="ru-RU"/>
        </w:rPr>
        <w:t xml:space="preserve">Рисунок </w:t>
      </w:r>
      <w:r w:rsidRPr="004A6D99">
        <w:rPr>
          <w:noProof/>
          <w:lang w:val="ru-RU"/>
        </w:rPr>
        <w:t>5</w:t>
      </w:r>
      <w:r>
        <w:rPr>
          <w:lang w:val="ru-RU"/>
        </w:rPr>
        <w:fldChar w:fldCharType="end"/>
      </w:r>
      <w:r w:rsidRPr="004A6D99">
        <w:rPr>
          <w:lang w:val="ru-RU"/>
        </w:rPr>
        <w:t xml:space="preserve">.  Добавление: при наведении на сокращения вр. зам. и пост. зам. должны отображаться тултипы с текстами: «Временный заместитель» и «Постоянный заместитель» соответственно. </w:t>
      </w:r>
      <w:r w:rsidRPr="009E4F4D">
        <w:rPr>
          <w:highlight w:val="yellow"/>
          <w:lang w:val="ru-RU"/>
        </w:rPr>
        <w:t>Требования к модулю «Замещение» см. в п.</w:t>
      </w:r>
      <w:r w:rsidRPr="004A6D99">
        <w:rPr>
          <w:lang w:val="ru-RU"/>
        </w:rPr>
        <w:t xml:space="preserve"> </w:t>
      </w:r>
    </w:p>
    <w:p w14:paraId="19DB1BAA" w14:textId="77777777" w:rsidR="00A8614F" w:rsidRPr="004A6D99" w:rsidRDefault="00A8614F" w:rsidP="00A8614F">
      <w:pPr>
        <w:rPr>
          <w:lang w:val="ru-RU"/>
        </w:rPr>
      </w:pPr>
      <w:r w:rsidRPr="004A6D99">
        <w:rPr>
          <w:lang w:val="ru-RU"/>
        </w:rPr>
        <w:t>8.</w:t>
      </w:r>
      <w:r w:rsidRPr="004A6D99">
        <w:rPr>
          <w:lang w:val="ru-RU"/>
        </w:rPr>
        <w:tab/>
        <w:t>Сворачивание/развор</w:t>
      </w:r>
      <w:r>
        <w:rPr>
          <w:lang w:val="ru-RU"/>
        </w:rPr>
        <w:t xml:space="preserve">ачивание процесса, см. </w:t>
      </w:r>
      <w:r>
        <w:rPr>
          <w:lang w:val="ru-RU"/>
        </w:rPr>
        <w:fldChar w:fldCharType="begin"/>
      </w:r>
      <w:r>
        <w:rPr>
          <w:lang w:val="ru-RU"/>
        </w:rPr>
        <w:instrText xml:space="preserve"> REF _Ref496694167 \h </w:instrText>
      </w:r>
      <w:r>
        <w:rPr>
          <w:lang w:val="ru-RU"/>
        </w:rPr>
      </w:r>
      <w:r>
        <w:rPr>
          <w:lang w:val="ru-RU"/>
        </w:rPr>
        <w:fldChar w:fldCharType="separate"/>
      </w:r>
      <w:r w:rsidRPr="00183FAD">
        <w:rPr>
          <w:lang w:val="ru-RU"/>
        </w:rPr>
        <w:t xml:space="preserve">Рисунок </w:t>
      </w:r>
      <w:r w:rsidRPr="004A6D99">
        <w:rPr>
          <w:noProof/>
          <w:lang w:val="ru-RU"/>
        </w:rPr>
        <w:t>5</w:t>
      </w:r>
      <w:r>
        <w:rPr>
          <w:lang w:val="ru-RU"/>
        </w:rPr>
        <w:fldChar w:fldCharType="end"/>
      </w:r>
      <w:r w:rsidRPr="004A6D99">
        <w:rPr>
          <w:lang w:val="ru-RU"/>
        </w:rPr>
        <w:t xml:space="preserve">. </w:t>
      </w:r>
    </w:p>
    <w:p w14:paraId="05C113D7" w14:textId="77777777" w:rsidR="00A8614F" w:rsidRPr="004A6D99" w:rsidRDefault="00A8614F" w:rsidP="00A8614F">
      <w:pPr>
        <w:rPr>
          <w:lang w:val="ru-RU"/>
        </w:rPr>
      </w:pPr>
      <w:r w:rsidRPr="004A6D99">
        <w:rPr>
          <w:lang w:val="ru-RU"/>
        </w:rPr>
        <w:t>Как видно из рисунка, не должно быть механизма для сворачивания/разворачивания черновика процесса, если в нем нет участников (Процесс «На ознакомление» от Сабитов Шынгыс).</w:t>
      </w:r>
    </w:p>
    <w:p w14:paraId="5B22D2BB" w14:textId="77777777" w:rsidR="00A8614F" w:rsidRPr="004A6D99" w:rsidRDefault="00A8614F" w:rsidP="00A8614F">
      <w:pPr>
        <w:rPr>
          <w:lang w:val="ru-RU"/>
        </w:rPr>
      </w:pPr>
      <w:r w:rsidRPr="004A6D99">
        <w:rPr>
          <w:lang w:val="ru-RU"/>
        </w:rPr>
        <w:t>9.</w:t>
      </w:r>
      <w:r w:rsidRPr="004A6D99">
        <w:rPr>
          <w:lang w:val="ru-RU"/>
        </w:rPr>
        <w:tab/>
        <w:t>Признак прочитанности/непрочитанности карточки участников процесса в виде жирного начертания записи задания.</w:t>
      </w:r>
    </w:p>
    <w:p w14:paraId="11E0EACB" w14:textId="5279E182" w:rsidR="00283620" w:rsidRDefault="009D3CC1" w:rsidP="009D3CC1">
      <w:pPr>
        <w:pStyle w:val="1"/>
        <w:rPr>
          <w:lang w:val="ru-RU"/>
        </w:rPr>
      </w:pPr>
      <w:bookmarkStart w:id="249" w:name="_Ref497322571"/>
      <w:r>
        <w:rPr>
          <w:lang w:val="ru-RU"/>
        </w:rPr>
        <w:lastRenderedPageBreak/>
        <w:t>Вкладка «Комментарии»</w:t>
      </w:r>
      <w:bookmarkEnd w:id="249"/>
    </w:p>
    <w:p w14:paraId="3082D846" w14:textId="77777777" w:rsidR="002031E6" w:rsidRDefault="002031E6" w:rsidP="002031E6">
      <w:pPr>
        <w:pStyle w:val="1"/>
        <w:rPr>
          <w:lang w:val="ru-RU"/>
        </w:rPr>
      </w:pPr>
      <w:r>
        <w:rPr>
          <w:lang w:val="ru-RU"/>
        </w:rPr>
        <w:t>Режимы карточки документа</w:t>
      </w:r>
    </w:p>
    <w:p w14:paraId="26AFCD66" w14:textId="64700077" w:rsidR="002031E6" w:rsidRDefault="002031E6" w:rsidP="002031E6">
      <w:pPr>
        <w:rPr>
          <w:lang w:val="ru-RU"/>
        </w:rPr>
      </w:pPr>
      <w:r>
        <w:rPr>
          <w:lang w:val="ru-RU"/>
        </w:rPr>
        <w:t>Карточка документа может находится в двух режимах:</w:t>
      </w:r>
    </w:p>
    <w:p w14:paraId="41677EF9" w14:textId="77777777" w:rsidR="002031E6" w:rsidRDefault="002031E6" w:rsidP="00F31D60">
      <w:pPr>
        <w:pStyle w:val="a4"/>
        <w:numPr>
          <w:ilvl w:val="0"/>
          <w:numId w:val="13"/>
        </w:numPr>
        <w:rPr>
          <w:lang w:val="ru-RU"/>
        </w:rPr>
      </w:pPr>
      <w:r>
        <w:rPr>
          <w:lang w:val="ru-RU"/>
        </w:rPr>
        <w:t>Режим просмотра</w:t>
      </w:r>
    </w:p>
    <w:p w14:paraId="3A7EE3C9" w14:textId="77777777" w:rsidR="002031E6" w:rsidRDefault="002031E6" w:rsidP="00F31D60">
      <w:pPr>
        <w:pStyle w:val="a4"/>
        <w:numPr>
          <w:ilvl w:val="0"/>
          <w:numId w:val="13"/>
        </w:numPr>
        <w:rPr>
          <w:lang w:val="ru-RU"/>
        </w:rPr>
      </w:pPr>
      <w:r>
        <w:rPr>
          <w:lang w:val="ru-RU"/>
        </w:rPr>
        <w:t>Режим редактирования (при создании карточки и при ее изменении)</w:t>
      </w:r>
    </w:p>
    <w:p w14:paraId="2AEB0480" w14:textId="3BE758C4" w:rsidR="00A93AD1" w:rsidRDefault="00BB3013" w:rsidP="006B4DA7">
      <w:pPr>
        <w:rPr>
          <w:lang w:val="ru-RU"/>
        </w:rPr>
      </w:pPr>
      <w:r>
        <w:rPr>
          <w:lang w:val="ru-RU"/>
        </w:rPr>
        <w:t xml:space="preserve">Система должна позволять сконфигурировать </w:t>
      </w:r>
      <w:r w:rsidR="006B4DA7">
        <w:rPr>
          <w:lang w:val="ru-RU"/>
        </w:rPr>
        <w:t>все только возможные</w:t>
      </w:r>
      <w:r>
        <w:rPr>
          <w:lang w:val="ru-RU"/>
        </w:rPr>
        <w:t xml:space="preserve"> </w:t>
      </w:r>
      <w:r w:rsidR="00AF34C7">
        <w:rPr>
          <w:lang w:val="ru-RU"/>
        </w:rPr>
        <w:t xml:space="preserve">варианты открытия карточки в определенном режиме </w:t>
      </w:r>
      <w:r w:rsidR="006B4DA7">
        <w:rPr>
          <w:lang w:val="ru-RU"/>
        </w:rPr>
        <w:t>для пользователя в разрезе:</w:t>
      </w:r>
    </w:p>
    <w:p w14:paraId="1473715C" w14:textId="4F81792A" w:rsidR="006B4DA7" w:rsidRDefault="006B4DA7" w:rsidP="00F31D60">
      <w:pPr>
        <w:pStyle w:val="a4"/>
        <w:numPr>
          <w:ilvl w:val="0"/>
          <w:numId w:val="21"/>
        </w:numPr>
        <w:rPr>
          <w:lang w:val="ru-RU"/>
        </w:rPr>
      </w:pPr>
      <w:r>
        <w:rPr>
          <w:lang w:val="ru-RU"/>
        </w:rPr>
        <w:t>Состояния</w:t>
      </w:r>
    </w:p>
    <w:p w14:paraId="351225DD" w14:textId="0FCCE3FE" w:rsidR="006B4DA7" w:rsidRDefault="006B4DA7" w:rsidP="00F31D60">
      <w:pPr>
        <w:pStyle w:val="a4"/>
        <w:numPr>
          <w:ilvl w:val="0"/>
          <w:numId w:val="21"/>
        </w:numPr>
        <w:rPr>
          <w:lang w:val="ru-RU"/>
        </w:rPr>
      </w:pPr>
      <w:r>
        <w:rPr>
          <w:lang w:val="ru-RU"/>
        </w:rPr>
        <w:t>Роли</w:t>
      </w:r>
    </w:p>
    <w:p w14:paraId="4253501B" w14:textId="13E384E8" w:rsidR="006B4DA7" w:rsidRDefault="006B4DA7" w:rsidP="00F31D60">
      <w:pPr>
        <w:pStyle w:val="a4"/>
        <w:numPr>
          <w:ilvl w:val="0"/>
          <w:numId w:val="21"/>
        </w:numPr>
        <w:rPr>
          <w:lang w:val="ru-RU"/>
        </w:rPr>
      </w:pPr>
      <w:r>
        <w:rPr>
          <w:lang w:val="ru-RU"/>
        </w:rPr>
        <w:t>Типа карточки</w:t>
      </w:r>
    </w:p>
    <w:p w14:paraId="1A6E78F2" w14:textId="45417A02" w:rsidR="00C406B4" w:rsidRDefault="00C406B4" w:rsidP="00F31D60">
      <w:pPr>
        <w:pStyle w:val="a4"/>
        <w:numPr>
          <w:ilvl w:val="0"/>
          <w:numId w:val="21"/>
        </w:numPr>
        <w:rPr>
          <w:lang w:val="ru-RU"/>
        </w:rPr>
      </w:pPr>
      <w:r>
        <w:rPr>
          <w:lang w:val="ru-RU"/>
        </w:rPr>
        <w:t>Секции карточки</w:t>
      </w:r>
      <w:r w:rsidR="006B6B52">
        <w:rPr>
          <w:lang w:val="ru-RU"/>
        </w:rPr>
        <w:t xml:space="preserve"> (для случая как в проекте ПИР РД Казмунайгаз)</w:t>
      </w:r>
    </w:p>
    <w:p w14:paraId="77C560BF" w14:textId="1EE1F926" w:rsidR="006B4DA7" w:rsidRPr="006B4DA7" w:rsidRDefault="006B4DA7" w:rsidP="00F31D60">
      <w:pPr>
        <w:pStyle w:val="a4"/>
        <w:numPr>
          <w:ilvl w:val="0"/>
          <w:numId w:val="21"/>
        </w:numPr>
        <w:rPr>
          <w:lang w:val="ru-RU"/>
        </w:rPr>
      </w:pPr>
      <w:r>
        <w:rPr>
          <w:lang w:val="ru-RU"/>
        </w:rPr>
        <w:t>Всех вариаций</w:t>
      </w:r>
      <w:r w:rsidR="00C406B4">
        <w:rPr>
          <w:lang w:val="ru-RU"/>
        </w:rPr>
        <w:t xml:space="preserve"> комбинаций пунктов 1-4</w:t>
      </w:r>
      <w:r>
        <w:rPr>
          <w:lang w:val="ru-RU"/>
        </w:rPr>
        <w:t xml:space="preserve"> выше.</w:t>
      </w:r>
    </w:p>
    <w:p w14:paraId="30F55AE1" w14:textId="105953FF" w:rsidR="002031E6" w:rsidRDefault="006B4DA7" w:rsidP="001416A4">
      <w:pPr>
        <w:rPr>
          <w:lang w:val="ru-RU"/>
        </w:rPr>
      </w:pPr>
      <w:r>
        <w:rPr>
          <w:lang w:val="ru-RU"/>
        </w:rPr>
        <w:t>Конфигурация режимов карточки документа по умолчанию должна отвечать следующим требованиям:</w:t>
      </w:r>
      <w:r w:rsidR="001416A4">
        <w:rPr>
          <w:lang w:val="ru-RU"/>
        </w:rPr>
        <w:t xml:space="preserve"> к</w:t>
      </w:r>
      <w:r w:rsidR="002031E6">
        <w:rPr>
          <w:lang w:val="ru-RU"/>
        </w:rPr>
        <w:t xml:space="preserve">арточка должна открываться всегда </w:t>
      </w:r>
      <w:r w:rsidR="00F201B3">
        <w:rPr>
          <w:lang w:val="ru-RU"/>
        </w:rPr>
        <w:t>и всем</w:t>
      </w:r>
      <w:r w:rsidR="0044533A">
        <w:rPr>
          <w:lang w:val="ru-RU"/>
        </w:rPr>
        <w:t xml:space="preserve"> (заместителям автора включительно)</w:t>
      </w:r>
      <w:r w:rsidR="00F201B3">
        <w:rPr>
          <w:lang w:val="ru-RU"/>
        </w:rPr>
        <w:t xml:space="preserve"> </w:t>
      </w:r>
      <w:r w:rsidR="002031E6">
        <w:rPr>
          <w:lang w:val="ru-RU"/>
        </w:rPr>
        <w:t xml:space="preserve">по умолчанию в режиме просмотра, </w:t>
      </w:r>
      <w:r w:rsidR="00F201B3">
        <w:rPr>
          <w:lang w:val="ru-RU"/>
        </w:rPr>
        <w:t xml:space="preserve">за исключением варианта: </w:t>
      </w:r>
      <w:r w:rsidR="00C378FC">
        <w:rPr>
          <w:lang w:val="ru-RU"/>
        </w:rPr>
        <w:t xml:space="preserve">состояние карточки </w:t>
      </w:r>
      <w:r w:rsidR="002031E6">
        <w:rPr>
          <w:lang w:val="ru-RU"/>
        </w:rPr>
        <w:t>«Проект»</w:t>
      </w:r>
      <w:r w:rsidR="00C378FC">
        <w:rPr>
          <w:lang w:val="ru-RU"/>
        </w:rPr>
        <w:t>, роль пользователя - Автор</w:t>
      </w:r>
      <w:commentRangeStart w:id="250"/>
      <w:commentRangeStart w:id="251"/>
      <w:commentRangeStart w:id="252"/>
      <w:commentRangeStart w:id="253"/>
      <w:r w:rsidR="002031E6">
        <w:rPr>
          <w:lang w:val="ru-RU"/>
        </w:rPr>
        <w:t xml:space="preserve">. </w:t>
      </w:r>
      <w:commentRangeEnd w:id="250"/>
      <w:r w:rsidR="002031E6">
        <w:rPr>
          <w:rStyle w:val="a9"/>
        </w:rPr>
        <w:commentReference w:id="250"/>
      </w:r>
      <w:commentRangeEnd w:id="251"/>
      <w:r w:rsidR="00DB574E">
        <w:rPr>
          <w:rStyle w:val="a9"/>
        </w:rPr>
        <w:commentReference w:id="251"/>
      </w:r>
      <w:commentRangeEnd w:id="252"/>
      <w:r w:rsidR="008953EC">
        <w:rPr>
          <w:rStyle w:val="a9"/>
        </w:rPr>
        <w:commentReference w:id="252"/>
      </w:r>
      <w:commentRangeEnd w:id="253"/>
      <w:r w:rsidR="001416A4">
        <w:rPr>
          <w:rStyle w:val="a9"/>
        </w:rPr>
        <w:commentReference w:id="253"/>
      </w:r>
    </w:p>
    <w:p w14:paraId="4FAC40CE" w14:textId="77777777" w:rsidR="002031E6" w:rsidRDefault="002031E6" w:rsidP="002031E6">
      <w:pPr>
        <w:rPr>
          <w:lang w:val="ru-RU"/>
        </w:rPr>
      </w:pPr>
      <w:r>
        <w:rPr>
          <w:lang w:val="ru-RU"/>
        </w:rPr>
        <w:t xml:space="preserve">Пользователь должен смочь перевести карточку из режима просмотра в режим редактирования, если у него имеется доступ к кнопке «Изменить», то есть разрешение к соответствующей операции. </w:t>
      </w:r>
      <w:r w:rsidRPr="00AE4297">
        <w:rPr>
          <w:highlight w:val="yellow"/>
          <w:lang w:val="ru-RU"/>
        </w:rPr>
        <w:t>Требования к ленте кнопок см. в п.</w:t>
      </w:r>
    </w:p>
    <w:p w14:paraId="1E3EFB3A" w14:textId="77777777" w:rsidR="002031E6" w:rsidRDefault="002031E6" w:rsidP="002031E6">
      <w:pPr>
        <w:pStyle w:val="2"/>
        <w:rPr>
          <w:lang w:val="ru-RU"/>
        </w:rPr>
      </w:pPr>
      <w:r>
        <w:rPr>
          <w:lang w:val="ru-RU"/>
        </w:rPr>
        <w:t>Требования к карточке в двух режимах</w:t>
      </w:r>
    </w:p>
    <w:p w14:paraId="7138921F" w14:textId="77777777" w:rsidR="002031E6" w:rsidRDefault="002031E6" w:rsidP="002031E6">
      <w:pPr>
        <w:rPr>
          <w:lang w:val="ru-RU"/>
        </w:rPr>
      </w:pPr>
      <w:r>
        <w:rPr>
          <w:lang w:val="ru-RU"/>
        </w:rPr>
        <w:t>Предоставление требований к двум режимам карточки документа означает рассмотреть в контексте двух режимов следующее:</w:t>
      </w:r>
    </w:p>
    <w:p w14:paraId="224A95FE" w14:textId="77777777" w:rsidR="002031E6" w:rsidRDefault="002031E6" w:rsidP="00F31D60">
      <w:pPr>
        <w:pStyle w:val="a4"/>
        <w:numPr>
          <w:ilvl w:val="0"/>
          <w:numId w:val="14"/>
        </w:numPr>
        <w:rPr>
          <w:lang w:val="ru-RU"/>
        </w:rPr>
      </w:pPr>
      <w:r>
        <w:rPr>
          <w:lang w:val="ru-RU"/>
        </w:rPr>
        <w:t>Лента кнопок</w:t>
      </w:r>
    </w:p>
    <w:p w14:paraId="2268E5F3" w14:textId="77777777" w:rsidR="002031E6" w:rsidRDefault="002031E6" w:rsidP="00F31D60">
      <w:pPr>
        <w:pStyle w:val="a4"/>
        <w:numPr>
          <w:ilvl w:val="0"/>
          <w:numId w:val="14"/>
        </w:numPr>
        <w:rPr>
          <w:lang w:val="ru-RU"/>
        </w:rPr>
      </w:pPr>
      <w:r>
        <w:rPr>
          <w:lang w:val="ru-RU"/>
        </w:rPr>
        <w:lastRenderedPageBreak/>
        <w:t>Вкладка «Основная»: сворачивание/разворачивание секции, простые реквизиты, компонент табличного вида, компонент для форматирования текста, компонент карточки документа, связанный с процессом</w:t>
      </w:r>
    </w:p>
    <w:p w14:paraId="2D4A695B" w14:textId="77777777" w:rsidR="002031E6" w:rsidRDefault="002031E6" w:rsidP="00F31D60">
      <w:pPr>
        <w:pStyle w:val="a4"/>
        <w:numPr>
          <w:ilvl w:val="0"/>
          <w:numId w:val="14"/>
        </w:numPr>
        <w:rPr>
          <w:lang w:val="ru-RU"/>
        </w:rPr>
      </w:pPr>
      <w:r>
        <w:rPr>
          <w:lang w:val="ru-RU"/>
        </w:rPr>
        <w:t>Маршрут процесса</w:t>
      </w:r>
    </w:p>
    <w:p w14:paraId="1AB885E1" w14:textId="77777777" w:rsidR="002031E6" w:rsidRDefault="002031E6" w:rsidP="00F31D60">
      <w:pPr>
        <w:pStyle w:val="a4"/>
        <w:numPr>
          <w:ilvl w:val="0"/>
          <w:numId w:val="14"/>
        </w:numPr>
        <w:rPr>
          <w:lang w:val="ru-RU"/>
        </w:rPr>
      </w:pPr>
      <w:r>
        <w:rPr>
          <w:lang w:val="ru-RU"/>
        </w:rPr>
        <w:t xml:space="preserve">Всплывающие статичные уведомления: Работа с документом завершена, Документ отозван, </w:t>
      </w:r>
      <w:r w:rsidRPr="002F205D">
        <w:rPr>
          <w:lang w:val="ru-RU"/>
        </w:rPr>
        <w:t>Документ имеет дубликаты: [ ]/Документ является дубликатом для: []</w:t>
      </w:r>
    </w:p>
    <w:p w14:paraId="33F4B698" w14:textId="77777777" w:rsidR="002031E6" w:rsidRDefault="002031E6" w:rsidP="00F31D60">
      <w:pPr>
        <w:pStyle w:val="a4"/>
        <w:numPr>
          <w:ilvl w:val="0"/>
          <w:numId w:val="14"/>
        </w:numPr>
        <w:rPr>
          <w:lang w:val="ru-RU"/>
        </w:rPr>
      </w:pPr>
      <w:r>
        <w:rPr>
          <w:lang w:val="ru-RU"/>
        </w:rPr>
        <w:t>Вкладка «Документы»</w:t>
      </w:r>
    </w:p>
    <w:p w14:paraId="4E0DC55A" w14:textId="77777777" w:rsidR="002031E6" w:rsidRDefault="002031E6" w:rsidP="00F31D60">
      <w:pPr>
        <w:pStyle w:val="a4"/>
        <w:numPr>
          <w:ilvl w:val="0"/>
          <w:numId w:val="14"/>
        </w:numPr>
        <w:rPr>
          <w:lang w:val="ru-RU"/>
        </w:rPr>
      </w:pPr>
      <w:r>
        <w:rPr>
          <w:lang w:val="ru-RU"/>
        </w:rPr>
        <w:t>Вкладка «Ссылки»</w:t>
      </w:r>
    </w:p>
    <w:p w14:paraId="0158E943" w14:textId="77777777" w:rsidR="002031E6" w:rsidRDefault="002031E6" w:rsidP="00F31D60">
      <w:pPr>
        <w:pStyle w:val="a4"/>
        <w:numPr>
          <w:ilvl w:val="0"/>
          <w:numId w:val="14"/>
        </w:numPr>
        <w:rPr>
          <w:lang w:val="ru-RU"/>
        </w:rPr>
      </w:pPr>
      <w:r>
        <w:rPr>
          <w:lang w:val="ru-RU"/>
        </w:rPr>
        <w:t>Вкладка «Процессы»</w:t>
      </w:r>
    </w:p>
    <w:p w14:paraId="4AF96177" w14:textId="77777777" w:rsidR="002031E6" w:rsidRDefault="002031E6" w:rsidP="00F31D60">
      <w:pPr>
        <w:pStyle w:val="a4"/>
        <w:numPr>
          <w:ilvl w:val="0"/>
          <w:numId w:val="14"/>
        </w:numPr>
        <w:rPr>
          <w:lang w:val="ru-RU"/>
        </w:rPr>
      </w:pPr>
      <w:r>
        <w:rPr>
          <w:lang w:val="ru-RU"/>
        </w:rPr>
        <w:t>Вкладка «Комментарии»</w:t>
      </w:r>
    </w:p>
    <w:p w14:paraId="5C1CFFED" w14:textId="16B68091" w:rsidR="002031E6" w:rsidRDefault="002031E6" w:rsidP="002031E6">
      <w:pPr>
        <w:rPr>
          <w:lang w:val="ru-RU"/>
        </w:rPr>
      </w:pPr>
      <w:r>
        <w:rPr>
          <w:lang w:val="ru-RU"/>
        </w:rPr>
        <w:t xml:space="preserve">Карточка документа в режиме просмотра должна выглядеть, как на </w:t>
      </w:r>
      <w:r>
        <w:rPr>
          <w:lang w:val="ru-RU"/>
        </w:rPr>
        <w:fldChar w:fldCharType="begin"/>
      </w:r>
      <w:r>
        <w:rPr>
          <w:lang w:val="ru-RU"/>
        </w:rPr>
        <w:instrText xml:space="preserve"> REF _Ref497209607 \h </w:instrText>
      </w:r>
      <w:r>
        <w:rPr>
          <w:lang w:val="ru-RU"/>
        </w:rPr>
      </w:r>
      <w:r>
        <w:rPr>
          <w:lang w:val="ru-RU"/>
        </w:rPr>
        <w:fldChar w:fldCharType="separate"/>
      </w:r>
      <w:r w:rsidR="00980CC1" w:rsidRPr="003B5FCD">
        <w:rPr>
          <w:lang w:val="ru-RU"/>
        </w:rPr>
        <w:t xml:space="preserve">Рисунок </w:t>
      </w:r>
      <w:r w:rsidR="00980CC1" w:rsidRPr="002031E6">
        <w:rPr>
          <w:noProof/>
          <w:lang w:val="ru-RU"/>
        </w:rPr>
        <w:t>22</w:t>
      </w:r>
      <w:r>
        <w:rPr>
          <w:lang w:val="ru-RU"/>
        </w:rPr>
        <w:fldChar w:fldCharType="end"/>
      </w:r>
      <w:r>
        <w:rPr>
          <w:lang w:val="ru-RU"/>
        </w:rPr>
        <w:t>.</w:t>
      </w:r>
    </w:p>
    <w:p w14:paraId="5F930967" w14:textId="6968C2AB" w:rsidR="002031E6" w:rsidRDefault="002031E6" w:rsidP="002031E6">
      <w:pPr>
        <w:rPr>
          <w:lang w:val="ru-RU"/>
        </w:rPr>
      </w:pPr>
      <w:r>
        <w:rPr>
          <w:lang w:val="ru-RU"/>
        </w:rPr>
        <w:t xml:space="preserve">Карточка документа в режиме редактирования должна выглядеть, как представлено на </w:t>
      </w:r>
      <w:r>
        <w:rPr>
          <w:lang w:val="ru-RU"/>
        </w:rPr>
        <w:fldChar w:fldCharType="begin"/>
      </w:r>
      <w:r>
        <w:rPr>
          <w:lang w:val="ru-RU"/>
        </w:rPr>
        <w:instrText xml:space="preserve"> REF _Ref497213876 \h </w:instrText>
      </w:r>
      <w:r>
        <w:rPr>
          <w:lang w:val="ru-RU"/>
        </w:rPr>
      </w:r>
      <w:r>
        <w:rPr>
          <w:lang w:val="ru-RU"/>
        </w:rPr>
        <w:fldChar w:fldCharType="separate"/>
      </w:r>
      <w:r w:rsidR="00AF3268" w:rsidRPr="00012861">
        <w:rPr>
          <w:lang w:val="ru-RU"/>
        </w:rPr>
        <w:t xml:space="preserve">Рисунок </w:t>
      </w:r>
      <w:r w:rsidR="00AF3268" w:rsidRPr="00AF3268">
        <w:rPr>
          <w:noProof/>
          <w:lang w:val="ru-RU"/>
        </w:rPr>
        <w:t>23</w:t>
      </w:r>
      <w:r>
        <w:rPr>
          <w:lang w:val="ru-RU"/>
        </w:rPr>
        <w:fldChar w:fldCharType="end"/>
      </w:r>
      <w:r>
        <w:rPr>
          <w:lang w:val="ru-RU"/>
        </w:rPr>
        <w:t>.</w:t>
      </w:r>
    </w:p>
    <w:p w14:paraId="26DC9A3F" w14:textId="77777777" w:rsidR="002031E6" w:rsidRDefault="002031E6" w:rsidP="002031E6">
      <w:pPr>
        <w:rPr>
          <w:lang w:val="ru-RU"/>
        </w:rPr>
      </w:pPr>
    </w:p>
    <w:p w14:paraId="781636F4" w14:textId="77777777" w:rsidR="002031E6" w:rsidRDefault="002031E6" w:rsidP="002031E6">
      <w:pPr>
        <w:pStyle w:val="af1"/>
        <w:rPr>
          <w:lang w:val="ru-RU"/>
        </w:rPr>
      </w:pPr>
      <w:commentRangeStart w:id="254"/>
      <w:commentRangeStart w:id="255"/>
      <w:commentRangeStart w:id="256"/>
      <w:r>
        <w:rPr>
          <w:noProof/>
          <w:lang w:val="ru-RU" w:eastAsia="ru-RU"/>
        </w:rPr>
        <w:lastRenderedPageBreak/>
        <w:drawing>
          <wp:inline distT="0" distB="0" distL="0" distR="0" wp14:anchorId="4B3AD63E" wp14:editId="424B7092">
            <wp:extent cx="5164477" cy="7211683"/>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68274" cy="7216985"/>
                    </a:xfrm>
                    <a:prstGeom prst="rect">
                      <a:avLst/>
                    </a:prstGeom>
                  </pic:spPr>
                </pic:pic>
              </a:graphicData>
            </a:graphic>
          </wp:inline>
        </w:drawing>
      </w:r>
      <w:commentRangeEnd w:id="254"/>
      <w:r>
        <w:rPr>
          <w:rStyle w:val="a9"/>
          <w:iCs w:val="0"/>
        </w:rPr>
        <w:commentReference w:id="254"/>
      </w:r>
      <w:commentRangeEnd w:id="255"/>
      <w:r w:rsidR="001F542D">
        <w:rPr>
          <w:rStyle w:val="a9"/>
          <w:iCs w:val="0"/>
        </w:rPr>
        <w:commentReference w:id="255"/>
      </w:r>
      <w:commentRangeEnd w:id="256"/>
      <w:r w:rsidR="006423EC">
        <w:rPr>
          <w:rStyle w:val="a9"/>
          <w:iCs w:val="0"/>
        </w:rPr>
        <w:commentReference w:id="256"/>
      </w:r>
    </w:p>
    <w:p w14:paraId="07472734" w14:textId="361D6864" w:rsidR="002031E6" w:rsidRDefault="002031E6" w:rsidP="002031E6">
      <w:pPr>
        <w:pStyle w:val="af1"/>
        <w:rPr>
          <w:lang w:val="ru-RU"/>
        </w:rPr>
      </w:pPr>
      <w:bookmarkStart w:id="257" w:name="_Ref497209607"/>
      <w:r w:rsidRPr="003B5FCD">
        <w:rPr>
          <w:lang w:val="ru-RU"/>
        </w:rPr>
        <w:lastRenderedPageBreak/>
        <w:t xml:space="preserve">Рисунок </w:t>
      </w:r>
      <w:r>
        <w:fldChar w:fldCharType="begin"/>
      </w:r>
      <w:r w:rsidRPr="003B5FCD">
        <w:rPr>
          <w:lang w:val="ru-RU"/>
        </w:rPr>
        <w:instrText xml:space="preserve"> </w:instrText>
      </w:r>
      <w:r>
        <w:instrText>SEQ</w:instrText>
      </w:r>
      <w:r w:rsidRPr="003B5FCD">
        <w:rPr>
          <w:lang w:val="ru-RU"/>
        </w:rPr>
        <w:instrText xml:space="preserve"> Рисунок \* </w:instrText>
      </w:r>
      <w:r>
        <w:instrText>ARABIC</w:instrText>
      </w:r>
      <w:r w:rsidRPr="003B5FCD">
        <w:rPr>
          <w:lang w:val="ru-RU"/>
        </w:rPr>
        <w:instrText xml:space="preserve"> </w:instrText>
      </w:r>
      <w:r>
        <w:fldChar w:fldCharType="separate"/>
      </w:r>
      <w:r w:rsidR="000B6F1B" w:rsidRPr="000B6F1B">
        <w:rPr>
          <w:noProof/>
          <w:lang w:val="ru-RU"/>
        </w:rPr>
        <w:t>22</w:t>
      </w:r>
      <w:r>
        <w:fldChar w:fldCharType="end"/>
      </w:r>
      <w:bookmarkEnd w:id="257"/>
      <w:r>
        <w:rPr>
          <w:lang w:val="ru-RU"/>
        </w:rPr>
        <w:t xml:space="preserve"> Карточка документа в режиме просмотра</w:t>
      </w:r>
    </w:p>
    <w:p w14:paraId="4FB7B368" w14:textId="657737C0" w:rsidR="002031E6" w:rsidRDefault="00CA07D7" w:rsidP="002031E6">
      <w:pPr>
        <w:pStyle w:val="af1"/>
        <w:rPr>
          <w:lang w:val="ru-RU"/>
        </w:rPr>
      </w:pPr>
      <w:r>
        <w:rPr>
          <w:noProof/>
          <w:lang w:val="ru-RU" w:eastAsia="ru-RU"/>
        </w:rPr>
        <w:lastRenderedPageBreak/>
        <w:drawing>
          <wp:inline distT="0" distB="0" distL="0" distR="0" wp14:anchorId="29A2B6EA" wp14:editId="028E0A40">
            <wp:extent cx="5572125" cy="7861392"/>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4974" cy="7865412"/>
                    </a:xfrm>
                    <a:prstGeom prst="rect">
                      <a:avLst/>
                    </a:prstGeom>
                  </pic:spPr>
                </pic:pic>
              </a:graphicData>
            </a:graphic>
          </wp:inline>
        </w:drawing>
      </w:r>
      <w:r w:rsidR="001F542D">
        <w:rPr>
          <w:rStyle w:val="a9"/>
          <w:iCs w:val="0"/>
        </w:rPr>
        <w:commentReference w:id="258"/>
      </w:r>
      <w:r w:rsidR="002743A7">
        <w:rPr>
          <w:rStyle w:val="a9"/>
          <w:iCs w:val="0"/>
        </w:rPr>
        <w:commentReference w:id="259"/>
      </w:r>
    </w:p>
    <w:p w14:paraId="556A7B7D" w14:textId="000F32DD" w:rsidR="002031E6" w:rsidRPr="00A25DCB" w:rsidRDefault="002031E6" w:rsidP="002031E6">
      <w:pPr>
        <w:pStyle w:val="af1"/>
        <w:rPr>
          <w:lang w:val="ru-RU"/>
        </w:rPr>
      </w:pPr>
      <w:bookmarkStart w:id="260" w:name="_Ref497213876"/>
      <w:r w:rsidRPr="00012861">
        <w:rPr>
          <w:lang w:val="ru-RU"/>
        </w:rPr>
        <w:lastRenderedPageBreak/>
        <w:t xml:space="preserve">Рисунок </w:t>
      </w:r>
      <w:r>
        <w:fldChar w:fldCharType="begin"/>
      </w:r>
      <w:r w:rsidRPr="00012861">
        <w:rPr>
          <w:lang w:val="ru-RU"/>
        </w:rPr>
        <w:instrText xml:space="preserve"> </w:instrText>
      </w:r>
      <w:r>
        <w:instrText>SEQ</w:instrText>
      </w:r>
      <w:r w:rsidRPr="00012861">
        <w:rPr>
          <w:lang w:val="ru-RU"/>
        </w:rPr>
        <w:instrText xml:space="preserve"> Рисунок \* </w:instrText>
      </w:r>
      <w:r>
        <w:instrText>ARABIC</w:instrText>
      </w:r>
      <w:r w:rsidRPr="00012861">
        <w:rPr>
          <w:lang w:val="ru-RU"/>
        </w:rPr>
        <w:instrText xml:space="preserve"> </w:instrText>
      </w:r>
      <w:r>
        <w:fldChar w:fldCharType="separate"/>
      </w:r>
      <w:r w:rsidRPr="00AF3268">
        <w:rPr>
          <w:noProof/>
          <w:lang w:val="ru-RU"/>
        </w:rPr>
        <w:t>23</w:t>
      </w:r>
      <w:r>
        <w:fldChar w:fldCharType="end"/>
      </w:r>
      <w:bookmarkEnd w:id="260"/>
      <w:r>
        <w:rPr>
          <w:lang w:val="ru-RU"/>
        </w:rPr>
        <w:t xml:space="preserve"> Карточка документа в режиме редактирования</w:t>
      </w:r>
    </w:p>
    <w:p w14:paraId="71105B06" w14:textId="77777777" w:rsidR="002031E6" w:rsidRDefault="002031E6" w:rsidP="002031E6">
      <w:pPr>
        <w:pStyle w:val="3"/>
        <w:rPr>
          <w:lang w:val="ru-RU"/>
        </w:rPr>
      </w:pPr>
      <w:r>
        <w:rPr>
          <w:lang w:val="ru-RU"/>
        </w:rPr>
        <w:t>Требования к ленте кнопок в двух режимах карточки</w:t>
      </w:r>
    </w:p>
    <w:p w14:paraId="3D5B2209" w14:textId="74401725" w:rsidR="002031E6" w:rsidRDefault="002031E6" w:rsidP="002031E6">
      <w:pPr>
        <w:rPr>
          <w:lang w:val="ru-RU"/>
        </w:rPr>
      </w:pPr>
      <w:r>
        <w:rPr>
          <w:lang w:val="ru-RU"/>
        </w:rPr>
        <w:t>Основное отличие ленты кнопок в двух режимах: просмотра и редактирования составляет в том, что объединенная кнопка с установленной кнопкой по умолчанию «Сохранить» (</w:t>
      </w:r>
      <w:r w:rsidRPr="004447AF">
        <w:rPr>
          <w:highlight w:val="yellow"/>
          <w:lang w:val="ru-RU"/>
        </w:rPr>
        <w:t>подробнее об объединенной кнопке см. в п.</w:t>
      </w:r>
      <w:r>
        <w:rPr>
          <w:lang w:val="ru-RU"/>
        </w:rPr>
        <w:t>) режима редактирования должна замениться на одиночную кнопку «Изменить» режима пр</w:t>
      </w:r>
      <w:r w:rsidRPr="007B2EE3">
        <w:rPr>
          <w:lang w:val="ru-RU"/>
        </w:rPr>
        <w:t xml:space="preserve">осмотра, см. </w:t>
      </w:r>
      <w:r w:rsidRPr="007B2EE3">
        <w:rPr>
          <w:lang w:val="ru-RU"/>
        </w:rPr>
        <w:fldChar w:fldCharType="begin"/>
      </w:r>
      <w:r w:rsidRPr="007B2EE3">
        <w:rPr>
          <w:lang w:val="ru-RU"/>
        </w:rPr>
        <w:instrText xml:space="preserve"> REF _Ref497209607 \h </w:instrText>
      </w:r>
      <w:r>
        <w:rPr>
          <w:lang w:val="ru-RU"/>
        </w:rPr>
        <w:instrText xml:space="preserve"> \* MERGEFORMAT </w:instrText>
      </w:r>
      <w:r w:rsidRPr="007B2EE3">
        <w:rPr>
          <w:lang w:val="ru-RU"/>
        </w:rPr>
      </w:r>
      <w:r w:rsidRPr="007B2EE3">
        <w:rPr>
          <w:lang w:val="ru-RU"/>
        </w:rPr>
        <w:fldChar w:fldCharType="separate"/>
      </w:r>
      <w:r w:rsidR="00AF3268" w:rsidRPr="003B5FCD">
        <w:rPr>
          <w:lang w:val="ru-RU"/>
        </w:rPr>
        <w:t xml:space="preserve">Рисунок </w:t>
      </w:r>
      <w:r w:rsidR="00AF3268" w:rsidRPr="002031E6">
        <w:rPr>
          <w:noProof/>
          <w:lang w:val="ru-RU"/>
        </w:rPr>
        <w:t>22</w:t>
      </w:r>
      <w:r w:rsidRPr="007B2EE3">
        <w:rPr>
          <w:lang w:val="ru-RU"/>
        </w:rPr>
        <w:fldChar w:fldCharType="end"/>
      </w:r>
      <w:commentRangeStart w:id="261"/>
      <w:commentRangeStart w:id="262"/>
      <w:commentRangeStart w:id="263"/>
      <w:commentRangeStart w:id="264"/>
      <w:r w:rsidRPr="0060175A">
        <w:rPr>
          <w:lang w:val="ru-RU"/>
        </w:rPr>
        <w:t>.</w:t>
      </w:r>
      <w:commentRangeEnd w:id="261"/>
      <w:r>
        <w:rPr>
          <w:rStyle w:val="a9"/>
        </w:rPr>
        <w:commentReference w:id="261"/>
      </w:r>
      <w:commentRangeEnd w:id="262"/>
      <w:r w:rsidR="00DB574E">
        <w:rPr>
          <w:rStyle w:val="a9"/>
        </w:rPr>
        <w:commentReference w:id="262"/>
      </w:r>
      <w:commentRangeEnd w:id="263"/>
      <w:r w:rsidR="001F542D">
        <w:rPr>
          <w:rStyle w:val="a9"/>
        </w:rPr>
        <w:commentReference w:id="263"/>
      </w:r>
      <w:commentRangeEnd w:id="264"/>
      <w:r w:rsidR="00E11220">
        <w:rPr>
          <w:rStyle w:val="a9"/>
        </w:rPr>
        <w:commentReference w:id="264"/>
      </w:r>
    </w:p>
    <w:p w14:paraId="6C358E3B" w14:textId="77777777" w:rsidR="002031E6" w:rsidRDefault="002031E6" w:rsidP="002031E6">
      <w:pPr>
        <w:pStyle w:val="3"/>
        <w:rPr>
          <w:lang w:val="ru-RU"/>
        </w:rPr>
      </w:pPr>
      <w:r>
        <w:rPr>
          <w:lang w:val="ru-RU"/>
        </w:rPr>
        <w:t>Требования ко вкладке «Основная» в двух режимах карточки</w:t>
      </w:r>
    </w:p>
    <w:p w14:paraId="5D9E5AE7" w14:textId="77777777" w:rsidR="002031E6" w:rsidRDefault="002031E6" w:rsidP="002031E6">
      <w:pPr>
        <w:pStyle w:val="4"/>
        <w:rPr>
          <w:lang w:val="ru-RU"/>
        </w:rPr>
      </w:pPr>
      <w:r>
        <w:rPr>
          <w:lang w:val="ru-RU"/>
        </w:rPr>
        <w:t>Простые реквизиты карточки</w:t>
      </w:r>
    </w:p>
    <w:p w14:paraId="1F12384C" w14:textId="6FD1E977" w:rsidR="002031E6" w:rsidRDefault="002031E6" w:rsidP="002031E6">
      <w:pPr>
        <w:rPr>
          <w:lang w:val="ru-RU"/>
        </w:rPr>
      </w:pPr>
      <w:r w:rsidRPr="00BF19D2">
        <w:rPr>
          <w:highlight w:val="yellow"/>
          <w:lang w:val="ru-RU"/>
        </w:rPr>
        <w:t xml:space="preserve">В п. </w:t>
      </w:r>
      <w:r w:rsidRPr="00BF19D2">
        <w:rPr>
          <w:highlight w:val="yellow"/>
          <w:lang w:val="ru-RU"/>
        </w:rPr>
        <w:fldChar w:fldCharType="begin"/>
      </w:r>
      <w:r w:rsidRPr="00BF19D2">
        <w:rPr>
          <w:highlight w:val="yellow"/>
          <w:lang w:val="ru-RU"/>
        </w:rPr>
        <w:instrText xml:space="preserve"> REF _Ref497214760 \r \h </w:instrText>
      </w:r>
      <w:r w:rsidR="00BF19D2">
        <w:rPr>
          <w:highlight w:val="yellow"/>
          <w:lang w:val="ru-RU"/>
        </w:rPr>
        <w:instrText xml:space="preserve"> \* MERGEFORMAT </w:instrText>
      </w:r>
      <w:r w:rsidRPr="00BF19D2">
        <w:rPr>
          <w:highlight w:val="yellow"/>
          <w:lang w:val="ru-RU"/>
        </w:rPr>
      </w:r>
      <w:r w:rsidRPr="00BF19D2">
        <w:rPr>
          <w:highlight w:val="yellow"/>
          <w:lang w:val="ru-RU"/>
        </w:rPr>
        <w:fldChar w:fldCharType="separate"/>
      </w:r>
      <w:r w:rsidR="00AF3268" w:rsidRPr="00BF19D2">
        <w:rPr>
          <w:highlight w:val="yellow"/>
          <w:lang w:val="ru-RU"/>
        </w:rPr>
        <w:t>2.5</w:t>
      </w:r>
      <w:r w:rsidRPr="00BF19D2">
        <w:rPr>
          <w:highlight w:val="yellow"/>
          <w:lang w:val="ru-RU"/>
        </w:rPr>
        <w:fldChar w:fldCharType="end"/>
      </w:r>
      <w:r w:rsidRPr="00BF19D2">
        <w:rPr>
          <w:highlight w:val="yellow"/>
          <w:lang w:val="ru-RU"/>
        </w:rPr>
        <w:t xml:space="preserve"> </w:t>
      </w:r>
      <w:r w:rsidRPr="00BF19D2">
        <w:rPr>
          <w:highlight w:val="yellow"/>
          <w:lang w:val="ru-RU"/>
        </w:rPr>
        <w:fldChar w:fldCharType="begin"/>
      </w:r>
      <w:r w:rsidRPr="00BF19D2">
        <w:rPr>
          <w:highlight w:val="yellow"/>
          <w:lang w:val="ru-RU"/>
        </w:rPr>
        <w:instrText xml:space="preserve"> REF _Ref497214760 \h </w:instrText>
      </w:r>
      <w:r w:rsidR="00BF19D2">
        <w:rPr>
          <w:highlight w:val="yellow"/>
          <w:lang w:val="ru-RU"/>
        </w:rPr>
        <w:instrText xml:space="preserve"> \* MERGEFORMAT </w:instrText>
      </w:r>
      <w:r w:rsidRPr="00BF19D2">
        <w:rPr>
          <w:highlight w:val="yellow"/>
          <w:lang w:val="ru-RU"/>
        </w:rPr>
      </w:r>
      <w:r w:rsidRPr="00BF19D2">
        <w:rPr>
          <w:highlight w:val="yellow"/>
          <w:lang w:val="ru-RU"/>
        </w:rPr>
        <w:fldChar w:fldCharType="separate"/>
      </w:r>
      <w:r w:rsidRPr="00BF19D2">
        <w:rPr>
          <w:highlight w:val="yellow"/>
          <w:lang w:val="ru-RU"/>
        </w:rPr>
        <w:t>Требования к полям карточки</w:t>
      </w:r>
      <w:r w:rsidRPr="00BF19D2">
        <w:rPr>
          <w:highlight w:val="yellow"/>
          <w:lang w:val="ru-RU"/>
        </w:rPr>
        <w:fldChar w:fldCharType="end"/>
      </w:r>
      <w:r w:rsidRPr="00BF19D2">
        <w:rPr>
          <w:highlight w:val="yellow"/>
          <w:lang w:val="ru-RU"/>
        </w:rPr>
        <w:t xml:space="preserve"> настоящего документа все простые поля карточки разделены на категории.</w:t>
      </w:r>
    </w:p>
    <w:p w14:paraId="23CAEA39" w14:textId="0B03DE23" w:rsidR="0042210A" w:rsidRDefault="002031E6" w:rsidP="00BF19D2">
      <w:pPr>
        <w:rPr>
          <w:lang w:val="ru-RU"/>
        </w:rPr>
      </w:pPr>
      <w:r>
        <w:rPr>
          <w:lang w:val="ru-RU"/>
        </w:rPr>
        <w:t xml:space="preserve">В секции «Регистрация» необходимо произвести компоновку полей так, чтобы в правой колонке находились только </w:t>
      </w:r>
      <w:r w:rsidR="00BF19D2">
        <w:rPr>
          <w:lang w:val="ru-RU"/>
        </w:rPr>
        <w:t>те поля, которые заполняются системой и НЕ автором  карточки (пользователями с расширенными правами, например, Регистратор)</w:t>
      </w:r>
      <w:r>
        <w:rPr>
          <w:lang w:val="ru-RU"/>
        </w:rPr>
        <w:t xml:space="preserve">, а в левой все остальные поля данной секции, см. </w:t>
      </w:r>
      <w:r>
        <w:rPr>
          <w:lang w:val="ru-RU"/>
        </w:rPr>
        <w:fldChar w:fldCharType="begin"/>
      </w:r>
      <w:r>
        <w:rPr>
          <w:lang w:val="ru-RU"/>
        </w:rPr>
        <w:instrText xml:space="preserve"> REF _Ref497209607 \h </w:instrText>
      </w:r>
      <w:r>
        <w:rPr>
          <w:lang w:val="ru-RU"/>
        </w:rPr>
      </w:r>
      <w:r>
        <w:rPr>
          <w:lang w:val="ru-RU"/>
        </w:rPr>
        <w:fldChar w:fldCharType="separate"/>
      </w:r>
      <w:r w:rsidR="00AF3268" w:rsidRPr="003B5FCD">
        <w:rPr>
          <w:lang w:val="ru-RU"/>
        </w:rPr>
        <w:t xml:space="preserve">Рисунок </w:t>
      </w:r>
      <w:r w:rsidR="00AF3268" w:rsidRPr="002031E6">
        <w:rPr>
          <w:noProof/>
          <w:lang w:val="ru-RU"/>
        </w:rPr>
        <w:t>22</w:t>
      </w:r>
      <w:r>
        <w:rPr>
          <w:lang w:val="ru-RU"/>
        </w:rPr>
        <w:fldChar w:fldCharType="end"/>
      </w:r>
      <w:r>
        <w:rPr>
          <w:lang w:val="ru-RU"/>
        </w:rPr>
        <w:t xml:space="preserve"> и </w:t>
      </w:r>
      <w:r>
        <w:rPr>
          <w:lang w:val="ru-RU"/>
        </w:rPr>
        <w:fldChar w:fldCharType="begin"/>
      </w:r>
      <w:r>
        <w:rPr>
          <w:lang w:val="ru-RU"/>
        </w:rPr>
        <w:instrText xml:space="preserve"> REF _Ref497213876 \h </w:instrText>
      </w:r>
      <w:r>
        <w:rPr>
          <w:lang w:val="ru-RU"/>
        </w:rPr>
      </w:r>
      <w:r>
        <w:rPr>
          <w:lang w:val="ru-RU"/>
        </w:rPr>
        <w:fldChar w:fldCharType="separate"/>
      </w:r>
      <w:r w:rsidR="00AF3268" w:rsidRPr="00012861">
        <w:rPr>
          <w:lang w:val="ru-RU"/>
        </w:rPr>
        <w:t xml:space="preserve">Рисунок </w:t>
      </w:r>
      <w:r w:rsidR="00AF3268" w:rsidRPr="00AF3268">
        <w:rPr>
          <w:noProof/>
          <w:lang w:val="ru-RU"/>
        </w:rPr>
        <w:t>23</w:t>
      </w:r>
      <w:r>
        <w:rPr>
          <w:lang w:val="ru-RU"/>
        </w:rPr>
        <w:fldChar w:fldCharType="end"/>
      </w:r>
      <w:r>
        <w:rPr>
          <w:lang w:val="ru-RU"/>
        </w:rPr>
        <w:t>.</w:t>
      </w:r>
    </w:p>
    <w:p w14:paraId="2E6DA77A" w14:textId="053BC00C" w:rsidR="00362D2C" w:rsidRDefault="00362D2C" w:rsidP="00BF19D2">
      <w:pPr>
        <w:rPr>
          <w:lang w:val="ru-RU"/>
        </w:rPr>
      </w:pPr>
      <w:r>
        <w:rPr>
          <w:lang w:val="ru-RU"/>
        </w:rPr>
        <w:t>Поле в карточке в определенный момент для пользователя может быть одним из следующих:</w:t>
      </w:r>
    </w:p>
    <w:p w14:paraId="75337008" w14:textId="5451C2FD" w:rsidR="00362D2C" w:rsidRDefault="00362D2C" w:rsidP="00F31D60">
      <w:pPr>
        <w:pStyle w:val="a4"/>
        <w:numPr>
          <w:ilvl w:val="0"/>
          <w:numId w:val="22"/>
        </w:numPr>
        <w:rPr>
          <w:lang w:val="ru-RU"/>
        </w:rPr>
      </w:pPr>
      <w:r>
        <w:rPr>
          <w:lang w:val="ru-RU"/>
        </w:rPr>
        <w:t>Поле, которое недоступно для ввода/редактирования и которое пустое;</w:t>
      </w:r>
    </w:p>
    <w:p w14:paraId="5FB24F0E" w14:textId="4FC8D222" w:rsidR="00362D2C" w:rsidRDefault="00362D2C" w:rsidP="00F31D60">
      <w:pPr>
        <w:pStyle w:val="a4"/>
        <w:numPr>
          <w:ilvl w:val="0"/>
          <w:numId w:val="22"/>
        </w:numPr>
        <w:rPr>
          <w:lang w:val="ru-RU"/>
        </w:rPr>
      </w:pPr>
      <w:r>
        <w:rPr>
          <w:lang w:val="ru-RU"/>
        </w:rPr>
        <w:t>Поле, которое недоступно для ввода/редактирования и которое заполнено полностью/заполнено на половину;</w:t>
      </w:r>
    </w:p>
    <w:p w14:paraId="0861A091" w14:textId="5C5E6293" w:rsidR="00362D2C" w:rsidRDefault="00362D2C" w:rsidP="00F31D60">
      <w:pPr>
        <w:pStyle w:val="a4"/>
        <w:numPr>
          <w:ilvl w:val="0"/>
          <w:numId w:val="22"/>
        </w:numPr>
        <w:rPr>
          <w:lang w:val="ru-RU"/>
        </w:rPr>
      </w:pPr>
      <w:r>
        <w:rPr>
          <w:lang w:val="ru-RU"/>
        </w:rPr>
        <w:t>Поле, которое доступно для ввода/редактирования и которое пустое;</w:t>
      </w:r>
    </w:p>
    <w:p w14:paraId="2BF889DB" w14:textId="738BA86A" w:rsidR="00362D2C" w:rsidRPr="00362D2C" w:rsidRDefault="00362D2C" w:rsidP="00F31D60">
      <w:pPr>
        <w:pStyle w:val="a4"/>
        <w:numPr>
          <w:ilvl w:val="0"/>
          <w:numId w:val="22"/>
        </w:numPr>
        <w:rPr>
          <w:lang w:val="ru-RU"/>
        </w:rPr>
      </w:pPr>
      <w:r>
        <w:rPr>
          <w:lang w:val="ru-RU"/>
        </w:rPr>
        <w:t>Поле, которое доступно для ввода/редактирования и которое заполнено.</w:t>
      </w:r>
    </w:p>
    <w:p w14:paraId="2705CEFC" w14:textId="1F94D223" w:rsidR="002031E6" w:rsidRPr="008D7F7E" w:rsidRDefault="002031E6" w:rsidP="002031E6">
      <w:pPr>
        <w:rPr>
          <w:b/>
          <w:lang w:val="ru-RU"/>
        </w:rPr>
      </w:pPr>
      <w:r w:rsidRPr="008D7F7E">
        <w:rPr>
          <w:b/>
          <w:lang w:val="ru-RU"/>
        </w:rPr>
        <w:t>Режим редактирования</w:t>
      </w:r>
    </w:p>
    <w:p w14:paraId="0E1A503F" w14:textId="15128723" w:rsidR="00362D2C" w:rsidRDefault="000369E0" w:rsidP="002031E6">
      <w:pPr>
        <w:rPr>
          <w:lang w:val="ru-RU"/>
        </w:rPr>
      </w:pPr>
      <w:r>
        <w:rPr>
          <w:lang w:val="ru-RU"/>
        </w:rPr>
        <w:t>В режиме редактирования должны отображаться поля согласно всем пунктам выше, кроме первого.</w:t>
      </w:r>
      <w:r w:rsidR="00990956">
        <w:rPr>
          <w:lang w:val="ru-RU"/>
        </w:rPr>
        <w:t xml:space="preserve"> Например, поле «Дата регистрации» для пользователя, обладающего ролью Автор в режиме редактирования не должно отображаться, так как у него нет прав для ввода/редактирования данного п</w:t>
      </w:r>
      <w:r w:rsidR="007B590F">
        <w:rPr>
          <w:lang w:val="ru-RU"/>
        </w:rPr>
        <w:t>о</w:t>
      </w:r>
      <w:r w:rsidR="00DA6039">
        <w:rPr>
          <w:lang w:val="ru-RU"/>
        </w:rPr>
        <w:t>ля, а пользователю, обладающим ролью Регистратор данное поле должно отображаться в режиме редактирования, так как у него есть права для вво</w:t>
      </w:r>
      <w:r w:rsidR="00DF663C">
        <w:rPr>
          <w:lang w:val="ru-RU"/>
        </w:rPr>
        <w:t>да/редактирования данного поля.</w:t>
      </w:r>
    </w:p>
    <w:p w14:paraId="1C18A9AB" w14:textId="4111E5AA" w:rsidR="002031E6" w:rsidRDefault="000B6F1B" w:rsidP="00BF0F6B">
      <w:pPr>
        <w:rPr>
          <w:lang w:val="ru-RU"/>
        </w:rPr>
      </w:pPr>
      <w:r>
        <w:rPr>
          <w:lang w:val="ru-RU"/>
        </w:rPr>
        <w:lastRenderedPageBreak/>
        <w:t>Поле, отвечающее п. 2 списка выше должно отображаться в режиме редактирования в виде тек</w:t>
      </w:r>
      <w:commentRangeStart w:id="265"/>
      <w:commentRangeStart w:id="266"/>
      <w:commentRangeStart w:id="267"/>
      <w:commentRangeStart w:id="268"/>
      <w:r>
        <w:rPr>
          <w:lang w:val="ru-RU"/>
        </w:rPr>
        <w:t>с</w:t>
      </w:r>
      <w:r>
        <w:rPr>
          <w:rStyle w:val="a9"/>
        </w:rPr>
        <w:commentReference w:id="269"/>
      </w:r>
      <w:r>
        <w:rPr>
          <w:rStyle w:val="a9"/>
        </w:rPr>
        <w:commentReference w:id="270"/>
      </w:r>
      <w:r>
        <w:rPr>
          <w:rStyle w:val="a9"/>
        </w:rPr>
        <w:commentReference w:id="271"/>
      </w:r>
      <w:commentRangeEnd w:id="265"/>
      <w:r>
        <w:rPr>
          <w:rStyle w:val="a9"/>
        </w:rPr>
        <w:commentReference w:id="272"/>
      </w:r>
      <w:r>
        <w:rPr>
          <w:rStyle w:val="a9"/>
        </w:rPr>
        <w:commentReference w:id="265"/>
      </w:r>
      <w:commentRangeEnd w:id="266"/>
      <w:r>
        <w:rPr>
          <w:rStyle w:val="a9"/>
        </w:rPr>
        <w:commentReference w:id="266"/>
      </w:r>
      <w:commentRangeEnd w:id="267"/>
      <w:r>
        <w:rPr>
          <w:rStyle w:val="a9"/>
        </w:rPr>
        <w:commentReference w:id="267"/>
      </w:r>
      <w:commentRangeEnd w:id="268"/>
      <w:r w:rsidR="00523DB8">
        <w:rPr>
          <w:rStyle w:val="a9"/>
        </w:rPr>
        <w:commentReference w:id="268"/>
      </w:r>
      <w:r>
        <w:rPr>
          <w:lang w:val="ru-RU"/>
        </w:rPr>
        <w:t>та, а не текст бокса. В качестве примера можно взять поля «Состоя</w:t>
      </w:r>
      <w:r w:rsidR="008D61ED">
        <w:rPr>
          <w:lang w:val="ru-RU"/>
        </w:rPr>
        <w:t xml:space="preserve">ние» и «Регистрационный номер»; </w:t>
      </w:r>
      <w:commentRangeStart w:id="273"/>
      <w:r w:rsidR="008D61ED">
        <w:rPr>
          <w:lang w:val="ru-RU"/>
        </w:rPr>
        <w:t>значения данных полей должны отличаться по цвету</w:t>
      </w:r>
      <w:r w:rsidR="00E17B94">
        <w:rPr>
          <w:lang w:val="ru-RU"/>
        </w:rPr>
        <w:t xml:space="preserve"> от значений остальных полей</w:t>
      </w:r>
      <w:r w:rsidR="008D61ED">
        <w:rPr>
          <w:lang w:val="ru-RU"/>
        </w:rPr>
        <w:t>,</w:t>
      </w:r>
      <w:commentRangeEnd w:id="273"/>
      <w:r w:rsidR="00E17B94">
        <w:rPr>
          <w:rStyle w:val="a9"/>
        </w:rPr>
        <w:commentReference w:id="273"/>
      </w:r>
      <w:r w:rsidR="008D61ED">
        <w:rPr>
          <w:lang w:val="ru-RU"/>
        </w:rPr>
        <w:t xml:space="preserve"> </w:t>
      </w:r>
      <w:r>
        <w:rPr>
          <w:lang w:val="ru-RU"/>
        </w:rPr>
        <w:t xml:space="preserve">см.  </w:t>
      </w:r>
      <w:r w:rsidR="00364BD2">
        <w:rPr>
          <w:rStyle w:val="a9"/>
        </w:rPr>
        <w:commentReference w:id="274"/>
      </w:r>
      <w:r w:rsidR="00B87A90">
        <w:rPr>
          <w:lang w:val="ru-RU"/>
        </w:rPr>
        <w:fldChar w:fldCharType="begin"/>
      </w:r>
      <w:r w:rsidR="00B87A90">
        <w:rPr>
          <w:lang w:val="ru-RU"/>
        </w:rPr>
        <w:instrText xml:space="preserve"> REF _Ref497213876 \h </w:instrText>
      </w:r>
      <w:r w:rsidR="00B87A90">
        <w:rPr>
          <w:lang w:val="ru-RU"/>
        </w:rPr>
      </w:r>
      <w:r w:rsidR="00B87A90">
        <w:rPr>
          <w:lang w:val="ru-RU"/>
        </w:rPr>
        <w:fldChar w:fldCharType="separate"/>
      </w:r>
      <w:r w:rsidR="00B87A90" w:rsidRPr="00012861">
        <w:rPr>
          <w:lang w:val="ru-RU"/>
        </w:rPr>
        <w:t xml:space="preserve">Рисунок </w:t>
      </w:r>
      <w:r w:rsidR="00B87A90" w:rsidRPr="00AF3268">
        <w:rPr>
          <w:noProof/>
          <w:lang w:val="ru-RU"/>
        </w:rPr>
        <w:t>23</w:t>
      </w:r>
      <w:r w:rsidR="00B87A90">
        <w:rPr>
          <w:lang w:val="ru-RU"/>
        </w:rPr>
        <w:fldChar w:fldCharType="end"/>
      </w:r>
      <w:r w:rsidR="0042463C">
        <w:rPr>
          <w:rStyle w:val="a9"/>
        </w:rPr>
        <w:commentReference w:id="275"/>
      </w:r>
      <w:commentRangeStart w:id="276"/>
      <w:commentRangeStart w:id="277"/>
      <w:r w:rsidR="002031E6">
        <w:rPr>
          <w:lang w:val="ru-RU"/>
        </w:rPr>
        <w:t>.</w:t>
      </w:r>
      <w:commentRangeEnd w:id="276"/>
      <w:r w:rsidR="00DB574E">
        <w:rPr>
          <w:rStyle w:val="a9"/>
        </w:rPr>
        <w:commentReference w:id="276"/>
      </w:r>
      <w:commentRangeEnd w:id="277"/>
      <w:r w:rsidR="00BF0F6B">
        <w:rPr>
          <w:lang w:val="ru-RU"/>
        </w:rPr>
        <w:t xml:space="preserve"> </w:t>
      </w:r>
      <w:r>
        <w:rPr>
          <w:rStyle w:val="a9"/>
        </w:rPr>
        <w:commentReference w:id="277"/>
      </w:r>
    </w:p>
    <w:p w14:paraId="3ED28834" w14:textId="5C03533F" w:rsidR="008D61ED" w:rsidRPr="00E17B94" w:rsidRDefault="005A3DBA" w:rsidP="00BF0F6B">
      <w:pPr>
        <w:rPr>
          <w:lang w:val="ru-RU"/>
        </w:rPr>
      </w:pPr>
      <w:r>
        <w:rPr>
          <w:lang w:val="ru-RU"/>
        </w:rPr>
        <w:t>Поля, которые отвечают п. 3 и 4 списка выше могут быть следующих видов:</w:t>
      </w:r>
    </w:p>
    <w:p w14:paraId="58B4BFA7" w14:textId="069D7999" w:rsidR="005A3DBA" w:rsidRPr="005A3DBA" w:rsidRDefault="005A3DBA" w:rsidP="00F31D60">
      <w:pPr>
        <w:pStyle w:val="a4"/>
        <w:numPr>
          <w:ilvl w:val="0"/>
          <w:numId w:val="23"/>
        </w:numPr>
        <w:rPr>
          <w:lang w:val="kk-KZ"/>
        </w:rPr>
      </w:pPr>
      <w:commentRangeStart w:id="278"/>
      <w:r w:rsidRPr="005A3DBA">
        <w:rPr>
          <w:lang w:val="kk-KZ"/>
        </w:rPr>
        <w:t>Обычное поле: обведение границы поля синим цветом</w:t>
      </w:r>
    </w:p>
    <w:p w14:paraId="4E9A1376" w14:textId="709DB350" w:rsidR="005A3DBA" w:rsidRDefault="005A3DBA" w:rsidP="00F31D60">
      <w:pPr>
        <w:pStyle w:val="a4"/>
        <w:numPr>
          <w:ilvl w:val="0"/>
          <w:numId w:val="23"/>
        </w:numPr>
        <w:rPr>
          <w:lang w:val="kk-KZ"/>
        </w:rPr>
      </w:pPr>
      <w:r w:rsidRPr="005A3DBA">
        <w:rPr>
          <w:lang w:val="kk-KZ"/>
        </w:rPr>
        <w:t>Обязательное поле с незаполненным значением: обведение границ</w:t>
      </w:r>
      <w:r>
        <w:rPr>
          <w:lang w:val="kk-KZ"/>
        </w:rPr>
        <w:t>ы поля красным цветом</w:t>
      </w:r>
    </w:p>
    <w:p w14:paraId="5C9B1B0A" w14:textId="007DD50B" w:rsidR="00E0442A" w:rsidRPr="005A3DBA" w:rsidRDefault="005A3DBA" w:rsidP="00F31D60">
      <w:pPr>
        <w:pStyle w:val="a4"/>
        <w:numPr>
          <w:ilvl w:val="0"/>
          <w:numId w:val="23"/>
        </w:numPr>
        <w:rPr>
          <w:lang w:val="kk-KZ"/>
        </w:rPr>
      </w:pPr>
      <w:r w:rsidRPr="005A3DBA">
        <w:rPr>
          <w:lang w:val="kk-KZ"/>
        </w:rPr>
        <w:t>Обязательное поле с заполненным значением: обведение границы п</w:t>
      </w:r>
      <w:r>
        <w:rPr>
          <w:lang w:val="kk-KZ"/>
        </w:rPr>
        <w:t xml:space="preserve">оля зеленым цветом </w:t>
      </w:r>
      <w:commentRangeEnd w:id="278"/>
      <w:r>
        <w:rPr>
          <w:rStyle w:val="a9"/>
        </w:rPr>
        <w:commentReference w:id="278"/>
      </w:r>
    </w:p>
    <w:p w14:paraId="4D456272" w14:textId="46140DAB" w:rsidR="005A3DBA" w:rsidRPr="00DF1F4C" w:rsidRDefault="00DF1F4C" w:rsidP="002031E6">
      <w:pPr>
        <w:rPr>
          <w:lang w:val="ru-RU"/>
        </w:rPr>
      </w:pPr>
      <w:r w:rsidRPr="00DF1F4C">
        <w:rPr>
          <w:lang w:val="ru-RU"/>
        </w:rPr>
        <w:t xml:space="preserve">См. </w:t>
      </w:r>
      <w:r w:rsidRPr="00DF1F4C">
        <w:rPr>
          <w:lang w:val="ru-RU"/>
        </w:rPr>
        <w:fldChar w:fldCharType="begin"/>
      </w:r>
      <w:r w:rsidRPr="00DF1F4C">
        <w:rPr>
          <w:lang w:val="ru-RU"/>
        </w:rPr>
        <w:instrText xml:space="preserve"> REF _Ref497213876 \h </w:instrText>
      </w:r>
      <w:r>
        <w:rPr>
          <w:lang w:val="ru-RU"/>
        </w:rPr>
        <w:instrText xml:space="preserve"> \* MERGEFORMAT </w:instrText>
      </w:r>
      <w:r w:rsidRPr="00DF1F4C">
        <w:rPr>
          <w:lang w:val="ru-RU"/>
        </w:rPr>
      </w:r>
      <w:r w:rsidRPr="00DF1F4C">
        <w:rPr>
          <w:lang w:val="ru-RU"/>
        </w:rPr>
        <w:fldChar w:fldCharType="separate"/>
      </w:r>
      <w:r w:rsidRPr="00DF1F4C">
        <w:rPr>
          <w:lang w:val="ru-RU"/>
        </w:rPr>
        <w:t xml:space="preserve">Рисунок </w:t>
      </w:r>
      <w:r w:rsidRPr="00DF1F4C">
        <w:rPr>
          <w:noProof/>
          <w:lang w:val="ru-RU"/>
        </w:rPr>
        <w:t>23</w:t>
      </w:r>
      <w:r w:rsidRPr="00DF1F4C">
        <w:rPr>
          <w:lang w:val="ru-RU"/>
        </w:rPr>
        <w:fldChar w:fldCharType="end"/>
      </w:r>
      <w:r w:rsidRPr="00DF1F4C">
        <w:rPr>
          <w:lang w:val="ru-RU"/>
        </w:rPr>
        <w:t>.</w:t>
      </w:r>
    </w:p>
    <w:p w14:paraId="3C3BA5C3" w14:textId="77777777" w:rsidR="00475B0E" w:rsidRDefault="00475B0E" w:rsidP="002031E6">
      <w:pPr>
        <w:rPr>
          <w:b/>
          <w:lang w:val="ru-RU"/>
        </w:rPr>
      </w:pPr>
    </w:p>
    <w:p w14:paraId="060A5A29" w14:textId="09481AE0" w:rsidR="002031E6" w:rsidRPr="00534AAF" w:rsidRDefault="002031E6" w:rsidP="002031E6">
      <w:pPr>
        <w:rPr>
          <w:b/>
          <w:lang w:val="ru-RU"/>
        </w:rPr>
      </w:pPr>
      <w:r w:rsidRPr="00534AAF">
        <w:rPr>
          <w:b/>
          <w:lang w:val="ru-RU"/>
        </w:rPr>
        <w:t xml:space="preserve">Обязательные </w:t>
      </w:r>
      <w:r>
        <w:rPr>
          <w:b/>
          <w:lang w:val="ru-RU"/>
        </w:rPr>
        <w:t xml:space="preserve">для ввода </w:t>
      </w:r>
      <w:r w:rsidRPr="00534AAF">
        <w:rPr>
          <w:b/>
          <w:lang w:val="ru-RU"/>
        </w:rPr>
        <w:t>поля</w:t>
      </w:r>
    </w:p>
    <w:p w14:paraId="5631837A" w14:textId="16644B45" w:rsidR="002031E6" w:rsidRDefault="002031E6" w:rsidP="002031E6">
      <w:pPr>
        <w:rPr>
          <w:lang w:val="ru-RU"/>
        </w:rPr>
      </w:pPr>
      <w:r>
        <w:rPr>
          <w:lang w:val="ru-RU"/>
        </w:rPr>
        <w:t xml:space="preserve">Обязательные поля </w:t>
      </w:r>
      <w:r w:rsidRPr="00902B52">
        <w:rPr>
          <w:lang w:val="ru-RU"/>
        </w:rPr>
        <w:t>(</w:t>
      </w:r>
      <w:r>
        <w:rPr>
          <w:lang w:val="ru-RU"/>
        </w:rPr>
        <w:t xml:space="preserve">все компоненты) в режиме редактирования должны сразу выделяться цветом, как показано на </w:t>
      </w:r>
      <w:r>
        <w:rPr>
          <w:lang w:val="ru-RU"/>
        </w:rPr>
        <w:fldChar w:fldCharType="begin"/>
      </w:r>
      <w:r>
        <w:rPr>
          <w:lang w:val="ru-RU"/>
        </w:rPr>
        <w:instrText xml:space="preserve"> REF _Ref497213876 \h </w:instrText>
      </w:r>
      <w:r>
        <w:rPr>
          <w:lang w:val="ru-RU"/>
        </w:rPr>
      </w:r>
      <w:r>
        <w:rPr>
          <w:lang w:val="ru-RU"/>
        </w:rPr>
        <w:fldChar w:fldCharType="separate"/>
      </w:r>
      <w:r w:rsidR="00AF3268" w:rsidRPr="00012861">
        <w:rPr>
          <w:lang w:val="ru-RU"/>
        </w:rPr>
        <w:t xml:space="preserve">Рисунок </w:t>
      </w:r>
      <w:r w:rsidR="00AF3268" w:rsidRPr="00AF3268">
        <w:rPr>
          <w:noProof/>
          <w:lang w:val="ru-RU"/>
        </w:rPr>
        <w:t>23</w:t>
      </w:r>
      <w:r>
        <w:rPr>
          <w:lang w:val="ru-RU"/>
        </w:rPr>
        <w:fldChar w:fldCharType="end"/>
      </w:r>
      <w:r>
        <w:rPr>
          <w:lang w:val="ru-RU"/>
        </w:rPr>
        <w:t>.</w:t>
      </w:r>
    </w:p>
    <w:p w14:paraId="448DBC15" w14:textId="74A901CB" w:rsidR="002031E6" w:rsidRDefault="002031E6" w:rsidP="002031E6">
      <w:pPr>
        <w:rPr>
          <w:lang w:val="ru-RU"/>
        </w:rPr>
      </w:pPr>
      <w:r>
        <w:rPr>
          <w:lang w:val="ru-RU"/>
        </w:rPr>
        <w:t>Если обязательное поле не заполнено и дальше пользователь производит действия, для выполнения которых требуется заполнение обязательных полей, то должно всплывать стандартное статичное уведомление об обязательности заполнения полей, а также под каждым обязательным для заполнения полем, должно выводиться краткое сообщение с текстом: «</w:t>
      </w:r>
      <w:commentRangeStart w:id="279"/>
      <w:commentRangeStart w:id="280"/>
      <w:commentRangeStart w:id="281"/>
      <w:commentRangeStart w:id="282"/>
      <w:r>
        <w:rPr>
          <w:lang w:val="ru-RU"/>
        </w:rPr>
        <w:t>Поле обязательное для заполнения</w:t>
      </w:r>
      <w:commentRangeEnd w:id="279"/>
      <w:r>
        <w:rPr>
          <w:rStyle w:val="a9"/>
        </w:rPr>
        <w:commentReference w:id="279"/>
      </w:r>
      <w:commentRangeEnd w:id="280"/>
      <w:r w:rsidR="00BC2E46">
        <w:rPr>
          <w:rStyle w:val="a9"/>
        </w:rPr>
        <w:commentReference w:id="280"/>
      </w:r>
      <w:commentRangeEnd w:id="281"/>
      <w:r w:rsidR="00B30341">
        <w:rPr>
          <w:rStyle w:val="a9"/>
        </w:rPr>
        <w:commentReference w:id="281"/>
      </w:r>
      <w:commentRangeEnd w:id="282"/>
      <w:r w:rsidR="00523DB8">
        <w:rPr>
          <w:rStyle w:val="a9"/>
        </w:rPr>
        <w:commentReference w:id="282"/>
      </w:r>
      <w:r>
        <w:rPr>
          <w:lang w:val="ru-RU"/>
        </w:rPr>
        <w:t>», как представлено на рисунке ниже.</w:t>
      </w:r>
      <w:r w:rsidR="006E2C4E" w:rsidRPr="006E2C4E">
        <w:rPr>
          <w:lang w:val="ru-RU"/>
        </w:rPr>
        <w:t xml:space="preserve"> </w:t>
      </w:r>
    </w:p>
    <w:p w14:paraId="12B6C7FA" w14:textId="6D52903C" w:rsidR="006E2C4E" w:rsidRPr="006E2C4E" w:rsidRDefault="006E2C4E" w:rsidP="002031E6">
      <w:pPr>
        <w:rPr>
          <w:lang w:val="ru-RU"/>
        </w:rPr>
      </w:pPr>
      <w:r>
        <w:rPr>
          <w:lang w:val="ru-RU"/>
        </w:rPr>
        <w:t>В зависимости от компонента текст выводимого сообщения касательно обязательного ввода должен отличатся; все тексты сообщений представлены в таблице ниже</w:t>
      </w:r>
      <w:r w:rsidR="00076EF3">
        <w:rPr>
          <w:rStyle w:val="af5"/>
          <w:lang w:val="ru-RU"/>
        </w:rPr>
        <w:footnoteReference w:id="1"/>
      </w:r>
      <w:r>
        <w:rPr>
          <w:lang w:val="ru-RU"/>
        </w:rPr>
        <w:t>.</w:t>
      </w:r>
      <w:r w:rsidR="00076EF3">
        <w:rPr>
          <w:lang w:val="ru-RU"/>
        </w:rPr>
        <w:t xml:space="preserve"> </w:t>
      </w:r>
    </w:p>
    <w:p w14:paraId="0C754687" w14:textId="36B02646" w:rsidR="002031E6" w:rsidRDefault="002031E6" w:rsidP="002031E6">
      <w:pPr>
        <w:rPr>
          <w:lang w:val="ru-RU"/>
        </w:rPr>
      </w:pPr>
      <w:r>
        <w:rPr>
          <w:lang w:val="ru-RU"/>
        </w:rPr>
        <w:t xml:space="preserve">Данное краткое сообщение должно всплывать так, чтобы не перекрывать поле/компонент, который находится снизу него, то есть поле(-я)/компонент(-ы) снизу должен (-ны) сдвигаться вниз. </w:t>
      </w:r>
    </w:p>
    <w:p w14:paraId="1EB91EFA" w14:textId="77EF00BD" w:rsidR="006E2C4E" w:rsidRDefault="006E2C4E" w:rsidP="006E2C4E">
      <w:pPr>
        <w:pStyle w:val="a6"/>
        <w:spacing w:after="0"/>
        <w:rPr>
          <w:lang w:val="ru-RU"/>
        </w:rPr>
      </w:pPr>
      <w:bookmarkStart w:id="283" w:name="_Ref499307339"/>
      <w:r w:rsidRPr="006E2C4E">
        <w:rPr>
          <w:lang w:val="ru-RU"/>
        </w:rPr>
        <w:lastRenderedPageBreak/>
        <w:t xml:space="preserve">Таблица </w:t>
      </w:r>
      <w:r>
        <w:fldChar w:fldCharType="begin"/>
      </w:r>
      <w:r w:rsidRPr="006E2C4E">
        <w:rPr>
          <w:lang w:val="ru-RU"/>
        </w:rPr>
        <w:instrText xml:space="preserve"> </w:instrText>
      </w:r>
      <w:r>
        <w:instrText>SEQ</w:instrText>
      </w:r>
      <w:r w:rsidRPr="006E2C4E">
        <w:rPr>
          <w:lang w:val="ru-RU"/>
        </w:rPr>
        <w:instrText xml:space="preserve"> Таблица \* </w:instrText>
      </w:r>
      <w:r>
        <w:instrText>ARABIC</w:instrText>
      </w:r>
      <w:r w:rsidRPr="006E2C4E">
        <w:rPr>
          <w:lang w:val="ru-RU"/>
        </w:rPr>
        <w:instrText xml:space="preserve"> </w:instrText>
      </w:r>
      <w:r>
        <w:fldChar w:fldCharType="separate"/>
      </w:r>
      <w:r w:rsidRPr="006E2C4E">
        <w:rPr>
          <w:noProof/>
          <w:lang w:val="ru-RU"/>
        </w:rPr>
        <w:t>4</w:t>
      </w:r>
      <w:r>
        <w:fldChar w:fldCharType="end"/>
      </w:r>
      <w:bookmarkEnd w:id="283"/>
      <w:r>
        <w:rPr>
          <w:lang w:val="ru-RU"/>
        </w:rPr>
        <w:t xml:space="preserve"> Тексты сообщений по обязательности ввода</w:t>
      </w:r>
    </w:p>
    <w:tbl>
      <w:tblPr>
        <w:tblStyle w:val="a8"/>
        <w:tblW w:w="9493" w:type="dxa"/>
        <w:tblLook w:val="04A0" w:firstRow="1" w:lastRow="0" w:firstColumn="1" w:lastColumn="0" w:noHBand="0" w:noVBand="1"/>
      </w:tblPr>
      <w:tblGrid>
        <w:gridCol w:w="936"/>
        <w:gridCol w:w="2544"/>
        <w:gridCol w:w="6013"/>
      </w:tblGrid>
      <w:tr w:rsidR="006E2C4E" w:rsidRPr="006E2C4E" w14:paraId="0E6CC32A" w14:textId="3E712EB0" w:rsidTr="00F05C9B">
        <w:tc>
          <w:tcPr>
            <w:tcW w:w="936" w:type="dxa"/>
          </w:tcPr>
          <w:p w14:paraId="35AAE514" w14:textId="77777777" w:rsidR="00F05C9B" w:rsidRDefault="006E2C4E" w:rsidP="006E2C4E">
            <w:pPr>
              <w:ind w:firstLine="0"/>
              <w:rPr>
                <w:sz w:val="20"/>
                <w:szCs w:val="20"/>
                <w:lang w:val="ru-RU"/>
              </w:rPr>
            </w:pPr>
            <w:r w:rsidRPr="006E2C4E">
              <w:rPr>
                <w:sz w:val="20"/>
                <w:szCs w:val="20"/>
                <w:lang w:val="ru-RU"/>
              </w:rPr>
              <w:t xml:space="preserve">№ </w:t>
            </w:r>
          </w:p>
          <w:p w14:paraId="2E54CF9D" w14:textId="6E93C2F3" w:rsidR="006E2C4E" w:rsidRPr="006E2C4E" w:rsidRDefault="006E2C4E" w:rsidP="006E2C4E">
            <w:pPr>
              <w:ind w:firstLine="0"/>
              <w:rPr>
                <w:sz w:val="20"/>
                <w:szCs w:val="20"/>
                <w:lang w:val="ru-RU"/>
              </w:rPr>
            </w:pPr>
            <w:r w:rsidRPr="006E2C4E">
              <w:rPr>
                <w:sz w:val="20"/>
                <w:szCs w:val="20"/>
                <w:lang w:val="ru-RU"/>
              </w:rPr>
              <w:t>п/п</w:t>
            </w:r>
          </w:p>
        </w:tc>
        <w:tc>
          <w:tcPr>
            <w:tcW w:w="2544" w:type="dxa"/>
          </w:tcPr>
          <w:p w14:paraId="06AD7FB9" w14:textId="1CF3642E" w:rsidR="006E2C4E" w:rsidRPr="006E2C4E" w:rsidRDefault="006E2C4E" w:rsidP="006E2C4E">
            <w:pPr>
              <w:ind w:firstLine="0"/>
              <w:rPr>
                <w:sz w:val="20"/>
                <w:szCs w:val="20"/>
                <w:lang w:val="ru-RU"/>
              </w:rPr>
            </w:pPr>
            <w:r w:rsidRPr="006E2C4E">
              <w:rPr>
                <w:sz w:val="20"/>
                <w:szCs w:val="20"/>
                <w:lang w:val="ru-RU"/>
              </w:rPr>
              <w:t>Компонент</w:t>
            </w:r>
          </w:p>
        </w:tc>
        <w:tc>
          <w:tcPr>
            <w:tcW w:w="6013" w:type="dxa"/>
          </w:tcPr>
          <w:p w14:paraId="1718DAA6" w14:textId="18603AF5" w:rsidR="006E2C4E" w:rsidRPr="006E2C4E" w:rsidRDefault="006E2C4E" w:rsidP="006E2C4E">
            <w:pPr>
              <w:ind w:firstLine="0"/>
              <w:rPr>
                <w:sz w:val="20"/>
                <w:szCs w:val="20"/>
                <w:lang w:val="ru-RU"/>
              </w:rPr>
            </w:pPr>
            <w:r w:rsidRPr="006E2C4E">
              <w:rPr>
                <w:sz w:val="20"/>
                <w:szCs w:val="20"/>
                <w:lang w:val="ru-RU"/>
              </w:rPr>
              <w:t>Текст сообщения</w:t>
            </w:r>
          </w:p>
        </w:tc>
      </w:tr>
      <w:tr w:rsidR="006E2C4E" w:rsidRPr="006E2C4E" w14:paraId="59844F50" w14:textId="2F88DB70" w:rsidTr="00F05C9B">
        <w:tc>
          <w:tcPr>
            <w:tcW w:w="936" w:type="dxa"/>
          </w:tcPr>
          <w:p w14:paraId="7D87D86D" w14:textId="453157BC" w:rsidR="006E2C4E" w:rsidRPr="006E2C4E" w:rsidRDefault="006E2C4E" w:rsidP="00F31D60">
            <w:pPr>
              <w:pStyle w:val="a4"/>
              <w:numPr>
                <w:ilvl w:val="0"/>
                <w:numId w:val="24"/>
              </w:numPr>
              <w:ind w:left="0" w:firstLine="0"/>
              <w:rPr>
                <w:sz w:val="20"/>
                <w:szCs w:val="20"/>
                <w:lang w:val="ru-RU"/>
              </w:rPr>
            </w:pPr>
          </w:p>
        </w:tc>
        <w:tc>
          <w:tcPr>
            <w:tcW w:w="2544" w:type="dxa"/>
          </w:tcPr>
          <w:p w14:paraId="5F86DA50" w14:textId="6150889B" w:rsidR="006E2C4E" w:rsidRPr="006E2C4E" w:rsidRDefault="006E2C4E" w:rsidP="006E2C4E">
            <w:pPr>
              <w:ind w:firstLine="0"/>
              <w:rPr>
                <w:sz w:val="20"/>
                <w:szCs w:val="20"/>
                <w:lang w:val="ru-RU"/>
              </w:rPr>
            </w:pPr>
            <w:r>
              <w:rPr>
                <w:sz w:val="20"/>
                <w:szCs w:val="20"/>
                <w:lang w:val="ru-RU"/>
              </w:rPr>
              <w:t>Обычное текстовое поле</w:t>
            </w:r>
          </w:p>
        </w:tc>
        <w:tc>
          <w:tcPr>
            <w:tcW w:w="6013" w:type="dxa"/>
          </w:tcPr>
          <w:p w14:paraId="305715F4" w14:textId="4971A24F" w:rsidR="006E2C4E" w:rsidRPr="006E2C4E" w:rsidRDefault="00A8158E" w:rsidP="006E2C4E">
            <w:pPr>
              <w:ind w:firstLine="0"/>
              <w:rPr>
                <w:sz w:val="20"/>
                <w:szCs w:val="20"/>
                <w:lang w:val="ru-RU"/>
              </w:rPr>
            </w:pPr>
            <w:r>
              <w:rPr>
                <w:sz w:val="20"/>
                <w:szCs w:val="20"/>
                <w:lang w:val="ru-RU"/>
              </w:rPr>
              <w:t>Заполните обязательное поле</w:t>
            </w:r>
          </w:p>
        </w:tc>
      </w:tr>
      <w:tr w:rsidR="006E2C4E" w:rsidRPr="00AD5AD2" w14:paraId="2A0A90E0" w14:textId="17F2094F" w:rsidTr="00F05C9B">
        <w:tc>
          <w:tcPr>
            <w:tcW w:w="936" w:type="dxa"/>
          </w:tcPr>
          <w:p w14:paraId="43E38E3F" w14:textId="77777777" w:rsidR="006E2C4E" w:rsidRPr="006E2C4E" w:rsidRDefault="006E2C4E" w:rsidP="00F31D60">
            <w:pPr>
              <w:pStyle w:val="a4"/>
              <w:numPr>
                <w:ilvl w:val="0"/>
                <w:numId w:val="24"/>
              </w:numPr>
              <w:ind w:left="0" w:firstLine="0"/>
              <w:rPr>
                <w:sz w:val="20"/>
                <w:szCs w:val="20"/>
                <w:lang w:val="ru-RU"/>
              </w:rPr>
            </w:pPr>
          </w:p>
        </w:tc>
        <w:tc>
          <w:tcPr>
            <w:tcW w:w="2544" w:type="dxa"/>
          </w:tcPr>
          <w:p w14:paraId="0BD4ED18" w14:textId="6D439D7A" w:rsidR="006E2C4E" w:rsidRPr="006E2C4E" w:rsidRDefault="006E2C4E" w:rsidP="006E2C4E">
            <w:pPr>
              <w:ind w:firstLine="0"/>
              <w:rPr>
                <w:sz w:val="20"/>
                <w:szCs w:val="20"/>
                <w:lang w:val="ru-RU"/>
              </w:rPr>
            </w:pPr>
            <w:r>
              <w:rPr>
                <w:sz w:val="20"/>
                <w:szCs w:val="20"/>
                <w:lang w:val="ru-RU"/>
              </w:rPr>
              <w:t>Согласование; поле «Согласующий»</w:t>
            </w:r>
          </w:p>
        </w:tc>
        <w:tc>
          <w:tcPr>
            <w:tcW w:w="6013" w:type="dxa"/>
          </w:tcPr>
          <w:p w14:paraId="3B5BE31B" w14:textId="7E8E0540" w:rsidR="006E2C4E" w:rsidRPr="006E2C4E" w:rsidRDefault="00A8158E" w:rsidP="00A8158E">
            <w:pPr>
              <w:ind w:firstLine="0"/>
              <w:rPr>
                <w:sz w:val="20"/>
                <w:szCs w:val="20"/>
                <w:lang w:val="ru-RU"/>
              </w:rPr>
            </w:pPr>
            <w:r>
              <w:rPr>
                <w:sz w:val="20"/>
                <w:szCs w:val="20"/>
                <w:lang w:val="ru-RU"/>
              </w:rPr>
              <w:t>Введите хотя бы од</w:t>
            </w:r>
            <w:r w:rsidR="006E2C4E">
              <w:rPr>
                <w:sz w:val="20"/>
                <w:szCs w:val="20"/>
                <w:lang w:val="ru-RU"/>
              </w:rPr>
              <w:t>н</w:t>
            </w:r>
            <w:r>
              <w:rPr>
                <w:sz w:val="20"/>
                <w:szCs w:val="20"/>
                <w:lang w:val="ru-RU"/>
              </w:rPr>
              <w:t>ого согласующего</w:t>
            </w:r>
          </w:p>
        </w:tc>
      </w:tr>
      <w:tr w:rsidR="006E2C4E" w:rsidRPr="00AD5AD2" w14:paraId="55A9D033" w14:textId="4F24609E" w:rsidTr="00F05C9B">
        <w:tc>
          <w:tcPr>
            <w:tcW w:w="936" w:type="dxa"/>
          </w:tcPr>
          <w:p w14:paraId="7264A0B0" w14:textId="77777777" w:rsidR="006E2C4E" w:rsidRPr="006E2C4E" w:rsidRDefault="006E2C4E" w:rsidP="00F31D60">
            <w:pPr>
              <w:pStyle w:val="a4"/>
              <w:numPr>
                <w:ilvl w:val="0"/>
                <w:numId w:val="24"/>
              </w:numPr>
              <w:ind w:left="0" w:firstLine="0"/>
              <w:rPr>
                <w:sz w:val="20"/>
                <w:szCs w:val="20"/>
                <w:lang w:val="ru-RU"/>
              </w:rPr>
            </w:pPr>
          </w:p>
        </w:tc>
        <w:tc>
          <w:tcPr>
            <w:tcW w:w="2544" w:type="dxa"/>
          </w:tcPr>
          <w:p w14:paraId="19758370" w14:textId="063E41DD" w:rsidR="006E2C4E" w:rsidRPr="006E2C4E" w:rsidRDefault="006E2C4E" w:rsidP="006E2C4E">
            <w:pPr>
              <w:ind w:firstLine="0"/>
              <w:rPr>
                <w:sz w:val="20"/>
                <w:szCs w:val="20"/>
                <w:lang w:val="ru-RU"/>
              </w:rPr>
            </w:pPr>
            <w:r>
              <w:rPr>
                <w:sz w:val="20"/>
                <w:szCs w:val="20"/>
                <w:lang w:val="ru-RU"/>
              </w:rPr>
              <w:t>Получатели: поле «Получатели»</w:t>
            </w:r>
          </w:p>
        </w:tc>
        <w:tc>
          <w:tcPr>
            <w:tcW w:w="6013" w:type="dxa"/>
          </w:tcPr>
          <w:p w14:paraId="419B771F" w14:textId="49D9C7BF" w:rsidR="006E2C4E" w:rsidRPr="006E2C4E" w:rsidRDefault="00A8158E" w:rsidP="006E2C4E">
            <w:pPr>
              <w:ind w:firstLine="0"/>
              <w:rPr>
                <w:sz w:val="20"/>
                <w:szCs w:val="20"/>
                <w:lang w:val="ru-RU"/>
              </w:rPr>
            </w:pPr>
            <w:r>
              <w:rPr>
                <w:sz w:val="20"/>
                <w:szCs w:val="20"/>
                <w:lang w:val="ru-RU"/>
              </w:rPr>
              <w:t>Введите хотя бы одного получателя</w:t>
            </w:r>
          </w:p>
        </w:tc>
      </w:tr>
      <w:tr w:rsidR="006E2C4E" w:rsidRPr="006E2C4E" w14:paraId="53151577" w14:textId="0435C56B" w:rsidTr="00F05C9B">
        <w:tc>
          <w:tcPr>
            <w:tcW w:w="936" w:type="dxa"/>
          </w:tcPr>
          <w:p w14:paraId="6EA50F1D" w14:textId="77777777" w:rsidR="006E2C4E" w:rsidRPr="006E2C4E" w:rsidRDefault="006E2C4E" w:rsidP="00F31D60">
            <w:pPr>
              <w:pStyle w:val="a4"/>
              <w:numPr>
                <w:ilvl w:val="0"/>
                <w:numId w:val="24"/>
              </w:numPr>
              <w:ind w:left="0" w:firstLine="0"/>
              <w:rPr>
                <w:sz w:val="20"/>
                <w:szCs w:val="20"/>
                <w:lang w:val="ru-RU"/>
              </w:rPr>
            </w:pPr>
          </w:p>
        </w:tc>
        <w:tc>
          <w:tcPr>
            <w:tcW w:w="2544" w:type="dxa"/>
          </w:tcPr>
          <w:p w14:paraId="4D41BC87" w14:textId="174C153B" w:rsidR="006E2C4E" w:rsidRPr="006E2C4E" w:rsidRDefault="006E2C4E" w:rsidP="006E2C4E">
            <w:pPr>
              <w:ind w:firstLine="0"/>
              <w:rPr>
                <w:sz w:val="20"/>
                <w:szCs w:val="20"/>
                <w:lang w:val="ru-RU"/>
              </w:rPr>
            </w:pPr>
            <w:r>
              <w:rPr>
                <w:sz w:val="20"/>
                <w:szCs w:val="20"/>
                <w:lang w:val="ru-RU"/>
              </w:rPr>
              <w:t>Подписание; поле «Подписывающий»</w:t>
            </w:r>
          </w:p>
        </w:tc>
        <w:tc>
          <w:tcPr>
            <w:tcW w:w="6013" w:type="dxa"/>
          </w:tcPr>
          <w:p w14:paraId="1DE35597" w14:textId="70B322BC" w:rsidR="006E2C4E" w:rsidRPr="006E2C4E" w:rsidRDefault="00A8158E" w:rsidP="006E2C4E">
            <w:pPr>
              <w:ind w:firstLine="0"/>
              <w:rPr>
                <w:sz w:val="20"/>
                <w:szCs w:val="20"/>
                <w:lang w:val="ru-RU"/>
              </w:rPr>
            </w:pPr>
            <w:r>
              <w:rPr>
                <w:sz w:val="20"/>
                <w:szCs w:val="20"/>
                <w:lang w:val="ru-RU"/>
              </w:rPr>
              <w:t>Заполните обязательное поле</w:t>
            </w:r>
          </w:p>
        </w:tc>
      </w:tr>
      <w:tr w:rsidR="00F05C9B" w:rsidRPr="00AD5AD2" w14:paraId="1831EA45" w14:textId="77777777" w:rsidTr="00F05C9B">
        <w:tc>
          <w:tcPr>
            <w:tcW w:w="936" w:type="dxa"/>
          </w:tcPr>
          <w:p w14:paraId="05DBA017" w14:textId="77777777" w:rsidR="00F05C9B" w:rsidRPr="006E2C4E" w:rsidRDefault="00F05C9B" w:rsidP="00F31D60">
            <w:pPr>
              <w:pStyle w:val="a4"/>
              <w:numPr>
                <w:ilvl w:val="0"/>
                <w:numId w:val="24"/>
              </w:numPr>
              <w:ind w:left="0" w:firstLine="0"/>
              <w:rPr>
                <w:sz w:val="20"/>
                <w:szCs w:val="20"/>
                <w:lang w:val="ru-RU"/>
              </w:rPr>
            </w:pPr>
          </w:p>
        </w:tc>
        <w:tc>
          <w:tcPr>
            <w:tcW w:w="2544" w:type="dxa"/>
          </w:tcPr>
          <w:p w14:paraId="559942FC" w14:textId="0BD82808" w:rsidR="00F05C9B" w:rsidRDefault="00F05C9B" w:rsidP="006E2C4E">
            <w:pPr>
              <w:ind w:firstLine="0"/>
              <w:rPr>
                <w:sz w:val="20"/>
                <w:szCs w:val="20"/>
                <w:lang w:val="ru-RU"/>
              </w:rPr>
            </w:pPr>
            <w:r>
              <w:rPr>
                <w:sz w:val="20"/>
                <w:szCs w:val="20"/>
                <w:lang w:val="ru-RU"/>
              </w:rPr>
              <w:t>«Добавить резолюцию»; Резолюция; чек боксы</w:t>
            </w:r>
          </w:p>
        </w:tc>
        <w:tc>
          <w:tcPr>
            <w:tcW w:w="6013" w:type="dxa"/>
          </w:tcPr>
          <w:p w14:paraId="73AB92F6" w14:textId="2654378E" w:rsidR="00F05C9B" w:rsidRDefault="00A8158E" w:rsidP="006E2C4E">
            <w:pPr>
              <w:ind w:firstLine="0"/>
              <w:rPr>
                <w:sz w:val="20"/>
                <w:szCs w:val="20"/>
                <w:lang w:val="ru-RU"/>
              </w:rPr>
            </w:pPr>
            <w:r>
              <w:rPr>
                <w:sz w:val="20"/>
                <w:szCs w:val="20"/>
                <w:lang w:val="ru-RU"/>
              </w:rPr>
              <w:t>Укажите</w:t>
            </w:r>
            <w:r w:rsidR="00F05C9B">
              <w:rPr>
                <w:sz w:val="20"/>
                <w:szCs w:val="20"/>
                <w:lang w:val="ru-RU"/>
              </w:rPr>
              <w:t xml:space="preserve"> хотя бы одну резолюцию</w:t>
            </w:r>
          </w:p>
        </w:tc>
      </w:tr>
      <w:tr w:rsidR="006E2C4E" w:rsidRPr="00AD5AD2" w14:paraId="0F247E93" w14:textId="355752C7" w:rsidTr="00F05C9B">
        <w:tc>
          <w:tcPr>
            <w:tcW w:w="936" w:type="dxa"/>
          </w:tcPr>
          <w:p w14:paraId="6AE54547" w14:textId="77777777" w:rsidR="006E2C4E" w:rsidRPr="006E2C4E" w:rsidRDefault="006E2C4E" w:rsidP="00F31D60">
            <w:pPr>
              <w:pStyle w:val="a4"/>
              <w:numPr>
                <w:ilvl w:val="0"/>
                <w:numId w:val="24"/>
              </w:numPr>
              <w:ind w:left="0" w:firstLine="0"/>
              <w:rPr>
                <w:sz w:val="20"/>
                <w:szCs w:val="20"/>
                <w:lang w:val="ru-RU"/>
              </w:rPr>
            </w:pPr>
          </w:p>
        </w:tc>
        <w:tc>
          <w:tcPr>
            <w:tcW w:w="2544" w:type="dxa"/>
          </w:tcPr>
          <w:p w14:paraId="789FA6D5" w14:textId="4721925A" w:rsidR="006E2C4E" w:rsidRPr="006E2C4E" w:rsidRDefault="006E2C4E" w:rsidP="006E2C4E">
            <w:pPr>
              <w:ind w:firstLine="0"/>
              <w:rPr>
                <w:sz w:val="20"/>
                <w:szCs w:val="20"/>
                <w:lang w:val="ru-RU"/>
              </w:rPr>
            </w:pPr>
            <w:r>
              <w:rPr>
                <w:sz w:val="20"/>
                <w:szCs w:val="20"/>
                <w:lang w:val="ru-RU"/>
              </w:rPr>
              <w:t>Исполнение; поле «Исполнители»</w:t>
            </w:r>
          </w:p>
        </w:tc>
        <w:tc>
          <w:tcPr>
            <w:tcW w:w="6013" w:type="dxa"/>
          </w:tcPr>
          <w:p w14:paraId="720F7CB9" w14:textId="0E09DD39" w:rsidR="006E2C4E" w:rsidRPr="006E2C4E" w:rsidRDefault="00A8158E" w:rsidP="006E2C4E">
            <w:pPr>
              <w:ind w:firstLine="0"/>
              <w:rPr>
                <w:sz w:val="20"/>
                <w:szCs w:val="20"/>
                <w:lang w:val="ru-RU"/>
              </w:rPr>
            </w:pPr>
            <w:r>
              <w:rPr>
                <w:sz w:val="20"/>
                <w:szCs w:val="20"/>
                <w:lang w:val="ru-RU"/>
              </w:rPr>
              <w:t>Укажите хотя бы одного исполнителя</w:t>
            </w:r>
          </w:p>
        </w:tc>
      </w:tr>
      <w:tr w:rsidR="006E2C4E" w:rsidRPr="00AD5AD2" w14:paraId="2C116524" w14:textId="5730BCA4" w:rsidTr="00F05C9B">
        <w:tc>
          <w:tcPr>
            <w:tcW w:w="936" w:type="dxa"/>
          </w:tcPr>
          <w:p w14:paraId="061879EA" w14:textId="77777777" w:rsidR="006E2C4E" w:rsidRPr="006E2C4E" w:rsidRDefault="006E2C4E" w:rsidP="00F31D60">
            <w:pPr>
              <w:pStyle w:val="a4"/>
              <w:numPr>
                <w:ilvl w:val="0"/>
                <w:numId w:val="24"/>
              </w:numPr>
              <w:ind w:left="0" w:firstLine="0"/>
              <w:rPr>
                <w:sz w:val="20"/>
                <w:szCs w:val="20"/>
                <w:lang w:val="ru-RU"/>
              </w:rPr>
            </w:pPr>
          </w:p>
        </w:tc>
        <w:tc>
          <w:tcPr>
            <w:tcW w:w="2544" w:type="dxa"/>
          </w:tcPr>
          <w:p w14:paraId="7409B56F" w14:textId="32D469BB" w:rsidR="006E2C4E" w:rsidRPr="006E2C4E" w:rsidRDefault="00F05C9B" w:rsidP="006E2C4E">
            <w:pPr>
              <w:ind w:firstLine="0"/>
              <w:rPr>
                <w:sz w:val="20"/>
                <w:szCs w:val="20"/>
                <w:lang w:val="ru-RU"/>
              </w:rPr>
            </w:pPr>
            <w:r>
              <w:rPr>
                <w:sz w:val="20"/>
                <w:szCs w:val="20"/>
                <w:lang w:val="ru-RU"/>
              </w:rPr>
              <w:t>Исполнение; поле «Исполнители»</w:t>
            </w:r>
          </w:p>
        </w:tc>
        <w:tc>
          <w:tcPr>
            <w:tcW w:w="6013" w:type="dxa"/>
          </w:tcPr>
          <w:p w14:paraId="03C1CE1A" w14:textId="16434907" w:rsidR="006E2C4E" w:rsidRPr="006E2C4E" w:rsidRDefault="00A8158E" w:rsidP="00A8158E">
            <w:pPr>
              <w:ind w:firstLine="0"/>
              <w:rPr>
                <w:sz w:val="20"/>
                <w:szCs w:val="20"/>
                <w:lang w:val="ru-RU"/>
              </w:rPr>
            </w:pPr>
            <w:r>
              <w:rPr>
                <w:sz w:val="20"/>
                <w:szCs w:val="20"/>
                <w:lang w:val="ru-RU"/>
              </w:rPr>
              <w:t>Укажите ответственного исполнителя и не более одного</w:t>
            </w:r>
          </w:p>
        </w:tc>
      </w:tr>
      <w:tr w:rsidR="006E2C4E" w:rsidRPr="00AD5AD2" w14:paraId="1E865D04" w14:textId="3D0C6BD9" w:rsidTr="00F05C9B">
        <w:tc>
          <w:tcPr>
            <w:tcW w:w="936" w:type="dxa"/>
          </w:tcPr>
          <w:p w14:paraId="3261D013" w14:textId="77777777" w:rsidR="006E2C4E" w:rsidRPr="006E2C4E" w:rsidRDefault="006E2C4E" w:rsidP="00F31D60">
            <w:pPr>
              <w:pStyle w:val="a4"/>
              <w:numPr>
                <w:ilvl w:val="0"/>
                <w:numId w:val="24"/>
              </w:numPr>
              <w:ind w:left="0" w:firstLine="0"/>
              <w:rPr>
                <w:sz w:val="20"/>
                <w:szCs w:val="20"/>
                <w:lang w:val="ru-RU"/>
              </w:rPr>
            </w:pPr>
          </w:p>
        </w:tc>
        <w:tc>
          <w:tcPr>
            <w:tcW w:w="2544" w:type="dxa"/>
          </w:tcPr>
          <w:p w14:paraId="6D783301" w14:textId="7E49CAEB" w:rsidR="006E2C4E" w:rsidRPr="006E2C4E" w:rsidRDefault="008805B8" w:rsidP="006E2C4E">
            <w:pPr>
              <w:ind w:firstLine="0"/>
              <w:rPr>
                <w:sz w:val="20"/>
                <w:szCs w:val="20"/>
                <w:lang w:val="ru-RU"/>
              </w:rPr>
            </w:pPr>
            <w:r>
              <w:rPr>
                <w:sz w:val="20"/>
                <w:szCs w:val="20"/>
                <w:lang w:val="ru-RU"/>
              </w:rPr>
              <w:t>«На перевод»; поле «Переводчики»</w:t>
            </w:r>
          </w:p>
        </w:tc>
        <w:tc>
          <w:tcPr>
            <w:tcW w:w="6013" w:type="dxa"/>
          </w:tcPr>
          <w:p w14:paraId="20924AB6" w14:textId="5AF5BBA8" w:rsidR="006E2C4E" w:rsidRPr="006E2C4E" w:rsidRDefault="00A8158E" w:rsidP="006E2C4E">
            <w:pPr>
              <w:ind w:firstLine="0"/>
              <w:rPr>
                <w:sz w:val="20"/>
                <w:szCs w:val="20"/>
                <w:lang w:val="ru-RU"/>
              </w:rPr>
            </w:pPr>
            <w:r>
              <w:rPr>
                <w:sz w:val="20"/>
                <w:szCs w:val="20"/>
                <w:lang w:val="ru-RU"/>
              </w:rPr>
              <w:t>Укажите</w:t>
            </w:r>
            <w:r w:rsidR="008805B8">
              <w:rPr>
                <w:sz w:val="20"/>
                <w:szCs w:val="20"/>
                <w:lang w:val="ru-RU"/>
              </w:rPr>
              <w:t xml:space="preserve"> хотя бы</w:t>
            </w:r>
            <w:r>
              <w:rPr>
                <w:sz w:val="20"/>
                <w:szCs w:val="20"/>
                <w:lang w:val="ru-RU"/>
              </w:rPr>
              <w:t xml:space="preserve">  одного</w:t>
            </w:r>
            <w:r w:rsidR="008805B8">
              <w:rPr>
                <w:sz w:val="20"/>
                <w:szCs w:val="20"/>
                <w:lang w:val="ru-RU"/>
              </w:rPr>
              <w:t xml:space="preserve"> переводчик</w:t>
            </w:r>
            <w:r>
              <w:rPr>
                <w:sz w:val="20"/>
                <w:szCs w:val="20"/>
                <w:lang w:val="ru-RU"/>
              </w:rPr>
              <w:t>а</w:t>
            </w:r>
          </w:p>
        </w:tc>
      </w:tr>
      <w:tr w:rsidR="008805B8" w:rsidRPr="004C4C08" w14:paraId="3F9EC75F" w14:textId="77777777" w:rsidTr="00F05C9B">
        <w:tc>
          <w:tcPr>
            <w:tcW w:w="936" w:type="dxa"/>
          </w:tcPr>
          <w:p w14:paraId="2C187EFC" w14:textId="77777777" w:rsidR="008805B8" w:rsidRPr="006E2C4E" w:rsidRDefault="008805B8" w:rsidP="00F31D60">
            <w:pPr>
              <w:pStyle w:val="a4"/>
              <w:numPr>
                <w:ilvl w:val="0"/>
                <w:numId w:val="24"/>
              </w:numPr>
              <w:ind w:left="0" w:firstLine="0"/>
              <w:rPr>
                <w:sz w:val="20"/>
                <w:szCs w:val="20"/>
                <w:lang w:val="ru-RU"/>
              </w:rPr>
            </w:pPr>
          </w:p>
        </w:tc>
        <w:tc>
          <w:tcPr>
            <w:tcW w:w="2544" w:type="dxa"/>
          </w:tcPr>
          <w:p w14:paraId="42CC62DD" w14:textId="6A61D144" w:rsidR="008805B8" w:rsidRDefault="008805B8" w:rsidP="006E2C4E">
            <w:pPr>
              <w:ind w:firstLine="0"/>
              <w:rPr>
                <w:sz w:val="20"/>
                <w:szCs w:val="20"/>
                <w:lang w:val="ru-RU"/>
              </w:rPr>
            </w:pPr>
            <w:r>
              <w:rPr>
                <w:sz w:val="20"/>
                <w:szCs w:val="20"/>
                <w:lang w:val="ru-RU"/>
              </w:rPr>
              <w:t>«На перевод»; поле «Язык перевода»</w:t>
            </w:r>
          </w:p>
        </w:tc>
        <w:tc>
          <w:tcPr>
            <w:tcW w:w="6013" w:type="dxa"/>
          </w:tcPr>
          <w:p w14:paraId="35F97F8B" w14:textId="121024A3" w:rsidR="008805B8" w:rsidRDefault="00A8158E" w:rsidP="006E2C4E">
            <w:pPr>
              <w:ind w:firstLine="0"/>
              <w:rPr>
                <w:sz w:val="20"/>
                <w:szCs w:val="20"/>
                <w:lang w:val="ru-RU"/>
              </w:rPr>
            </w:pPr>
            <w:r>
              <w:rPr>
                <w:sz w:val="20"/>
                <w:szCs w:val="20"/>
                <w:lang w:val="ru-RU"/>
              </w:rPr>
              <w:t>Укажите язык перевода</w:t>
            </w:r>
          </w:p>
        </w:tc>
      </w:tr>
      <w:tr w:rsidR="008805B8" w:rsidRPr="00AD5AD2" w14:paraId="3EA8AF39" w14:textId="77777777" w:rsidTr="00F05C9B">
        <w:tc>
          <w:tcPr>
            <w:tcW w:w="936" w:type="dxa"/>
          </w:tcPr>
          <w:p w14:paraId="06FF11DC" w14:textId="77777777" w:rsidR="008805B8" w:rsidRDefault="008805B8" w:rsidP="00F31D60">
            <w:pPr>
              <w:pStyle w:val="a4"/>
              <w:numPr>
                <w:ilvl w:val="0"/>
                <w:numId w:val="24"/>
              </w:numPr>
              <w:ind w:left="0" w:firstLine="0"/>
              <w:rPr>
                <w:sz w:val="20"/>
                <w:szCs w:val="20"/>
                <w:lang w:val="ru-RU"/>
              </w:rPr>
            </w:pPr>
          </w:p>
        </w:tc>
        <w:tc>
          <w:tcPr>
            <w:tcW w:w="2544" w:type="dxa"/>
          </w:tcPr>
          <w:p w14:paraId="025CCBE4" w14:textId="30BEE928" w:rsidR="008805B8" w:rsidRDefault="008805B8" w:rsidP="006E2C4E">
            <w:pPr>
              <w:ind w:firstLine="0"/>
              <w:rPr>
                <w:sz w:val="20"/>
                <w:szCs w:val="20"/>
                <w:lang w:val="ru-RU"/>
              </w:rPr>
            </w:pPr>
            <w:r>
              <w:rPr>
                <w:sz w:val="20"/>
                <w:szCs w:val="20"/>
                <w:lang w:val="ru-RU"/>
              </w:rPr>
              <w:t>«На ознакомление»; поле «Ознакамливающиеся»</w:t>
            </w:r>
          </w:p>
        </w:tc>
        <w:tc>
          <w:tcPr>
            <w:tcW w:w="6013" w:type="dxa"/>
          </w:tcPr>
          <w:p w14:paraId="3D068853" w14:textId="2632461D" w:rsidR="008805B8" w:rsidRDefault="00A8158E" w:rsidP="008805B8">
            <w:pPr>
              <w:ind w:firstLine="0"/>
              <w:rPr>
                <w:sz w:val="20"/>
                <w:szCs w:val="20"/>
                <w:lang w:val="ru-RU"/>
              </w:rPr>
            </w:pPr>
            <w:r>
              <w:rPr>
                <w:sz w:val="20"/>
                <w:szCs w:val="20"/>
                <w:lang w:val="ru-RU"/>
              </w:rPr>
              <w:t>Укажите хотя бы одного ознакамливающегося</w:t>
            </w:r>
          </w:p>
        </w:tc>
      </w:tr>
      <w:tr w:rsidR="008805B8" w:rsidRPr="00AD5AD2" w14:paraId="3438BA06" w14:textId="77777777" w:rsidTr="00F05C9B">
        <w:tc>
          <w:tcPr>
            <w:tcW w:w="936" w:type="dxa"/>
          </w:tcPr>
          <w:p w14:paraId="7130FD48" w14:textId="77777777" w:rsidR="008805B8" w:rsidRDefault="008805B8" w:rsidP="00F31D60">
            <w:pPr>
              <w:pStyle w:val="a4"/>
              <w:numPr>
                <w:ilvl w:val="0"/>
                <w:numId w:val="24"/>
              </w:numPr>
              <w:ind w:left="0" w:firstLine="0"/>
              <w:rPr>
                <w:sz w:val="20"/>
                <w:szCs w:val="20"/>
                <w:lang w:val="ru-RU"/>
              </w:rPr>
            </w:pPr>
          </w:p>
        </w:tc>
        <w:tc>
          <w:tcPr>
            <w:tcW w:w="2544" w:type="dxa"/>
          </w:tcPr>
          <w:p w14:paraId="7F71B202" w14:textId="02FBFE0A" w:rsidR="008805B8" w:rsidRDefault="008805B8" w:rsidP="006E2C4E">
            <w:pPr>
              <w:ind w:firstLine="0"/>
              <w:rPr>
                <w:sz w:val="20"/>
                <w:szCs w:val="20"/>
                <w:lang w:val="ru-RU"/>
              </w:rPr>
            </w:pPr>
            <w:r>
              <w:rPr>
                <w:sz w:val="20"/>
                <w:szCs w:val="20"/>
                <w:lang w:val="ru-RU"/>
              </w:rPr>
              <w:t>«На рассмотрение»; поле «Рецензенты»</w:t>
            </w:r>
          </w:p>
        </w:tc>
        <w:tc>
          <w:tcPr>
            <w:tcW w:w="6013" w:type="dxa"/>
          </w:tcPr>
          <w:p w14:paraId="47C6E47F" w14:textId="2EFF89A9" w:rsidR="008805B8" w:rsidRDefault="00A8158E" w:rsidP="008805B8">
            <w:pPr>
              <w:ind w:firstLine="0"/>
              <w:rPr>
                <w:sz w:val="20"/>
                <w:szCs w:val="20"/>
                <w:lang w:val="ru-RU"/>
              </w:rPr>
            </w:pPr>
            <w:r>
              <w:rPr>
                <w:sz w:val="20"/>
                <w:szCs w:val="20"/>
                <w:lang w:val="ru-RU"/>
              </w:rPr>
              <w:t>Укажите хотя бы одного рецензента</w:t>
            </w:r>
          </w:p>
        </w:tc>
      </w:tr>
      <w:tr w:rsidR="00DA11ED" w:rsidRPr="000312C7" w14:paraId="2C906350" w14:textId="77777777" w:rsidTr="00F05C9B">
        <w:tc>
          <w:tcPr>
            <w:tcW w:w="936" w:type="dxa"/>
          </w:tcPr>
          <w:p w14:paraId="4061CA11" w14:textId="77777777" w:rsidR="00DA11ED" w:rsidRDefault="00DA11ED" w:rsidP="00F31D60">
            <w:pPr>
              <w:pStyle w:val="a4"/>
              <w:numPr>
                <w:ilvl w:val="0"/>
                <w:numId w:val="24"/>
              </w:numPr>
              <w:ind w:left="0" w:firstLine="0"/>
              <w:rPr>
                <w:sz w:val="20"/>
                <w:szCs w:val="20"/>
                <w:lang w:val="ru-RU"/>
              </w:rPr>
            </w:pPr>
          </w:p>
        </w:tc>
        <w:tc>
          <w:tcPr>
            <w:tcW w:w="2544" w:type="dxa"/>
          </w:tcPr>
          <w:p w14:paraId="0291C1A6" w14:textId="476ACBA5" w:rsidR="00DA11ED" w:rsidRDefault="00DA11ED" w:rsidP="006E2C4E">
            <w:pPr>
              <w:ind w:firstLine="0"/>
              <w:rPr>
                <w:sz w:val="20"/>
                <w:szCs w:val="20"/>
                <w:lang w:val="ru-RU"/>
              </w:rPr>
            </w:pPr>
            <w:r>
              <w:rPr>
                <w:sz w:val="20"/>
                <w:szCs w:val="20"/>
                <w:lang w:val="ru-RU"/>
              </w:rPr>
              <w:t>Контроль исполнения</w:t>
            </w:r>
          </w:p>
        </w:tc>
        <w:tc>
          <w:tcPr>
            <w:tcW w:w="6013" w:type="dxa"/>
          </w:tcPr>
          <w:p w14:paraId="2CBEBE1F" w14:textId="1764DE96" w:rsidR="00DA11ED" w:rsidRDefault="000312C7" w:rsidP="000312C7">
            <w:pPr>
              <w:ind w:firstLine="0"/>
              <w:rPr>
                <w:sz w:val="20"/>
                <w:szCs w:val="20"/>
                <w:lang w:val="ru-RU"/>
              </w:rPr>
            </w:pPr>
            <w:r w:rsidRPr="000312C7">
              <w:rPr>
                <w:sz w:val="20"/>
                <w:szCs w:val="20"/>
                <w:lang w:val="ru-RU"/>
              </w:rPr>
              <w:t>Выберите одно из значений</w:t>
            </w:r>
          </w:p>
        </w:tc>
      </w:tr>
      <w:tr w:rsidR="000312C7" w:rsidRPr="00AD5AD2" w14:paraId="26B35F6B" w14:textId="77777777" w:rsidTr="00F05C9B">
        <w:tc>
          <w:tcPr>
            <w:tcW w:w="936" w:type="dxa"/>
          </w:tcPr>
          <w:p w14:paraId="13D2E2B3" w14:textId="77777777" w:rsidR="000312C7" w:rsidRDefault="000312C7" w:rsidP="00F31D60">
            <w:pPr>
              <w:pStyle w:val="a4"/>
              <w:numPr>
                <w:ilvl w:val="0"/>
                <w:numId w:val="24"/>
              </w:numPr>
              <w:ind w:left="0" w:firstLine="0"/>
              <w:rPr>
                <w:sz w:val="20"/>
                <w:szCs w:val="20"/>
                <w:lang w:val="ru-RU"/>
              </w:rPr>
            </w:pPr>
          </w:p>
        </w:tc>
        <w:tc>
          <w:tcPr>
            <w:tcW w:w="2544" w:type="dxa"/>
          </w:tcPr>
          <w:p w14:paraId="1C4FAB4C" w14:textId="0B2B76F7" w:rsidR="000312C7" w:rsidRDefault="000312C7" w:rsidP="006E2C4E">
            <w:pPr>
              <w:ind w:firstLine="0"/>
              <w:rPr>
                <w:sz w:val="20"/>
                <w:szCs w:val="20"/>
                <w:lang w:val="ru-RU"/>
              </w:rPr>
            </w:pPr>
            <w:r>
              <w:rPr>
                <w:sz w:val="20"/>
                <w:szCs w:val="20"/>
                <w:lang w:val="ru-RU"/>
              </w:rPr>
              <w:t>Набор чек боксов. При необходимости проставления хотя одного флажка</w:t>
            </w:r>
          </w:p>
        </w:tc>
        <w:tc>
          <w:tcPr>
            <w:tcW w:w="6013" w:type="dxa"/>
          </w:tcPr>
          <w:p w14:paraId="376B33EA" w14:textId="42E7DFCA" w:rsidR="000312C7" w:rsidRDefault="000312C7" w:rsidP="000312C7">
            <w:pPr>
              <w:ind w:firstLine="0"/>
              <w:rPr>
                <w:sz w:val="20"/>
                <w:szCs w:val="20"/>
                <w:lang w:val="ru-RU"/>
              </w:rPr>
            </w:pPr>
            <w:commentRangeStart w:id="284"/>
            <w:commentRangeStart w:id="285"/>
            <w:r w:rsidRPr="000312C7">
              <w:rPr>
                <w:sz w:val="20"/>
                <w:szCs w:val="20"/>
                <w:lang w:val="ru-RU"/>
              </w:rPr>
              <w:t>Выберите не менее одного значения</w:t>
            </w:r>
            <w:commentRangeEnd w:id="284"/>
            <w:r w:rsidR="00BC348D">
              <w:rPr>
                <w:rStyle w:val="a9"/>
              </w:rPr>
              <w:commentReference w:id="284"/>
            </w:r>
            <w:commentRangeEnd w:id="285"/>
            <w:r w:rsidR="00A8158E">
              <w:rPr>
                <w:rStyle w:val="a9"/>
              </w:rPr>
              <w:commentReference w:id="285"/>
            </w:r>
          </w:p>
        </w:tc>
      </w:tr>
    </w:tbl>
    <w:p w14:paraId="26FC514A" w14:textId="603F0877" w:rsidR="006E2C4E" w:rsidRDefault="006E2C4E" w:rsidP="006E2C4E">
      <w:pPr>
        <w:rPr>
          <w:lang w:val="ru-RU"/>
        </w:rPr>
      </w:pPr>
    </w:p>
    <w:p w14:paraId="6D34A335" w14:textId="77777777" w:rsidR="00DF1F4C" w:rsidRPr="006E2C4E" w:rsidRDefault="00DF1F4C" w:rsidP="006E2C4E">
      <w:pPr>
        <w:rPr>
          <w:lang w:val="ru-RU"/>
        </w:rPr>
      </w:pPr>
    </w:p>
    <w:p w14:paraId="0A1F54CE" w14:textId="5E440E76" w:rsidR="002031E6" w:rsidRDefault="00A8158E" w:rsidP="002031E6">
      <w:pPr>
        <w:pStyle w:val="af1"/>
        <w:rPr>
          <w:lang w:val="ru-RU"/>
        </w:rPr>
      </w:pPr>
      <w:r>
        <w:rPr>
          <w:noProof/>
          <w:lang w:val="ru-RU" w:eastAsia="ru-RU"/>
        </w:rPr>
        <w:lastRenderedPageBreak/>
        <w:drawing>
          <wp:inline distT="0" distB="0" distL="0" distR="0" wp14:anchorId="73EBBDB9" wp14:editId="6702068B">
            <wp:extent cx="5667375" cy="731975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74499" cy="7328955"/>
                    </a:xfrm>
                    <a:prstGeom prst="rect">
                      <a:avLst/>
                    </a:prstGeom>
                  </pic:spPr>
                </pic:pic>
              </a:graphicData>
            </a:graphic>
          </wp:inline>
        </w:drawing>
      </w:r>
    </w:p>
    <w:p w14:paraId="6F05194E" w14:textId="30943400" w:rsidR="002031E6" w:rsidRDefault="002031E6" w:rsidP="002031E6">
      <w:pPr>
        <w:pStyle w:val="af1"/>
        <w:rPr>
          <w:lang w:val="ru-RU"/>
        </w:rPr>
      </w:pPr>
      <w:r w:rsidRPr="007B7203">
        <w:rPr>
          <w:lang w:val="ru-RU"/>
        </w:rPr>
        <w:lastRenderedPageBreak/>
        <w:t xml:space="preserve">Рисунок </w:t>
      </w:r>
      <w:r>
        <w:fldChar w:fldCharType="begin"/>
      </w:r>
      <w:r w:rsidRPr="007B7203">
        <w:rPr>
          <w:lang w:val="ru-RU"/>
        </w:rPr>
        <w:instrText xml:space="preserve"> </w:instrText>
      </w:r>
      <w:r>
        <w:instrText>SEQ</w:instrText>
      </w:r>
      <w:r w:rsidRPr="007B7203">
        <w:rPr>
          <w:lang w:val="ru-RU"/>
        </w:rPr>
        <w:instrText xml:space="preserve"> Рисунок \* </w:instrText>
      </w:r>
      <w:r>
        <w:instrText>ARABIC</w:instrText>
      </w:r>
      <w:r w:rsidRPr="007B7203">
        <w:rPr>
          <w:lang w:val="ru-RU"/>
        </w:rPr>
        <w:instrText xml:space="preserve"> </w:instrText>
      </w:r>
      <w:r>
        <w:fldChar w:fldCharType="separate"/>
      </w:r>
      <w:r w:rsidR="00AF3268" w:rsidRPr="00AF3268">
        <w:rPr>
          <w:noProof/>
          <w:lang w:val="ru-RU"/>
        </w:rPr>
        <w:t>24</w:t>
      </w:r>
      <w:r>
        <w:fldChar w:fldCharType="end"/>
      </w:r>
      <w:r>
        <w:rPr>
          <w:lang w:val="ru-RU"/>
        </w:rPr>
        <w:t xml:space="preserve"> </w:t>
      </w:r>
      <w:commentRangeStart w:id="286"/>
      <w:commentRangeStart w:id="287"/>
      <w:commentRangeStart w:id="288"/>
      <w:r>
        <w:rPr>
          <w:lang w:val="ru-RU"/>
        </w:rPr>
        <w:t>Сообщение под каждым обязательным для заполнения полем</w:t>
      </w:r>
      <w:commentRangeEnd w:id="286"/>
      <w:r w:rsidR="006E655D">
        <w:rPr>
          <w:rStyle w:val="a9"/>
          <w:iCs w:val="0"/>
        </w:rPr>
        <w:commentReference w:id="286"/>
      </w:r>
      <w:commentRangeEnd w:id="287"/>
      <w:r w:rsidR="00B30341">
        <w:rPr>
          <w:rStyle w:val="a9"/>
          <w:iCs w:val="0"/>
        </w:rPr>
        <w:commentReference w:id="287"/>
      </w:r>
      <w:commentRangeEnd w:id="288"/>
      <w:r w:rsidR="00523DB8">
        <w:rPr>
          <w:rStyle w:val="a9"/>
          <w:iCs w:val="0"/>
        </w:rPr>
        <w:commentReference w:id="288"/>
      </w:r>
    </w:p>
    <w:p w14:paraId="31A8C790" w14:textId="77777777" w:rsidR="002031E6" w:rsidRPr="008D7F7E" w:rsidRDefault="002031E6" w:rsidP="002031E6">
      <w:pPr>
        <w:rPr>
          <w:b/>
          <w:lang w:val="ru-RU"/>
        </w:rPr>
      </w:pPr>
      <w:r w:rsidRPr="008D7F7E">
        <w:rPr>
          <w:b/>
          <w:lang w:val="ru-RU"/>
        </w:rPr>
        <w:t>Режим просмотра</w:t>
      </w:r>
    </w:p>
    <w:p w14:paraId="32FCAD77" w14:textId="3CC5C0E4" w:rsidR="002031E6" w:rsidRDefault="002031E6" w:rsidP="002031E6">
      <w:pPr>
        <w:rPr>
          <w:lang w:val="ru-RU"/>
        </w:rPr>
      </w:pPr>
      <w:r>
        <w:rPr>
          <w:lang w:val="ru-RU"/>
        </w:rPr>
        <w:t>В режиме просмотра необходимо отображать только те поля, которые были заполнены.</w:t>
      </w:r>
    </w:p>
    <w:p w14:paraId="22977304" w14:textId="0B7AE728" w:rsidR="002031E6" w:rsidRDefault="002031E6" w:rsidP="002031E6">
      <w:pPr>
        <w:rPr>
          <w:lang w:val="ru-RU"/>
        </w:rPr>
      </w:pPr>
      <w:r>
        <w:rPr>
          <w:lang w:val="ru-RU"/>
        </w:rPr>
        <w:t>Значения полей</w:t>
      </w:r>
      <w:r w:rsidR="007D23D3">
        <w:rPr>
          <w:lang w:val="ru-RU"/>
        </w:rPr>
        <w:t xml:space="preserve">, которые не были заполнены </w:t>
      </w:r>
      <w:commentRangeStart w:id="289"/>
      <w:commentRangeStart w:id="290"/>
      <w:r w:rsidR="007D23D3">
        <w:rPr>
          <w:lang w:val="ru-RU"/>
        </w:rPr>
        <w:t>текущим пользователем</w:t>
      </w:r>
      <w:r>
        <w:rPr>
          <w:lang w:val="ru-RU"/>
        </w:rPr>
        <w:t xml:space="preserve"> </w:t>
      </w:r>
      <w:commentRangeEnd w:id="289"/>
      <w:r w:rsidR="007D23D3">
        <w:rPr>
          <w:rStyle w:val="a9"/>
        </w:rPr>
        <w:commentReference w:id="289"/>
      </w:r>
      <w:commentRangeEnd w:id="290"/>
      <w:r w:rsidR="00BC348D">
        <w:rPr>
          <w:rStyle w:val="a9"/>
        </w:rPr>
        <w:commentReference w:id="290"/>
      </w:r>
      <w:r>
        <w:rPr>
          <w:lang w:val="ru-RU"/>
        </w:rPr>
        <w:t xml:space="preserve">должны выделяться </w:t>
      </w:r>
      <w:commentRangeStart w:id="291"/>
      <w:commentRangeStart w:id="292"/>
      <w:r>
        <w:rPr>
          <w:lang w:val="ru-RU"/>
        </w:rPr>
        <w:t>цветом</w:t>
      </w:r>
      <w:commentRangeEnd w:id="291"/>
      <w:r w:rsidR="00B30341">
        <w:rPr>
          <w:rStyle w:val="a9"/>
        </w:rPr>
        <w:commentReference w:id="291"/>
      </w:r>
      <w:commentRangeEnd w:id="292"/>
      <w:r w:rsidR="00032112">
        <w:rPr>
          <w:rStyle w:val="a9"/>
        </w:rPr>
        <w:commentReference w:id="292"/>
      </w:r>
      <w:r>
        <w:rPr>
          <w:lang w:val="ru-RU"/>
        </w:rPr>
        <w:t xml:space="preserve">, см. </w:t>
      </w:r>
      <w:r>
        <w:rPr>
          <w:lang w:val="ru-RU"/>
        </w:rPr>
        <w:fldChar w:fldCharType="begin"/>
      </w:r>
      <w:r>
        <w:rPr>
          <w:lang w:val="ru-RU"/>
        </w:rPr>
        <w:instrText xml:space="preserve"> REF _Ref497209607 \h </w:instrText>
      </w:r>
      <w:r>
        <w:rPr>
          <w:lang w:val="ru-RU"/>
        </w:rPr>
      </w:r>
      <w:r>
        <w:rPr>
          <w:lang w:val="ru-RU"/>
        </w:rPr>
        <w:fldChar w:fldCharType="separate"/>
      </w:r>
      <w:r w:rsidR="007D23D3" w:rsidRPr="003B5FCD">
        <w:rPr>
          <w:lang w:val="ru-RU"/>
        </w:rPr>
        <w:t xml:space="preserve">Рисунок </w:t>
      </w:r>
      <w:r w:rsidR="007D23D3" w:rsidRPr="000B6F1B">
        <w:rPr>
          <w:noProof/>
          <w:lang w:val="ru-RU"/>
        </w:rPr>
        <w:t>22</w:t>
      </w:r>
      <w:r>
        <w:rPr>
          <w:lang w:val="ru-RU"/>
        </w:rPr>
        <w:fldChar w:fldCharType="end"/>
      </w:r>
      <w:r>
        <w:rPr>
          <w:lang w:val="ru-RU"/>
        </w:rPr>
        <w:t>. Если поле заполнено, но не до конца</w:t>
      </w:r>
      <w:r w:rsidR="002547B6">
        <w:rPr>
          <w:lang w:val="ru-RU"/>
        </w:rPr>
        <w:t xml:space="preserve"> и не текущим пользователем</w:t>
      </w:r>
      <w:r>
        <w:rPr>
          <w:lang w:val="ru-RU"/>
        </w:rPr>
        <w:t xml:space="preserve">, например, в случае с регистрационным номером, состоящим из нескольких фасетов, необходимо его также отображать в режиме просмотра, см. </w:t>
      </w:r>
      <w:r>
        <w:rPr>
          <w:lang w:val="ru-RU"/>
        </w:rPr>
        <w:fldChar w:fldCharType="begin"/>
      </w:r>
      <w:r>
        <w:rPr>
          <w:lang w:val="ru-RU"/>
        </w:rPr>
        <w:instrText xml:space="preserve"> REF _Ref497209607 \h </w:instrText>
      </w:r>
      <w:r>
        <w:rPr>
          <w:lang w:val="ru-RU"/>
        </w:rPr>
      </w:r>
      <w:r>
        <w:rPr>
          <w:lang w:val="ru-RU"/>
        </w:rPr>
        <w:fldChar w:fldCharType="separate"/>
      </w:r>
      <w:r w:rsidR="00AF3268" w:rsidRPr="003B5FCD">
        <w:rPr>
          <w:lang w:val="ru-RU"/>
        </w:rPr>
        <w:t xml:space="preserve">Рисунок </w:t>
      </w:r>
      <w:r w:rsidR="00AF3268" w:rsidRPr="002031E6">
        <w:rPr>
          <w:noProof/>
          <w:lang w:val="ru-RU"/>
        </w:rPr>
        <w:t>22</w:t>
      </w:r>
      <w:r>
        <w:rPr>
          <w:lang w:val="ru-RU"/>
        </w:rPr>
        <w:fldChar w:fldCharType="end"/>
      </w:r>
      <w:r>
        <w:rPr>
          <w:lang w:val="ru-RU"/>
        </w:rPr>
        <w:t>.</w:t>
      </w:r>
    </w:p>
    <w:p w14:paraId="2724308E" w14:textId="67017396" w:rsidR="002031E6" w:rsidRDefault="002031E6" w:rsidP="002031E6">
      <w:pPr>
        <w:pStyle w:val="4"/>
        <w:rPr>
          <w:lang w:val="ru-RU"/>
        </w:rPr>
      </w:pPr>
      <w:r>
        <w:rPr>
          <w:lang w:val="ru-RU"/>
        </w:rPr>
        <w:t xml:space="preserve">Чек боксы, радио баттоны, гриды, кнопки и </w:t>
      </w:r>
      <w:commentRangeStart w:id="293"/>
      <w:commentRangeStart w:id="294"/>
      <w:r>
        <w:rPr>
          <w:lang w:val="ru-RU"/>
        </w:rPr>
        <w:t xml:space="preserve">другие </w:t>
      </w:r>
      <w:commentRangeEnd w:id="293"/>
      <w:r w:rsidR="002F3F94">
        <w:rPr>
          <w:rStyle w:val="a9"/>
          <w:rFonts w:eastAsiaTheme="minorHAnsi" w:cstheme="minorBidi"/>
          <w:b w:val="0"/>
          <w:iCs w:val="0"/>
        </w:rPr>
        <w:commentReference w:id="293"/>
      </w:r>
      <w:commentRangeEnd w:id="294"/>
      <w:r w:rsidR="008E2B07">
        <w:rPr>
          <w:rStyle w:val="a9"/>
          <w:rFonts w:eastAsiaTheme="minorHAnsi" w:cstheme="minorBidi"/>
          <w:b w:val="0"/>
          <w:iCs w:val="0"/>
        </w:rPr>
        <w:commentReference w:id="294"/>
      </w:r>
      <w:r>
        <w:rPr>
          <w:lang w:val="ru-RU"/>
        </w:rPr>
        <w:t>компоненты</w:t>
      </w:r>
    </w:p>
    <w:p w14:paraId="326771BB" w14:textId="77777777" w:rsidR="002031E6" w:rsidRPr="00273BDB" w:rsidRDefault="002031E6" w:rsidP="002031E6">
      <w:pPr>
        <w:rPr>
          <w:b/>
          <w:lang w:val="ru-RU"/>
        </w:rPr>
      </w:pPr>
      <w:r w:rsidRPr="00273BDB">
        <w:rPr>
          <w:b/>
          <w:lang w:val="ru-RU"/>
        </w:rPr>
        <w:t>Режим редактирования</w:t>
      </w:r>
    </w:p>
    <w:p w14:paraId="4582EAF9" w14:textId="77777777" w:rsidR="002031E6" w:rsidRPr="002570AE" w:rsidRDefault="002031E6" w:rsidP="002031E6">
      <w:pPr>
        <w:rPr>
          <w:b/>
          <w:lang w:val="ru-RU"/>
        </w:rPr>
      </w:pPr>
      <w:r w:rsidRPr="002570AE">
        <w:rPr>
          <w:b/>
          <w:lang w:val="ru-RU"/>
        </w:rPr>
        <w:t>Обязательные для заполнения компоненты</w:t>
      </w:r>
    </w:p>
    <w:p w14:paraId="4A7D3CB4" w14:textId="4E10A54A" w:rsidR="002031E6" w:rsidRDefault="002031E6" w:rsidP="002031E6">
      <w:pPr>
        <w:rPr>
          <w:lang w:val="ru-RU"/>
        </w:rPr>
      </w:pPr>
      <w:r>
        <w:rPr>
          <w:lang w:val="ru-RU"/>
        </w:rPr>
        <w:t xml:space="preserve">Если совокупность радио батанов не имеют значения по умолчанию и в системе настроена обязательность проставления значения, то совокупность радио батанов должна </w:t>
      </w:r>
      <w:commentRangeStart w:id="295"/>
      <w:commentRangeStart w:id="296"/>
      <w:r>
        <w:rPr>
          <w:lang w:val="ru-RU"/>
        </w:rPr>
        <w:t>выделяться</w:t>
      </w:r>
      <w:commentRangeEnd w:id="295"/>
      <w:r w:rsidR="002F3F94">
        <w:rPr>
          <w:rStyle w:val="a9"/>
        </w:rPr>
        <w:commentReference w:id="295"/>
      </w:r>
      <w:commentRangeEnd w:id="296"/>
      <w:r w:rsidR="00DA11ED">
        <w:rPr>
          <w:rStyle w:val="a9"/>
        </w:rPr>
        <w:commentReference w:id="296"/>
      </w:r>
      <w:r w:rsidR="00DA11ED">
        <w:rPr>
          <w:lang w:val="ru-RU"/>
        </w:rPr>
        <w:t xml:space="preserve"> красной рамкой и только при необходимости валидации, например, при регистрации документа, должен выводиться текст</w:t>
      </w:r>
      <w:r>
        <w:rPr>
          <w:lang w:val="ru-RU"/>
        </w:rPr>
        <w:t>, как показано на рисунке ниже. Текст сообщения: «Выбор одного из значений обязателен»</w:t>
      </w:r>
      <w:r w:rsidR="00DA11ED">
        <w:rPr>
          <w:lang w:val="ru-RU"/>
        </w:rPr>
        <w:t>.</w:t>
      </w:r>
    </w:p>
    <w:p w14:paraId="418EB4F6" w14:textId="2EA56A8E" w:rsidR="002031E6" w:rsidRDefault="00C049D9" w:rsidP="002031E6">
      <w:pPr>
        <w:pStyle w:val="af1"/>
        <w:rPr>
          <w:lang w:val="ru-RU"/>
        </w:rPr>
      </w:pPr>
      <w:r>
        <w:rPr>
          <w:noProof/>
          <w:lang w:val="ru-RU" w:eastAsia="ru-RU"/>
        </w:rPr>
        <w:drawing>
          <wp:inline distT="0" distB="0" distL="0" distR="0" wp14:anchorId="10DD3B22" wp14:editId="12324C4A">
            <wp:extent cx="1752381" cy="1085714"/>
            <wp:effectExtent l="0" t="0" r="635"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52381" cy="1085714"/>
                    </a:xfrm>
                    <a:prstGeom prst="rect">
                      <a:avLst/>
                    </a:prstGeom>
                  </pic:spPr>
                </pic:pic>
              </a:graphicData>
            </a:graphic>
          </wp:inline>
        </w:drawing>
      </w:r>
      <w:r w:rsidRPr="00BC348D">
        <w:rPr>
          <w:rStyle w:val="a9"/>
          <w:iCs w:val="0"/>
          <w:lang w:val="ru-RU"/>
        </w:rPr>
        <w:t xml:space="preserve"> </w:t>
      </w:r>
      <w:commentRangeStart w:id="297"/>
      <w:r w:rsidR="002F3F94">
        <w:rPr>
          <w:rStyle w:val="a9"/>
          <w:iCs w:val="0"/>
        </w:rPr>
        <w:commentReference w:id="298"/>
      </w:r>
      <w:commentRangeEnd w:id="297"/>
      <w:r>
        <w:rPr>
          <w:rStyle w:val="a9"/>
          <w:iCs w:val="0"/>
        </w:rPr>
        <w:commentReference w:id="297"/>
      </w:r>
    </w:p>
    <w:p w14:paraId="1AC1069B" w14:textId="4DE0958F" w:rsidR="002031E6" w:rsidRDefault="002031E6" w:rsidP="002031E6">
      <w:pPr>
        <w:pStyle w:val="af1"/>
        <w:rPr>
          <w:lang w:val="ru-RU"/>
        </w:rPr>
      </w:pPr>
      <w:r w:rsidRPr="00254852">
        <w:rPr>
          <w:lang w:val="ru-RU"/>
        </w:rPr>
        <w:t xml:space="preserve">Рисунок </w:t>
      </w:r>
      <w:r>
        <w:fldChar w:fldCharType="begin"/>
      </w:r>
      <w:r w:rsidRPr="00254852">
        <w:rPr>
          <w:lang w:val="ru-RU"/>
        </w:rPr>
        <w:instrText xml:space="preserve"> </w:instrText>
      </w:r>
      <w:r>
        <w:instrText>SEQ</w:instrText>
      </w:r>
      <w:r w:rsidRPr="00254852">
        <w:rPr>
          <w:lang w:val="ru-RU"/>
        </w:rPr>
        <w:instrText xml:space="preserve"> Рисунок \* </w:instrText>
      </w:r>
      <w:r>
        <w:instrText>ARABIC</w:instrText>
      </w:r>
      <w:r w:rsidRPr="00254852">
        <w:rPr>
          <w:lang w:val="ru-RU"/>
        </w:rPr>
        <w:instrText xml:space="preserve"> </w:instrText>
      </w:r>
      <w:r>
        <w:fldChar w:fldCharType="separate"/>
      </w:r>
      <w:r w:rsidR="00AF3268" w:rsidRPr="00DB574E">
        <w:rPr>
          <w:noProof/>
          <w:lang w:val="ru-RU"/>
        </w:rPr>
        <w:t>25</w:t>
      </w:r>
      <w:r>
        <w:rPr>
          <w:noProof/>
        </w:rPr>
        <w:fldChar w:fldCharType="end"/>
      </w:r>
      <w:r>
        <w:rPr>
          <w:lang w:val="ru-RU"/>
        </w:rPr>
        <w:t xml:space="preserve"> Обязательность выбора радио батона</w:t>
      </w:r>
    </w:p>
    <w:p w14:paraId="7A27157D" w14:textId="77777777" w:rsidR="002031E6" w:rsidRDefault="002031E6" w:rsidP="002031E6">
      <w:pPr>
        <w:rPr>
          <w:lang w:val="ru-RU"/>
        </w:rPr>
      </w:pPr>
      <w:r>
        <w:rPr>
          <w:lang w:val="ru-RU"/>
        </w:rPr>
        <w:t>Если нужно проставить флажок хотя бы у одного чек бокса в совокупности чек боксов, то обязательность должна выделяться, как показано на рисунке ниже. Текст сообщения: «Необходимо выбрать хотя бы одно значение».</w:t>
      </w:r>
    </w:p>
    <w:p w14:paraId="48704A8E" w14:textId="3782CD71" w:rsidR="002031E6" w:rsidRDefault="00C049D9" w:rsidP="002031E6">
      <w:pPr>
        <w:pStyle w:val="af1"/>
        <w:rPr>
          <w:lang w:val="ru-RU"/>
        </w:rPr>
      </w:pPr>
      <w:r>
        <w:rPr>
          <w:noProof/>
          <w:lang w:val="ru-RU" w:eastAsia="ru-RU"/>
        </w:rPr>
        <w:lastRenderedPageBreak/>
        <w:drawing>
          <wp:inline distT="0" distB="0" distL="0" distR="0" wp14:anchorId="30104736" wp14:editId="7B88B051">
            <wp:extent cx="4047619" cy="162857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7619" cy="1628571"/>
                    </a:xfrm>
                    <a:prstGeom prst="rect">
                      <a:avLst/>
                    </a:prstGeom>
                  </pic:spPr>
                </pic:pic>
              </a:graphicData>
            </a:graphic>
          </wp:inline>
        </w:drawing>
      </w:r>
    </w:p>
    <w:p w14:paraId="16E90407" w14:textId="2B8CB4B5" w:rsidR="002031E6" w:rsidRDefault="002031E6" w:rsidP="002031E6">
      <w:pPr>
        <w:pStyle w:val="af1"/>
        <w:rPr>
          <w:lang w:val="ru-RU"/>
        </w:rPr>
      </w:pPr>
      <w:r w:rsidRPr="00254852">
        <w:rPr>
          <w:lang w:val="ru-RU"/>
        </w:rPr>
        <w:t xml:space="preserve">Рисунок </w:t>
      </w:r>
      <w:r>
        <w:fldChar w:fldCharType="begin"/>
      </w:r>
      <w:r w:rsidRPr="00254852">
        <w:rPr>
          <w:lang w:val="ru-RU"/>
        </w:rPr>
        <w:instrText xml:space="preserve"> </w:instrText>
      </w:r>
      <w:r>
        <w:instrText>SEQ</w:instrText>
      </w:r>
      <w:r w:rsidRPr="00254852">
        <w:rPr>
          <w:lang w:val="ru-RU"/>
        </w:rPr>
        <w:instrText xml:space="preserve"> Рисунок \* </w:instrText>
      </w:r>
      <w:r>
        <w:instrText>ARABIC</w:instrText>
      </w:r>
      <w:r w:rsidRPr="00254852">
        <w:rPr>
          <w:lang w:val="ru-RU"/>
        </w:rPr>
        <w:instrText xml:space="preserve"> </w:instrText>
      </w:r>
      <w:r>
        <w:fldChar w:fldCharType="separate"/>
      </w:r>
      <w:r w:rsidR="00AF3268" w:rsidRPr="00AF3268">
        <w:rPr>
          <w:noProof/>
          <w:lang w:val="ru-RU"/>
        </w:rPr>
        <w:t>26</w:t>
      </w:r>
      <w:r>
        <w:fldChar w:fldCharType="end"/>
      </w:r>
      <w:r>
        <w:rPr>
          <w:lang w:val="ru-RU"/>
        </w:rPr>
        <w:t xml:space="preserve"> </w:t>
      </w:r>
      <w:r w:rsidRPr="000D1FA8">
        <w:rPr>
          <w:lang w:val="ru-RU"/>
        </w:rPr>
        <w:t>Обязательность</w:t>
      </w:r>
      <w:r>
        <w:rPr>
          <w:lang w:val="ru-RU"/>
        </w:rPr>
        <w:t xml:space="preserve"> выбора значения чек бокса</w:t>
      </w:r>
    </w:p>
    <w:p w14:paraId="044C3D3D" w14:textId="17879E7D" w:rsidR="002031E6" w:rsidRDefault="002031E6" w:rsidP="002031E6">
      <w:pPr>
        <w:rPr>
          <w:lang w:val="ru-RU"/>
        </w:rPr>
      </w:pPr>
      <w:commentRangeStart w:id="299"/>
      <w:commentRangeStart w:id="300"/>
      <w:commentRangeStart w:id="301"/>
      <w:commentRangeStart w:id="302"/>
      <w:commentRangeStart w:id="303"/>
      <w:r>
        <w:rPr>
          <w:lang w:val="ru-RU"/>
        </w:rPr>
        <w:t>.</w:t>
      </w:r>
      <w:commentRangeEnd w:id="299"/>
      <w:r w:rsidR="006E655D">
        <w:rPr>
          <w:rStyle w:val="a9"/>
        </w:rPr>
        <w:commentReference w:id="299"/>
      </w:r>
      <w:commentRangeEnd w:id="300"/>
      <w:r w:rsidR="00264B63">
        <w:rPr>
          <w:rStyle w:val="a9"/>
        </w:rPr>
        <w:commentReference w:id="300"/>
      </w:r>
      <w:commentRangeEnd w:id="301"/>
      <w:r w:rsidR="00E3559D">
        <w:rPr>
          <w:rStyle w:val="a9"/>
        </w:rPr>
        <w:commentReference w:id="301"/>
      </w:r>
      <w:commentRangeEnd w:id="302"/>
      <w:r w:rsidR="004C4C08">
        <w:rPr>
          <w:rStyle w:val="a9"/>
        </w:rPr>
        <w:commentReference w:id="302"/>
      </w:r>
      <w:commentRangeEnd w:id="303"/>
      <w:r w:rsidR="00644082">
        <w:rPr>
          <w:rStyle w:val="a9"/>
        </w:rPr>
        <w:commentReference w:id="303"/>
      </w:r>
    </w:p>
    <w:p w14:paraId="7BD60594" w14:textId="77777777" w:rsidR="002031E6" w:rsidRDefault="002031E6" w:rsidP="002031E6">
      <w:pPr>
        <w:rPr>
          <w:lang w:val="ru-RU"/>
        </w:rPr>
      </w:pPr>
    </w:p>
    <w:p w14:paraId="75E0442A" w14:textId="7D917759" w:rsidR="002031E6" w:rsidRDefault="002031E6" w:rsidP="002031E6">
      <w:pPr>
        <w:rPr>
          <w:lang w:val="ru-RU"/>
        </w:rPr>
      </w:pPr>
      <w:r>
        <w:rPr>
          <w:lang w:val="ru-RU"/>
        </w:rPr>
        <w:t>Если поля таблицы являются обязательными для заполнения, краткое сообщение должно всплывать, как на рисунке ниже, и текст сообщения должен быть следующим: «</w:t>
      </w:r>
      <w:r w:rsidR="00644082">
        <w:rPr>
          <w:lang w:val="ru-RU"/>
        </w:rPr>
        <w:t>Заполните все обязательные поля таблицы</w:t>
      </w:r>
      <w:r>
        <w:rPr>
          <w:lang w:val="ru-RU"/>
        </w:rPr>
        <w:t>»</w:t>
      </w:r>
      <w:r w:rsidR="00644082">
        <w:rPr>
          <w:lang w:val="ru-RU"/>
        </w:rPr>
        <w:t>.</w:t>
      </w:r>
      <w:r w:rsidR="00672F1D">
        <w:rPr>
          <w:lang w:val="ru-RU"/>
        </w:rPr>
        <w:t xml:space="preserve"> Различные варианты представлена на рисунке ниже.</w:t>
      </w:r>
    </w:p>
    <w:p w14:paraId="509C8B2A" w14:textId="5E7B169C" w:rsidR="005E6C9F" w:rsidRPr="005E6C9F" w:rsidRDefault="004737BC" w:rsidP="00F31D60">
      <w:pPr>
        <w:pStyle w:val="a4"/>
        <w:numPr>
          <w:ilvl w:val="0"/>
          <w:numId w:val="26"/>
        </w:numPr>
        <w:rPr>
          <w:lang w:val="ru-RU"/>
        </w:rPr>
      </w:pPr>
      <w:r>
        <w:rPr>
          <w:lang w:val="ru-RU"/>
        </w:rPr>
        <w:t xml:space="preserve">Если в таблице </w:t>
      </w:r>
      <w:r w:rsidR="001D022E">
        <w:rPr>
          <w:lang w:val="ru-RU"/>
        </w:rPr>
        <w:t xml:space="preserve">имеется </w:t>
      </w:r>
      <w:r>
        <w:rPr>
          <w:lang w:val="ru-RU"/>
        </w:rPr>
        <w:t xml:space="preserve">только одна строка </w:t>
      </w:r>
      <w:r w:rsidR="001D022E">
        <w:rPr>
          <w:lang w:val="ru-RU"/>
        </w:rPr>
        <w:t xml:space="preserve">и она </w:t>
      </w:r>
      <w:r>
        <w:rPr>
          <w:lang w:val="ru-RU"/>
        </w:rPr>
        <w:t>находится в режиме редактирования в определенный момент времени, и все поля строки обязательны для заполнения:</w:t>
      </w:r>
    </w:p>
    <w:p w14:paraId="37A3EF20" w14:textId="3AB4F852" w:rsidR="002031E6" w:rsidRDefault="00EE5FC2" w:rsidP="002031E6">
      <w:pPr>
        <w:ind w:firstLine="0"/>
        <w:rPr>
          <w:lang w:val="ru-RU"/>
        </w:rPr>
      </w:pPr>
      <w:r>
        <w:rPr>
          <w:noProof/>
          <w:lang w:val="ru-RU" w:eastAsia="ru-RU"/>
        </w:rPr>
        <w:drawing>
          <wp:inline distT="0" distB="0" distL="0" distR="0" wp14:anchorId="4BA73303" wp14:editId="0F3904B5">
            <wp:extent cx="5943600" cy="38227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82270"/>
                    </a:xfrm>
                    <a:prstGeom prst="rect">
                      <a:avLst/>
                    </a:prstGeom>
                  </pic:spPr>
                </pic:pic>
              </a:graphicData>
            </a:graphic>
          </wp:inline>
        </w:drawing>
      </w:r>
    </w:p>
    <w:p w14:paraId="1ACF8AE7" w14:textId="1723B533" w:rsidR="005E6C9F" w:rsidRPr="005E6C9F" w:rsidRDefault="004737BC" w:rsidP="00F31D60">
      <w:pPr>
        <w:pStyle w:val="a4"/>
        <w:numPr>
          <w:ilvl w:val="0"/>
          <w:numId w:val="26"/>
        </w:numPr>
        <w:rPr>
          <w:lang w:val="ru-RU"/>
        </w:rPr>
      </w:pPr>
      <w:r>
        <w:rPr>
          <w:lang w:val="ru-RU"/>
        </w:rPr>
        <w:t>Если в таблице</w:t>
      </w:r>
      <w:r w:rsidR="001D022E">
        <w:rPr>
          <w:lang w:val="ru-RU"/>
        </w:rPr>
        <w:t xml:space="preserve"> имеется</w:t>
      </w:r>
      <w:r>
        <w:rPr>
          <w:lang w:val="ru-RU"/>
        </w:rPr>
        <w:t xml:space="preserve"> только одна строка </w:t>
      </w:r>
      <w:r w:rsidR="001D022E">
        <w:rPr>
          <w:lang w:val="ru-RU"/>
        </w:rPr>
        <w:t xml:space="preserve">и она </w:t>
      </w:r>
      <w:r>
        <w:rPr>
          <w:lang w:val="ru-RU"/>
        </w:rPr>
        <w:t>находится в режиме редактирования в определенный момент времени, и не все поля строки обязательны для заполнения:</w:t>
      </w:r>
    </w:p>
    <w:p w14:paraId="41B66E29" w14:textId="6B0594E2" w:rsidR="00644082" w:rsidRDefault="004737BC" w:rsidP="002031E6">
      <w:pPr>
        <w:ind w:firstLine="0"/>
        <w:rPr>
          <w:lang w:val="ru-RU"/>
        </w:rPr>
      </w:pPr>
      <w:r>
        <w:rPr>
          <w:noProof/>
          <w:lang w:val="ru-RU" w:eastAsia="ru-RU"/>
        </w:rPr>
        <w:drawing>
          <wp:inline distT="0" distB="0" distL="0" distR="0" wp14:anchorId="502DA394" wp14:editId="235196A8">
            <wp:extent cx="5943600" cy="4064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06400"/>
                    </a:xfrm>
                    <a:prstGeom prst="rect">
                      <a:avLst/>
                    </a:prstGeom>
                  </pic:spPr>
                </pic:pic>
              </a:graphicData>
            </a:graphic>
          </wp:inline>
        </w:drawing>
      </w:r>
    </w:p>
    <w:p w14:paraId="379DDD14" w14:textId="22F74898" w:rsidR="005E6C9F" w:rsidRPr="005E6C9F" w:rsidRDefault="001D022E" w:rsidP="00F31D60">
      <w:pPr>
        <w:pStyle w:val="a4"/>
        <w:numPr>
          <w:ilvl w:val="0"/>
          <w:numId w:val="26"/>
        </w:numPr>
        <w:rPr>
          <w:lang w:val="ru-RU"/>
        </w:rPr>
      </w:pPr>
      <w:r>
        <w:rPr>
          <w:lang w:val="ru-RU"/>
        </w:rPr>
        <w:t>Если в таблице более одной строки и только одна из них находится в режиме редактирования в определенный момент времени:</w:t>
      </w:r>
    </w:p>
    <w:p w14:paraId="334EB0CB" w14:textId="2A297CC5" w:rsidR="00644082" w:rsidRDefault="001D022E" w:rsidP="002031E6">
      <w:pPr>
        <w:ind w:firstLine="0"/>
        <w:rPr>
          <w:lang w:val="ru-RU"/>
        </w:rPr>
      </w:pPr>
      <w:r>
        <w:rPr>
          <w:noProof/>
          <w:lang w:val="ru-RU" w:eastAsia="ru-RU"/>
        </w:rPr>
        <w:lastRenderedPageBreak/>
        <w:drawing>
          <wp:inline distT="0" distB="0" distL="0" distR="0" wp14:anchorId="14A46DF5" wp14:editId="64238827">
            <wp:extent cx="5943600" cy="99504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995045"/>
                    </a:xfrm>
                    <a:prstGeom prst="rect">
                      <a:avLst/>
                    </a:prstGeom>
                  </pic:spPr>
                </pic:pic>
              </a:graphicData>
            </a:graphic>
          </wp:inline>
        </w:drawing>
      </w:r>
    </w:p>
    <w:p w14:paraId="7B7AF91C" w14:textId="3987880D" w:rsidR="005E6C9F" w:rsidRPr="001D022E" w:rsidRDefault="001D022E" w:rsidP="00F31D60">
      <w:pPr>
        <w:pStyle w:val="a4"/>
        <w:numPr>
          <w:ilvl w:val="0"/>
          <w:numId w:val="26"/>
        </w:numPr>
        <w:rPr>
          <w:lang w:val="ru-RU"/>
        </w:rPr>
      </w:pPr>
      <w:r>
        <w:rPr>
          <w:lang w:val="ru-RU"/>
        </w:rPr>
        <w:t xml:space="preserve">Если в таблице более одной строки и </w:t>
      </w:r>
      <w:r w:rsidR="0076162E">
        <w:rPr>
          <w:lang w:val="ru-RU"/>
        </w:rPr>
        <w:t>более одной строки находя</w:t>
      </w:r>
      <w:r>
        <w:rPr>
          <w:lang w:val="ru-RU"/>
        </w:rPr>
        <w:t>тся в режиме редактирования в определенный момент времени:</w:t>
      </w:r>
    </w:p>
    <w:p w14:paraId="59883CA3" w14:textId="39FF85AC" w:rsidR="00672F1D" w:rsidRDefault="004737BC" w:rsidP="005E6C9F">
      <w:pPr>
        <w:ind w:firstLine="0"/>
        <w:rPr>
          <w:lang w:val="ru-RU"/>
        </w:rPr>
      </w:pPr>
      <w:r>
        <w:rPr>
          <w:noProof/>
          <w:lang w:val="ru-RU" w:eastAsia="ru-RU"/>
        </w:rPr>
        <w:drawing>
          <wp:inline distT="0" distB="0" distL="0" distR="0" wp14:anchorId="1AB7E21E" wp14:editId="4CEDF08E">
            <wp:extent cx="5943600" cy="1101090"/>
            <wp:effectExtent l="0" t="0" r="0" b="381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101090"/>
                    </a:xfrm>
                    <a:prstGeom prst="rect">
                      <a:avLst/>
                    </a:prstGeom>
                  </pic:spPr>
                </pic:pic>
              </a:graphicData>
            </a:graphic>
          </wp:inline>
        </w:drawing>
      </w:r>
    </w:p>
    <w:p w14:paraId="0C758D92" w14:textId="46FD1CBC" w:rsidR="005E6C9F" w:rsidRPr="005E6C9F" w:rsidRDefault="0076162E" w:rsidP="00F31D60">
      <w:pPr>
        <w:pStyle w:val="a4"/>
        <w:numPr>
          <w:ilvl w:val="0"/>
          <w:numId w:val="26"/>
        </w:numPr>
        <w:rPr>
          <w:lang w:val="ru-RU"/>
        </w:rPr>
      </w:pPr>
      <w:r>
        <w:rPr>
          <w:lang w:val="ru-RU"/>
        </w:rPr>
        <w:t>Аналогично п. 4:</w:t>
      </w:r>
    </w:p>
    <w:p w14:paraId="3AC252B4" w14:textId="0FE140FD" w:rsidR="001B2F69" w:rsidRDefault="004737BC" w:rsidP="002031E6">
      <w:pPr>
        <w:ind w:firstLine="0"/>
        <w:rPr>
          <w:lang w:val="ru-RU"/>
        </w:rPr>
      </w:pPr>
      <w:r>
        <w:rPr>
          <w:noProof/>
          <w:lang w:val="ru-RU" w:eastAsia="ru-RU"/>
        </w:rPr>
        <w:drawing>
          <wp:inline distT="0" distB="0" distL="0" distR="0" wp14:anchorId="4F86E614" wp14:editId="77437853">
            <wp:extent cx="5943600" cy="108966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089660"/>
                    </a:xfrm>
                    <a:prstGeom prst="rect">
                      <a:avLst/>
                    </a:prstGeom>
                  </pic:spPr>
                </pic:pic>
              </a:graphicData>
            </a:graphic>
          </wp:inline>
        </w:drawing>
      </w:r>
    </w:p>
    <w:p w14:paraId="27197FCF" w14:textId="385EB21B" w:rsidR="002031E6" w:rsidRDefault="002031E6" w:rsidP="002031E6">
      <w:pPr>
        <w:pStyle w:val="af1"/>
        <w:rPr>
          <w:lang w:val="ru-RU"/>
        </w:rPr>
      </w:pPr>
      <w:r w:rsidRPr="001A764A">
        <w:rPr>
          <w:lang w:val="ru-RU"/>
        </w:rPr>
        <w:t xml:space="preserve">Рисунок </w:t>
      </w:r>
      <w:r>
        <w:fldChar w:fldCharType="begin"/>
      </w:r>
      <w:r w:rsidRPr="001A764A">
        <w:rPr>
          <w:lang w:val="ru-RU"/>
        </w:rPr>
        <w:instrText xml:space="preserve"> </w:instrText>
      </w:r>
      <w:r>
        <w:instrText>SEQ</w:instrText>
      </w:r>
      <w:r w:rsidRPr="001A764A">
        <w:rPr>
          <w:lang w:val="ru-RU"/>
        </w:rPr>
        <w:instrText xml:space="preserve"> Рисунок \* </w:instrText>
      </w:r>
      <w:r>
        <w:instrText>ARABIC</w:instrText>
      </w:r>
      <w:r w:rsidRPr="001A764A">
        <w:rPr>
          <w:lang w:val="ru-RU"/>
        </w:rPr>
        <w:instrText xml:space="preserve"> </w:instrText>
      </w:r>
      <w:r>
        <w:fldChar w:fldCharType="separate"/>
      </w:r>
      <w:r w:rsidR="00AF3268" w:rsidRPr="00AF3268">
        <w:rPr>
          <w:noProof/>
          <w:lang w:val="ru-RU"/>
        </w:rPr>
        <w:t>28</w:t>
      </w:r>
      <w:r>
        <w:fldChar w:fldCharType="end"/>
      </w:r>
      <w:r>
        <w:rPr>
          <w:lang w:val="ru-RU"/>
        </w:rPr>
        <w:t xml:space="preserve"> </w:t>
      </w:r>
      <w:commentRangeStart w:id="304"/>
      <w:r>
        <w:rPr>
          <w:lang w:val="ru-RU"/>
        </w:rPr>
        <w:t>Обязательность заполнения всех полей таблицы</w:t>
      </w:r>
      <w:commentRangeEnd w:id="304"/>
      <w:r w:rsidR="00264B63">
        <w:rPr>
          <w:rStyle w:val="a9"/>
          <w:iCs w:val="0"/>
        </w:rPr>
        <w:commentReference w:id="304"/>
      </w:r>
    </w:p>
    <w:p w14:paraId="1848F23B" w14:textId="62BD4C41" w:rsidR="002031E6" w:rsidRDefault="002031E6" w:rsidP="002031E6">
      <w:pPr>
        <w:rPr>
          <w:lang w:val="ru-RU"/>
        </w:rPr>
      </w:pPr>
      <w:r>
        <w:rPr>
          <w:lang w:val="ru-RU"/>
        </w:rPr>
        <w:t>Компонент для форматирования текста должен в части обязательности заполнения выделяться, как показано на рисунке ниже.</w:t>
      </w:r>
    </w:p>
    <w:p w14:paraId="41818698" w14:textId="77777777" w:rsidR="002031E6" w:rsidRDefault="002031E6" w:rsidP="002031E6">
      <w:pPr>
        <w:pStyle w:val="af1"/>
        <w:rPr>
          <w:lang w:val="ru-RU"/>
        </w:rPr>
      </w:pPr>
      <w:r w:rsidRPr="00792C1C">
        <w:rPr>
          <w:noProof/>
          <w:lang w:val="ru-RU" w:eastAsia="ru-RU"/>
        </w:rPr>
        <w:lastRenderedPageBreak/>
        <w:drawing>
          <wp:inline distT="0" distB="0" distL="0" distR="0" wp14:anchorId="7CE96B0A" wp14:editId="21BC4D01">
            <wp:extent cx="5943600" cy="405955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059555"/>
                    </a:xfrm>
                    <a:prstGeom prst="rect">
                      <a:avLst/>
                    </a:prstGeom>
                  </pic:spPr>
                </pic:pic>
              </a:graphicData>
            </a:graphic>
          </wp:inline>
        </w:drawing>
      </w:r>
    </w:p>
    <w:p w14:paraId="211541CC" w14:textId="5CD194C1" w:rsidR="002031E6" w:rsidRDefault="002031E6" w:rsidP="002031E6">
      <w:pPr>
        <w:pStyle w:val="af1"/>
        <w:rPr>
          <w:lang w:val="ru-RU"/>
        </w:rPr>
      </w:pPr>
      <w:r w:rsidRPr="00792C1C">
        <w:rPr>
          <w:lang w:val="ru-RU"/>
        </w:rPr>
        <w:t xml:space="preserve">Рисунок </w:t>
      </w:r>
      <w:r>
        <w:fldChar w:fldCharType="begin"/>
      </w:r>
      <w:r w:rsidRPr="00792C1C">
        <w:rPr>
          <w:lang w:val="ru-RU"/>
        </w:rPr>
        <w:instrText xml:space="preserve"> </w:instrText>
      </w:r>
      <w:r>
        <w:instrText>SEQ</w:instrText>
      </w:r>
      <w:r w:rsidRPr="00792C1C">
        <w:rPr>
          <w:lang w:val="ru-RU"/>
        </w:rPr>
        <w:instrText xml:space="preserve"> Рисунок \* </w:instrText>
      </w:r>
      <w:r>
        <w:instrText>ARABIC</w:instrText>
      </w:r>
      <w:r w:rsidRPr="00792C1C">
        <w:rPr>
          <w:lang w:val="ru-RU"/>
        </w:rPr>
        <w:instrText xml:space="preserve"> </w:instrText>
      </w:r>
      <w:r>
        <w:fldChar w:fldCharType="separate"/>
      </w:r>
      <w:r w:rsidR="00AF3268" w:rsidRPr="00AF3268">
        <w:rPr>
          <w:noProof/>
          <w:lang w:val="ru-RU"/>
        </w:rPr>
        <w:t>29</w:t>
      </w:r>
      <w:r>
        <w:fldChar w:fldCharType="end"/>
      </w:r>
      <w:r>
        <w:rPr>
          <w:lang w:val="ru-RU"/>
        </w:rPr>
        <w:t xml:space="preserve"> Обязательность заполнения компонента, поддерживающего форматирование текста</w:t>
      </w:r>
    </w:p>
    <w:p w14:paraId="4789FB03" w14:textId="7FF659B7" w:rsidR="002031E6" w:rsidRPr="001F4EFD" w:rsidRDefault="002031E6" w:rsidP="002031E6">
      <w:pPr>
        <w:rPr>
          <w:b/>
          <w:lang w:val="ru-RU"/>
        </w:rPr>
      </w:pPr>
      <w:r w:rsidRPr="001F4EFD">
        <w:rPr>
          <w:b/>
          <w:lang w:val="ru-RU"/>
        </w:rPr>
        <w:t>Режим просмотра</w:t>
      </w:r>
    </w:p>
    <w:p w14:paraId="136F7C02" w14:textId="77777777" w:rsidR="002031E6" w:rsidRDefault="002031E6" w:rsidP="002031E6">
      <w:pPr>
        <w:rPr>
          <w:lang w:val="ru-RU"/>
        </w:rPr>
      </w:pPr>
      <w:r>
        <w:rPr>
          <w:lang w:val="ru-RU"/>
        </w:rPr>
        <w:t>В режиме просмотра должны быть исключены все кнопки, такие как: для удаления записи, значения поля, для добавления новой строки таблицы, для перемещения строк таблицы, и так далее. То есть не должно быть кнопок, заложенные действия в которые могут изменить содержание карточки, либо которые открывают диалоги, при выполнении определенных действий в которых может изменить содержание карточки.</w:t>
      </w:r>
    </w:p>
    <w:p w14:paraId="36F50B01" w14:textId="3FB6146F" w:rsidR="002031E6" w:rsidRDefault="00C3165F" w:rsidP="002031E6">
      <w:pPr>
        <w:rPr>
          <w:lang w:val="ru-RU"/>
        </w:rPr>
      </w:pPr>
      <w:r>
        <w:rPr>
          <w:lang w:val="ru-RU"/>
        </w:rPr>
        <w:t>Но, т</w:t>
      </w:r>
      <w:r w:rsidR="002031E6">
        <w:rPr>
          <w:lang w:val="ru-RU"/>
        </w:rPr>
        <w:t>акие кнопки, как, например:</w:t>
      </w:r>
    </w:p>
    <w:p w14:paraId="71B3FAA1" w14:textId="77777777" w:rsidR="002031E6" w:rsidRDefault="002031E6" w:rsidP="00F31D60">
      <w:pPr>
        <w:pStyle w:val="a4"/>
        <w:numPr>
          <w:ilvl w:val="0"/>
          <w:numId w:val="15"/>
        </w:numPr>
        <w:rPr>
          <w:lang w:val="ru-RU"/>
        </w:rPr>
      </w:pPr>
      <w:r w:rsidRPr="006F1BA8">
        <w:rPr>
          <w:noProof/>
          <w:lang w:val="ru-RU" w:eastAsia="ru-RU"/>
        </w:rPr>
        <w:lastRenderedPageBreak/>
        <w:drawing>
          <wp:inline distT="0" distB="0" distL="0" distR="0" wp14:anchorId="4FE2E845" wp14:editId="4EF56ECA">
            <wp:extent cx="276264" cy="266737"/>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6264" cy="266737"/>
                    </a:xfrm>
                    <a:prstGeom prst="rect">
                      <a:avLst/>
                    </a:prstGeom>
                  </pic:spPr>
                </pic:pic>
              </a:graphicData>
            </a:graphic>
          </wp:inline>
        </w:drawing>
      </w:r>
      <w:r>
        <w:rPr>
          <w:lang w:val="ru-RU"/>
        </w:rPr>
        <w:t xml:space="preserve"> - Добавить контрагента</w:t>
      </w:r>
    </w:p>
    <w:p w14:paraId="20A2E774" w14:textId="3CAAD03E" w:rsidR="002031E6" w:rsidRPr="006F1BA8" w:rsidRDefault="002031E6" w:rsidP="00F31D60">
      <w:pPr>
        <w:pStyle w:val="a4"/>
        <w:numPr>
          <w:ilvl w:val="0"/>
          <w:numId w:val="15"/>
        </w:numPr>
        <w:rPr>
          <w:lang w:val="ru-RU"/>
        </w:rPr>
      </w:pPr>
      <w:r>
        <w:rPr>
          <w:noProof/>
          <w:lang w:val="ru-RU" w:eastAsia="ru-RU"/>
        </w:rPr>
        <w:drawing>
          <wp:inline distT="0" distB="0" distL="0" distR="0" wp14:anchorId="38A81F6A" wp14:editId="24C9EBCB">
            <wp:extent cx="190476" cy="190476"/>
            <wp:effectExtent l="0" t="0" r="635"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0476" cy="190476"/>
                    </a:xfrm>
                    <a:prstGeom prst="rect">
                      <a:avLst/>
                    </a:prstGeom>
                  </pic:spPr>
                </pic:pic>
              </a:graphicData>
            </a:graphic>
          </wp:inline>
        </w:drawing>
      </w:r>
      <w:r>
        <w:rPr>
          <w:lang w:val="ru-RU"/>
        </w:rPr>
        <w:t xml:space="preserve"> - </w:t>
      </w:r>
      <w:commentRangeStart w:id="305"/>
      <w:commentRangeStart w:id="306"/>
      <w:r>
        <w:rPr>
          <w:lang w:val="ru-RU"/>
        </w:rPr>
        <w:t xml:space="preserve">Карточка процесса </w:t>
      </w:r>
      <w:commentRangeEnd w:id="305"/>
      <w:r w:rsidR="00A261D2">
        <w:rPr>
          <w:rStyle w:val="a9"/>
        </w:rPr>
        <w:commentReference w:id="305"/>
      </w:r>
      <w:commentRangeEnd w:id="306"/>
      <w:r w:rsidR="00C3165F">
        <w:rPr>
          <w:rStyle w:val="a9"/>
        </w:rPr>
        <w:commentReference w:id="306"/>
      </w:r>
      <w:r>
        <w:rPr>
          <w:lang w:val="ru-RU"/>
        </w:rPr>
        <w:t xml:space="preserve">– кнопка, находящаяся в правом верхнем углу секции карточки, включающей компонент карточки документа, связанный с процессом, см. </w:t>
      </w:r>
      <w:r>
        <w:rPr>
          <w:lang w:val="ru-RU"/>
        </w:rPr>
        <w:fldChar w:fldCharType="begin"/>
      </w:r>
      <w:r>
        <w:rPr>
          <w:lang w:val="ru-RU"/>
        </w:rPr>
        <w:instrText xml:space="preserve"> REF _Ref497209607 \h </w:instrText>
      </w:r>
      <w:r>
        <w:rPr>
          <w:lang w:val="ru-RU"/>
        </w:rPr>
      </w:r>
      <w:r>
        <w:rPr>
          <w:lang w:val="ru-RU"/>
        </w:rPr>
        <w:fldChar w:fldCharType="separate"/>
      </w:r>
      <w:r w:rsidR="00AF3268" w:rsidRPr="003B5FCD">
        <w:rPr>
          <w:lang w:val="ru-RU"/>
        </w:rPr>
        <w:t xml:space="preserve">Рисунок </w:t>
      </w:r>
      <w:r w:rsidR="00AF3268" w:rsidRPr="002031E6">
        <w:rPr>
          <w:noProof/>
          <w:lang w:val="ru-RU"/>
        </w:rPr>
        <w:t>22</w:t>
      </w:r>
      <w:r>
        <w:rPr>
          <w:lang w:val="ru-RU"/>
        </w:rPr>
        <w:fldChar w:fldCharType="end"/>
      </w:r>
      <w:r>
        <w:rPr>
          <w:lang w:val="ru-RU"/>
        </w:rPr>
        <w:t xml:space="preserve"> и п. </w:t>
      </w:r>
      <w:r>
        <w:rPr>
          <w:lang w:val="ru-RU"/>
        </w:rPr>
        <w:fldChar w:fldCharType="begin"/>
      </w:r>
      <w:r>
        <w:rPr>
          <w:lang w:val="ru-RU"/>
        </w:rPr>
        <w:instrText xml:space="preserve"> REF _Ref497301256 \r \h </w:instrText>
      </w:r>
      <w:r>
        <w:rPr>
          <w:lang w:val="ru-RU"/>
        </w:rPr>
      </w:r>
      <w:r>
        <w:rPr>
          <w:lang w:val="ru-RU"/>
        </w:rPr>
        <w:fldChar w:fldCharType="separate"/>
      </w:r>
      <w:r w:rsidR="00AF3268">
        <w:rPr>
          <w:lang w:val="ru-RU"/>
        </w:rPr>
        <w:t>2.3</w:t>
      </w:r>
      <w:r>
        <w:rPr>
          <w:lang w:val="ru-RU"/>
        </w:rPr>
        <w:fldChar w:fldCharType="end"/>
      </w:r>
      <w:r>
        <w:rPr>
          <w:lang w:val="ru-RU"/>
        </w:rPr>
        <w:t xml:space="preserve"> </w:t>
      </w:r>
      <w:r>
        <w:rPr>
          <w:lang w:val="ru-RU"/>
        </w:rPr>
        <w:fldChar w:fldCharType="begin"/>
      </w:r>
      <w:r>
        <w:rPr>
          <w:lang w:val="ru-RU"/>
        </w:rPr>
        <w:instrText xml:space="preserve"> REF _Ref497301256 \h </w:instrText>
      </w:r>
      <w:r>
        <w:rPr>
          <w:lang w:val="ru-RU"/>
        </w:rPr>
      </w:r>
      <w:r>
        <w:rPr>
          <w:lang w:val="ru-RU"/>
        </w:rPr>
        <w:fldChar w:fldCharType="separate"/>
      </w:r>
      <w:r w:rsidRPr="00D14056">
        <w:rPr>
          <w:lang w:val="ru-RU"/>
        </w:rPr>
        <w:t>Компонент карточки документа, связанный с процессом и находящийся в отдельной секции карточки документа</w:t>
      </w:r>
      <w:r>
        <w:rPr>
          <w:lang w:val="ru-RU"/>
        </w:rPr>
        <w:fldChar w:fldCharType="end"/>
      </w:r>
      <w:r>
        <w:rPr>
          <w:lang w:val="ru-RU"/>
        </w:rPr>
        <w:t>.</w:t>
      </w:r>
    </w:p>
    <w:p w14:paraId="24961573" w14:textId="77777777" w:rsidR="002031E6" w:rsidRDefault="002031E6" w:rsidP="002031E6">
      <w:pPr>
        <w:rPr>
          <w:lang w:val="ru-RU"/>
        </w:rPr>
      </w:pPr>
      <w:commentRangeStart w:id="307"/>
      <w:r>
        <w:rPr>
          <w:lang w:val="ru-RU"/>
        </w:rPr>
        <w:t>И другие, должны отображаться в обоих режимах карточки.</w:t>
      </w:r>
      <w:commentRangeEnd w:id="307"/>
      <w:r w:rsidR="00A261D2">
        <w:rPr>
          <w:rStyle w:val="a9"/>
        </w:rPr>
        <w:commentReference w:id="307"/>
      </w:r>
    </w:p>
    <w:p w14:paraId="2CC19B1F" w14:textId="77777777" w:rsidR="002031E6" w:rsidRDefault="002031E6" w:rsidP="002031E6">
      <w:pPr>
        <w:pStyle w:val="4"/>
        <w:rPr>
          <w:lang w:val="ru-RU"/>
        </w:rPr>
      </w:pPr>
      <w:r>
        <w:rPr>
          <w:lang w:val="ru-RU"/>
        </w:rPr>
        <w:t>Секции</w:t>
      </w:r>
    </w:p>
    <w:p w14:paraId="1A68AC89" w14:textId="77777777" w:rsidR="002031E6" w:rsidRPr="00322A7F" w:rsidRDefault="002031E6" w:rsidP="002031E6">
      <w:pPr>
        <w:rPr>
          <w:b/>
          <w:lang w:val="ru-RU"/>
        </w:rPr>
      </w:pPr>
      <w:r w:rsidRPr="00322A7F">
        <w:rPr>
          <w:b/>
          <w:lang w:val="ru-RU"/>
        </w:rPr>
        <w:t>Режим редактирования</w:t>
      </w:r>
    </w:p>
    <w:p w14:paraId="6B1B3A5F" w14:textId="77777777" w:rsidR="00B319B0" w:rsidRDefault="00B319B0" w:rsidP="002031E6">
      <w:pPr>
        <w:rPr>
          <w:lang w:val="ru-RU"/>
        </w:rPr>
      </w:pPr>
      <w:r>
        <w:rPr>
          <w:lang w:val="ru-RU"/>
        </w:rPr>
        <w:t xml:space="preserve">По умолчанию все секции в режиме редактирования должны быть развернуты. </w:t>
      </w:r>
    </w:p>
    <w:p w14:paraId="3CAFC70E" w14:textId="291022FE" w:rsidR="002031E6" w:rsidRDefault="00B319B0" w:rsidP="002031E6">
      <w:pPr>
        <w:rPr>
          <w:lang w:val="ru-RU"/>
        </w:rPr>
      </w:pPr>
      <w:r>
        <w:rPr>
          <w:lang w:val="ru-RU"/>
        </w:rPr>
        <w:t>Но система должна поддерживать такое поведение: е</w:t>
      </w:r>
      <w:r w:rsidR="002031E6">
        <w:rPr>
          <w:lang w:val="ru-RU"/>
        </w:rPr>
        <w:t xml:space="preserve">сли секция содержит хоть одно обязательное для заполнения поле, то она по умолчанию должна быть развернута, и наоборот, </w:t>
      </w:r>
      <w:commentRangeStart w:id="308"/>
      <w:commentRangeStart w:id="309"/>
      <w:commentRangeStart w:id="310"/>
      <w:r w:rsidR="002031E6">
        <w:rPr>
          <w:lang w:val="ru-RU"/>
        </w:rPr>
        <w:t xml:space="preserve">если секция не содержит хотя бы одного обязательного для заполнения поля, то она должна по умолчанию быть свернута. </w:t>
      </w:r>
      <w:commentRangeEnd w:id="308"/>
      <w:r w:rsidR="006E655D">
        <w:rPr>
          <w:rStyle w:val="a9"/>
        </w:rPr>
        <w:commentReference w:id="308"/>
      </w:r>
      <w:commentRangeEnd w:id="309"/>
      <w:r w:rsidR="00A261D2">
        <w:rPr>
          <w:rStyle w:val="a9"/>
        </w:rPr>
        <w:commentReference w:id="309"/>
      </w:r>
      <w:commentRangeEnd w:id="310"/>
      <w:r w:rsidR="00BA53DB">
        <w:rPr>
          <w:rStyle w:val="a9"/>
        </w:rPr>
        <w:commentReference w:id="310"/>
      </w:r>
      <w:r w:rsidR="002031E6">
        <w:rPr>
          <w:lang w:val="ru-RU"/>
        </w:rPr>
        <w:t>Данное требование касается и дочерних секций секции карточк</w:t>
      </w:r>
      <w:r w:rsidR="00C3165F">
        <w:rPr>
          <w:lang w:val="ru-RU"/>
        </w:rPr>
        <w:t>и</w:t>
      </w:r>
      <w:r w:rsidR="002031E6">
        <w:rPr>
          <w:lang w:val="ru-RU"/>
        </w:rPr>
        <w:t xml:space="preserve">, включающей компонент карточки документа, связанный с процессом, см. </w:t>
      </w:r>
      <w:r w:rsidR="002031E6">
        <w:rPr>
          <w:lang w:val="ru-RU"/>
        </w:rPr>
        <w:fldChar w:fldCharType="begin"/>
      </w:r>
      <w:r w:rsidR="002031E6">
        <w:rPr>
          <w:lang w:val="ru-RU"/>
        </w:rPr>
        <w:instrText xml:space="preserve"> REF _Ref497213876 \h </w:instrText>
      </w:r>
      <w:r w:rsidR="002031E6">
        <w:rPr>
          <w:lang w:val="ru-RU"/>
        </w:rPr>
      </w:r>
      <w:r w:rsidR="002031E6">
        <w:rPr>
          <w:lang w:val="ru-RU"/>
        </w:rPr>
        <w:fldChar w:fldCharType="separate"/>
      </w:r>
      <w:r w:rsidR="00AF3268" w:rsidRPr="00012861">
        <w:rPr>
          <w:lang w:val="ru-RU"/>
        </w:rPr>
        <w:t xml:space="preserve">Рисунок </w:t>
      </w:r>
      <w:r w:rsidR="00AF3268" w:rsidRPr="00AF3268">
        <w:rPr>
          <w:noProof/>
          <w:lang w:val="ru-RU"/>
        </w:rPr>
        <w:t>23</w:t>
      </w:r>
      <w:r w:rsidR="002031E6">
        <w:rPr>
          <w:lang w:val="ru-RU"/>
        </w:rPr>
        <w:fldChar w:fldCharType="end"/>
      </w:r>
      <w:r w:rsidR="002031E6">
        <w:rPr>
          <w:lang w:val="ru-RU"/>
        </w:rPr>
        <w:t xml:space="preserve"> и п. </w:t>
      </w:r>
      <w:r w:rsidR="002031E6">
        <w:rPr>
          <w:lang w:val="ru-RU"/>
        </w:rPr>
        <w:fldChar w:fldCharType="begin"/>
      </w:r>
      <w:r w:rsidR="002031E6">
        <w:rPr>
          <w:lang w:val="ru-RU"/>
        </w:rPr>
        <w:instrText xml:space="preserve"> REF _Ref497301256 \r \h </w:instrText>
      </w:r>
      <w:r w:rsidR="002031E6">
        <w:rPr>
          <w:lang w:val="ru-RU"/>
        </w:rPr>
      </w:r>
      <w:r w:rsidR="002031E6">
        <w:rPr>
          <w:lang w:val="ru-RU"/>
        </w:rPr>
        <w:fldChar w:fldCharType="separate"/>
      </w:r>
      <w:r w:rsidR="00AF3268">
        <w:rPr>
          <w:lang w:val="ru-RU"/>
        </w:rPr>
        <w:t>2.3</w:t>
      </w:r>
      <w:r w:rsidR="002031E6">
        <w:rPr>
          <w:lang w:val="ru-RU"/>
        </w:rPr>
        <w:fldChar w:fldCharType="end"/>
      </w:r>
      <w:r w:rsidR="002031E6">
        <w:rPr>
          <w:lang w:val="ru-RU"/>
        </w:rPr>
        <w:t xml:space="preserve"> </w:t>
      </w:r>
      <w:r w:rsidR="002031E6">
        <w:rPr>
          <w:lang w:val="ru-RU"/>
        </w:rPr>
        <w:fldChar w:fldCharType="begin"/>
      </w:r>
      <w:r w:rsidR="002031E6">
        <w:rPr>
          <w:lang w:val="ru-RU"/>
        </w:rPr>
        <w:instrText xml:space="preserve"> REF _Ref497301256 \h </w:instrText>
      </w:r>
      <w:r w:rsidR="002031E6">
        <w:rPr>
          <w:lang w:val="ru-RU"/>
        </w:rPr>
      </w:r>
      <w:r w:rsidR="002031E6">
        <w:rPr>
          <w:lang w:val="ru-RU"/>
        </w:rPr>
        <w:fldChar w:fldCharType="separate"/>
      </w:r>
      <w:r w:rsidR="002031E6" w:rsidRPr="00D14056">
        <w:rPr>
          <w:lang w:val="ru-RU"/>
        </w:rPr>
        <w:t>Компонент карточки документа, связанный с процессом и находящийся в отдельной секции карточки документа</w:t>
      </w:r>
      <w:r w:rsidR="002031E6">
        <w:rPr>
          <w:lang w:val="ru-RU"/>
        </w:rPr>
        <w:fldChar w:fldCharType="end"/>
      </w:r>
      <w:r w:rsidR="002031E6">
        <w:rPr>
          <w:lang w:val="ru-RU"/>
        </w:rPr>
        <w:t>. То есть, к примеру, если согласование является необязательным, секция «Согласование» должна по умолчанию быть свернута.</w:t>
      </w:r>
    </w:p>
    <w:p w14:paraId="3E744245" w14:textId="77777777" w:rsidR="002031E6" w:rsidRPr="00322A7F" w:rsidRDefault="002031E6" w:rsidP="002031E6">
      <w:pPr>
        <w:rPr>
          <w:b/>
          <w:lang w:val="ru-RU"/>
        </w:rPr>
      </w:pPr>
      <w:commentRangeStart w:id="311"/>
      <w:commentRangeStart w:id="312"/>
      <w:commentRangeStart w:id="313"/>
      <w:r w:rsidRPr="00322A7F">
        <w:rPr>
          <w:b/>
          <w:lang w:val="ru-RU"/>
        </w:rPr>
        <w:t>Режим просмотра</w:t>
      </w:r>
    </w:p>
    <w:p w14:paraId="0D1F3746" w14:textId="77777777" w:rsidR="002031E6" w:rsidRDefault="002031E6" w:rsidP="002031E6">
      <w:pPr>
        <w:rPr>
          <w:lang w:val="ru-RU"/>
        </w:rPr>
      </w:pPr>
      <w:commentRangeStart w:id="314"/>
      <w:commentRangeStart w:id="315"/>
      <w:r>
        <w:rPr>
          <w:lang w:val="ru-RU"/>
        </w:rPr>
        <w:t xml:space="preserve">Все секции по умолчанию должны быть развернуты, если иное не предусмотрено настройками, см. п. </w:t>
      </w:r>
      <w:r>
        <w:rPr>
          <w:lang w:val="ru-RU"/>
        </w:rPr>
        <w:fldChar w:fldCharType="begin"/>
      </w:r>
      <w:r>
        <w:rPr>
          <w:lang w:val="ru-RU"/>
        </w:rPr>
        <w:instrText xml:space="preserve"> REF _Ref497302265 \r \h </w:instrText>
      </w:r>
      <w:r>
        <w:rPr>
          <w:lang w:val="ru-RU"/>
        </w:rPr>
      </w:r>
      <w:r>
        <w:rPr>
          <w:lang w:val="ru-RU"/>
        </w:rPr>
        <w:fldChar w:fldCharType="separate"/>
      </w:r>
      <w:r>
        <w:rPr>
          <w:lang w:val="ru-RU"/>
        </w:rPr>
        <w:t>3.1</w:t>
      </w:r>
      <w:r>
        <w:rPr>
          <w:lang w:val="ru-RU"/>
        </w:rPr>
        <w:fldChar w:fldCharType="end"/>
      </w:r>
      <w:r>
        <w:rPr>
          <w:lang w:val="ru-RU"/>
        </w:rPr>
        <w:t xml:space="preserve"> </w:t>
      </w:r>
      <w:r>
        <w:rPr>
          <w:lang w:val="ru-RU"/>
        </w:rPr>
        <w:fldChar w:fldCharType="begin"/>
      </w:r>
      <w:r>
        <w:rPr>
          <w:lang w:val="ru-RU"/>
        </w:rPr>
        <w:instrText xml:space="preserve"> REF _Ref497302265 \h </w:instrText>
      </w:r>
      <w:r>
        <w:rPr>
          <w:lang w:val="ru-RU"/>
        </w:rPr>
      </w:r>
      <w:r>
        <w:rPr>
          <w:lang w:val="ru-RU"/>
        </w:rPr>
        <w:fldChar w:fldCharType="separate"/>
      </w:r>
      <w:r w:rsidRPr="00834105">
        <w:rPr>
          <w:lang w:val="ru-RU"/>
        </w:rPr>
        <w:t>Общие требования ко вкладке «Основная»</w:t>
      </w:r>
      <w:r>
        <w:rPr>
          <w:lang w:val="ru-RU"/>
        </w:rPr>
        <w:fldChar w:fldCharType="end"/>
      </w:r>
      <w:r>
        <w:rPr>
          <w:lang w:val="ru-RU"/>
        </w:rPr>
        <w:t>.</w:t>
      </w:r>
      <w:commentRangeEnd w:id="314"/>
      <w:r w:rsidR="006E655D">
        <w:rPr>
          <w:rStyle w:val="a9"/>
        </w:rPr>
        <w:commentReference w:id="314"/>
      </w:r>
      <w:commentRangeEnd w:id="315"/>
      <w:r w:rsidR="00A261D2">
        <w:rPr>
          <w:rStyle w:val="a9"/>
        </w:rPr>
        <w:commentReference w:id="315"/>
      </w:r>
    </w:p>
    <w:p w14:paraId="7721D683" w14:textId="77777777" w:rsidR="006B6B52" w:rsidRPr="006B6B52" w:rsidRDefault="006B6B52" w:rsidP="006B6B52">
      <w:pPr>
        <w:pStyle w:val="aa"/>
        <w:rPr>
          <w:sz w:val="22"/>
          <w:szCs w:val="22"/>
          <w:lang w:val="ru-RU"/>
        </w:rPr>
      </w:pPr>
      <w:r w:rsidRPr="006B6B52">
        <w:rPr>
          <w:sz w:val="22"/>
          <w:szCs w:val="22"/>
          <w:lang w:val="ru-RU"/>
        </w:rPr>
        <w:t>Система должна поддерживать следующие варианты по умолчанию для секции, когда все реквизиты не заполнены:</w:t>
      </w:r>
    </w:p>
    <w:p w14:paraId="682F5B25" w14:textId="77777777" w:rsidR="006B6B52" w:rsidRPr="006B6B52" w:rsidRDefault="006B6B52" w:rsidP="00F31D60">
      <w:pPr>
        <w:pStyle w:val="aa"/>
        <w:numPr>
          <w:ilvl w:val="0"/>
          <w:numId w:val="25"/>
        </w:numPr>
        <w:rPr>
          <w:sz w:val="22"/>
          <w:szCs w:val="22"/>
          <w:lang w:val="ru-RU"/>
        </w:rPr>
      </w:pPr>
      <w:r w:rsidRPr="006B6B52">
        <w:rPr>
          <w:sz w:val="22"/>
          <w:szCs w:val="22"/>
          <w:lang w:val="ru-RU"/>
        </w:rPr>
        <w:t>Секция свернута</w:t>
      </w:r>
    </w:p>
    <w:p w14:paraId="7267AADB" w14:textId="7BC88882" w:rsidR="00B319B0" w:rsidRPr="006B6B52" w:rsidRDefault="006B6B52" w:rsidP="006B6B52">
      <w:pPr>
        <w:pStyle w:val="a4"/>
        <w:ind w:left="1426" w:firstLine="0"/>
        <w:rPr>
          <w:lang w:val="ru-RU"/>
        </w:rPr>
      </w:pPr>
      <w:r w:rsidRPr="006B6B52">
        <w:rPr>
          <w:lang w:val="ru-RU"/>
        </w:rPr>
        <w:t>Секция скрыта</w:t>
      </w:r>
      <w:commentRangeStart w:id="316"/>
      <w:r w:rsidR="002031E6" w:rsidRPr="006B6B52">
        <w:rPr>
          <w:lang w:val="ru-RU"/>
        </w:rPr>
        <w:t>.</w:t>
      </w:r>
      <w:commentRangeEnd w:id="311"/>
      <w:r w:rsidR="002031E6" w:rsidRPr="006B6B52">
        <w:rPr>
          <w:rStyle w:val="a9"/>
          <w:sz w:val="22"/>
          <w:szCs w:val="22"/>
        </w:rPr>
        <w:commentReference w:id="311"/>
      </w:r>
      <w:commentRangeEnd w:id="316"/>
      <w:commentRangeEnd w:id="312"/>
      <w:r w:rsidR="00DC76B3" w:rsidRPr="006B6B52">
        <w:rPr>
          <w:rStyle w:val="a9"/>
          <w:sz w:val="22"/>
          <w:szCs w:val="22"/>
        </w:rPr>
        <w:commentReference w:id="316"/>
      </w:r>
    </w:p>
    <w:p w14:paraId="0198229E" w14:textId="199C8278" w:rsidR="002031E6" w:rsidRDefault="00B319B0" w:rsidP="002031E6">
      <w:pPr>
        <w:rPr>
          <w:lang w:val="ru-RU"/>
        </w:rPr>
      </w:pPr>
      <w:r>
        <w:rPr>
          <w:lang w:val="ru-RU"/>
        </w:rPr>
        <w:lastRenderedPageBreak/>
        <w:t>Для таких случаев, как например, поле «Подшит в дело» не является обязательным во внешнем входящем документе при регистрации/запуске БП, но при этом система обязует его заполнить последнего исполнителя, необходимо добавить поле «Подшит в дело» или в область задания, либо предоставить возможность ввода в диалоге.</w:t>
      </w:r>
      <w:r w:rsidR="00A261D2">
        <w:rPr>
          <w:rStyle w:val="a9"/>
        </w:rPr>
        <w:commentReference w:id="312"/>
      </w:r>
      <w:commentRangeEnd w:id="313"/>
      <w:r w:rsidR="00BA53DB">
        <w:rPr>
          <w:rStyle w:val="a9"/>
        </w:rPr>
        <w:commentReference w:id="313"/>
      </w:r>
    </w:p>
    <w:p w14:paraId="4474C4FD" w14:textId="77777777" w:rsidR="002031E6" w:rsidRDefault="002031E6" w:rsidP="002031E6">
      <w:pPr>
        <w:pStyle w:val="3"/>
        <w:rPr>
          <w:lang w:val="ru-RU"/>
        </w:rPr>
      </w:pPr>
      <w:r>
        <w:rPr>
          <w:lang w:val="ru-RU"/>
        </w:rPr>
        <w:t>Требования к отображению маршрута процесса в двух режимах</w:t>
      </w:r>
    </w:p>
    <w:p w14:paraId="4EB60397" w14:textId="77777777" w:rsidR="002031E6" w:rsidRDefault="002031E6" w:rsidP="002031E6">
      <w:pPr>
        <w:rPr>
          <w:lang w:val="ru-RU"/>
        </w:rPr>
      </w:pPr>
      <w:r>
        <w:rPr>
          <w:lang w:val="ru-RU"/>
        </w:rPr>
        <w:t xml:space="preserve">Необходимо отображать маршрут процесса (см. п. </w:t>
      </w:r>
      <w:r>
        <w:rPr>
          <w:lang w:val="ru-RU"/>
        </w:rPr>
        <w:fldChar w:fldCharType="begin"/>
      </w:r>
      <w:r>
        <w:rPr>
          <w:lang w:val="ru-RU"/>
        </w:rPr>
        <w:instrText xml:space="preserve"> REF _Ref497304257 \r \h </w:instrText>
      </w:r>
      <w:r>
        <w:rPr>
          <w:lang w:val="ru-RU"/>
        </w:rPr>
      </w:r>
      <w:r>
        <w:rPr>
          <w:lang w:val="ru-RU"/>
        </w:rPr>
        <w:fldChar w:fldCharType="separate"/>
      </w:r>
      <w:r>
        <w:rPr>
          <w:lang w:val="ru-RU"/>
        </w:rPr>
        <w:t>3.4</w:t>
      </w:r>
      <w:r>
        <w:rPr>
          <w:lang w:val="ru-RU"/>
        </w:rPr>
        <w:fldChar w:fldCharType="end"/>
      </w:r>
      <w:r>
        <w:rPr>
          <w:lang w:val="ru-RU"/>
        </w:rPr>
        <w:t xml:space="preserve"> </w:t>
      </w:r>
      <w:r>
        <w:rPr>
          <w:lang w:val="ru-RU"/>
        </w:rPr>
        <w:fldChar w:fldCharType="begin"/>
      </w:r>
      <w:r>
        <w:rPr>
          <w:lang w:val="ru-RU"/>
        </w:rPr>
        <w:instrText xml:space="preserve"> REF _Ref497304257 \h </w:instrText>
      </w:r>
      <w:r>
        <w:rPr>
          <w:lang w:val="ru-RU"/>
        </w:rPr>
      </w:r>
      <w:r>
        <w:rPr>
          <w:lang w:val="ru-RU"/>
        </w:rPr>
        <w:fldChar w:fldCharType="separate"/>
      </w:r>
      <w:r w:rsidRPr="00E16C1B">
        <w:rPr>
          <w:lang w:val="ru-RU"/>
        </w:rPr>
        <w:t>Маршрут процесса</w:t>
      </w:r>
      <w:r>
        <w:rPr>
          <w:lang w:val="ru-RU"/>
        </w:rPr>
        <w:fldChar w:fldCharType="end"/>
      </w:r>
      <w:r>
        <w:rPr>
          <w:lang w:val="ru-RU"/>
        </w:rPr>
        <w:t>) в обоих режимах карточки.</w:t>
      </w:r>
    </w:p>
    <w:p w14:paraId="37B48974" w14:textId="77777777" w:rsidR="002031E6" w:rsidRDefault="002031E6" w:rsidP="002031E6">
      <w:pPr>
        <w:pStyle w:val="3"/>
        <w:rPr>
          <w:lang w:val="ru-RU"/>
        </w:rPr>
      </w:pPr>
      <w:r>
        <w:rPr>
          <w:lang w:val="ru-RU"/>
        </w:rPr>
        <w:t>Требования к отображению всплывающих статичных сообщений в двух режимах</w:t>
      </w:r>
    </w:p>
    <w:p w14:paraId="2409F990" w14:textId="0F176CDE" w:rsidR="002031E6" w:rsidRDefault="002031E6" w:rsidP="002031E6">
      <w:pPr>
        <w:rPr>
          <w:lang w:val="ru-RU"/>
        </w:rPr>
      </w:pPr>
      <w:r>
        <w:rPr>
          <w:lang w:val="ru-RU"/>
        </w:rPr>
        <w:t xml:space="preserve">Необходимо отображать всплывающие статичные сообщения, представленные на </w:t>
      </w:r>
      <w:r>
        <w:rPr>
          <w:lang w:val="ru-RU"/>
        </w:rPr>
        <w:fldChar w:fldCharType="begin"/>
      </w:r>
      <w:r>
        <w:rPr>
          <w:lang w:val="ru-RU"/>
        </w:rPr>
        <w:instrText xml:space="preserve"> REF _Ref497314197 \h </w:instrText>
      </w:r>
      <w:r>
        <w:rPr>
          <w:lang w:val="ru-RU"/>
        </w:rPr>
      </w:r>
      <w:r>
        <w:rPr>
          <w:lang w:val="ru-RU"/>
        </w:rPr>
        <w:fldChar w:fldCharType="separate"/>
      </w:r>
      <w:r w:rsidR="00AF3268" w:rsidRPr="00AF3268">
        <w:rPr>
          <w:lang w:val="ru-RU"/>
        </w:rPr>
        <w:t xml:space="preserve">Рисунок </w:t>
      </w:r>
      <w:r w:rsidR="00AF3268" w:rsidRPr="00AF3268">
        <w:rPr>
          <w:noProof/>
          <w:lang w:val="ru-RU"/>
        </w:rPr>
        <w:t>30</w:t>
      </w:r>
      <w:r>
        <w:rPr>
          <w:lang w:val="ru-RU"/>
        </w:rPr>
        <w:fldChar w:fldCharType="end"/>
      </w:r>
      <w:r>
        <w:rPr>
          <w:lang w:val="ru-RU"/>
        </w:rPr>
        <w:t xml:space="preserve"> ниже, </w:t>
      </w:r>
      <w:r w:rsidRPr="00FC077F">
        <w:rPr>
          <w:highlight w:val="yellow"/>
          <w:lang w:val="ru-RU"/>
        </w:rPr>
        <w:t>требования см. в п.</w:t>
      </w:r>
      <w:r>
        <w:rPr>
          <w:lang w:val="ru-RU"/>
        </w:rPr>
        <w:t xml:space="preserve">, а также другие всплывающие статичные сообщения, как например, о продлении срока исполнения, см. </w:t>
      </w:r>
      <w:r>
        <w:rPr>
          <w:lang w:val="ru-RU"/>
        </w:rPr>
        <w:fldChar w:fldCharType="begin"/>
      </w:r>
      <w:r>
        <w:rPr>
          <w:lang w:val="ru-RU"/>
        </w:rPr>
        <w:instrText xml:space="preserve"> REF _Ref497314335 \h </w:instrText>
      </w:r>
      <w:r>
        <w:rPr>
          <w:lang w:val="ru-RU"/>
        </w:rPr>
      </w:r>
      <w:r>
        <w:rPr>
          <w:lang w:val="ru-RU"/>
        </w:rPr>
        <w:fldChar w:fldCharType="separate"/>
      </w:r>
      <w:r w:rsidR="00AF3268" w:rsidRPr="00020BEA">
        <w:rPr>
          <w:lang w:val="ru-RU"/>
        </w:rPr>
        <w:t xml:space="preserve">Рисунок </w:t>
      </w:r>
      <w:r w:rsidR="00AF3268" w:rsidRPr="00AF3268">
        <w:rPr>
          <w:noProof/>
          <w:lang w:val="ru-RU"/>
        </w:rPr>
        <w:t>31</w:t>
      </w:r>
      <w:r>
        <w:rPr>
          <w:lang w:val="ru-RU"/>
        </w:rPr>
        <w:fldChar w:fldCharType="end"/>
      </w:r>
      <w:r>
        <w:rPr>
          <w:lang w:val="ru-RU"/>
        </w:rPr>
        <w:t xml:space="preserve"> в обоих режимах карточки.</w:t>
      </w:r>
    </w:p>
    <w:p w14:paraId="2DB7DBA9" w14:textId="77777777" w:rsidR="002031E6" w:rsidRDefault="002031E6" w:rsidP="002031E6">
      <w:pPr>
        <w:pStyle w:val="af1"/>
        <w:rPr>
          <w:lang w:val="ru-RU"/>
        </w:rPr>
      </w:pPr>
      <w:r w:rsidRPr="00FC077F">
        <w:rPr>
          <w:noProof/>
          <w:lang w:val="ru-RU" w:eastAsia="ru-RU"/>
        </w:rPr>
        <w:drawing>
          <wp:inline distT="0" distB="0" distL="0" distR="0" wp14:anchorId="71678CC1" wp14:editId="2C8FC94B">
            <wp:extent cx="5943600" cy="194754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947545"/>
                    </a:xfrm>
                    <a:prstGeom prst="rect">
                      <a:avLst/>
                    </a:prstGeom>
                  </pic:spPr>
                </pic:pic>
              </a:graphicData>
            </a:graphic>
          </wp:inline>
        </w:drawing>
      </w:r>
    </w:p>
    <w:p w14:paraId="0172ADC7" w14:textId="3A16B64F" w:rsidR="002031E6" w:rsidRDefault="002031E6" w:rsidP="002031E6">
      <w:pPr>
        <w:pStyle w:val="af1"/>
        <w:rPr>
          <w:lang w:val="ru-RU"/>
        </w:rPr>
      </w:pPr>
      <w:bookmarkStart w:id="317" w:name="_Ref497314197"/>
      <w:r>
        <w:t xml:space="preserve">Рисунок </w:t>
      </w:r>
      <w:r w:rsidR="00AD5AD2">
        <w:fldChar w:fldCharType="begin"/>
      </w:r>
      <w:r w:rsidR="00AD5AD2">
        <w:instrText xml:space="preserve"> SEQ Рисунок \* ARABIC </w:instrText>
      </w:r>
      <w:r w:rsidR="00AD5AD2">
        <w:fldChar w:fldCharType="separate"/>
      </w:r>
      <w:r w:rsidR="00AF3268">
        <w:rPr>
          <w:noProof/>
        </w:rPr>
        <w:t>30</w:t>
      </w:r>
      <w:r w:rsidR="00AD5AD2">
        <w:rPr>
          <w:noProof/>
        </w:rPr>
        <w:fldChar w:fldCharType="end"/>
      </w:r>
      <w:bookmarkEnd w:id="317"/>
      <w:r>
        <w:rPr>
          <w:lang w:val="ru-RU"/>
        </w:rPr>
        <w:t xml:space="preserve"> Всплывающие статичные сообщения</w:t>
      </w:r>
    </w:p>
    <w:p w14:paraId="2781546E" w14:textId="77777777" w:rsidR="002031E6" w:rsidRDefault="002031E6" w:rsidP="002031E6">
      <w:pPr>
        <w:ind w:firstLine="0"/>
        <w:rPr>
          <w:lang w:val="ru-RU"/>
        </w:rPr>
      </w:pPr>
      <w:r w:rsidRPr="00020BEA">
        <w:rPr>
          <w:noProof/>
          <w:lang w:val="ru-RU" w:eastAsia="ru-RU"/>
        </w:rPr>
        <w:lastRenderedPageBreak/>
        <w:drawing>
          <wp:inline distT="0" distB="0" distL="0" distR="0" wp14:anchorId="2329FB6B" wp14:editId="1C9F020D">
            <wp:extent cx="5943600" cy="15811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581150"/>
                    </a:xfrm>
                    <a:prstGeom prst="rect">
                      <a:avLst/>
                    </a:prstGeom>
                  </pic:spPr>
                </pic:pic>
              </a:graphicData>
            </a:graphic>
          </wp:inline>
        </w:drawing>
      </w:r>
    </w:p>
    <w:p w14:paraId="2790CF17" w14:textId="2F20D03E" w:rsidR="002031E6" w:rsidRDefault="002031E6" w:rsidP="002031E6">
      <w:pPr>
        <w:pStyle w:val="af1"/>
        <w:rPr>
          <w:lang w:val="ru-RU"/>
        </w:rPr>
      </w:pPr>
      <w:bookmarkStart w:id="318" w:name="_Ref497314335"/>
      <w:r w:rsidRPr="00020BEA">
        <w:rPr>
          <w:lang w:val="ru-RU"/>
        </w:rPr>
        <w:t xml:space="preserve">Рисунок </w:t>
      </w:r>
      <w:r>
        <w:fldChar w:fldCharType="begin"/>
      </w:r>
      <w:r w:rsidRPr="00020BEA">
        <w:rPr>
          <w:lang w:val="ru-RU"/>
        </w:rPr>
        <w:instrText xml:space="preserve"> </w:instrText>
      </w:r>
      <w:r>
        <w:instrText>SEQ</w:instrText>
      </w:r>
      <w:r w:rsidRPr="00020BEA">
        <w:rPr>
          <w:lang w:val="ru-RU"/>
        </w:rPr>
        <w:instrText xml:space="preserve"> Рисунок \* </w:instrText>
      </w:r>
      <w:r>
        <w:instrText>ARABIC</w:instrText>
      </w:r>
      <w:r w:rsidRPr="00020BEA">
        <w:rPr>
          <w:lang w:val="ru-RU"/>
        </w:rPr>
        <w:instrText xml:space="preserve"> </w:instrText>
      </w:r>
      <w:r>
        <w:fldChar w:fldCharType="separate"/>
      </w:r>
      <w:r w:rsidR="00AF3268" w:rsidRPr="00AF3268">
        <w:rPr>
          <w:noProof/>
          <w:lang w:val="ru-RU"/>
        </w:rPr>
        <w:t>31</w:t>
      </w:r>
      <w:r>
        <w:fldChar w:fldCharType="end"/>
      </w:r>
      <w:bookmarkEnd w:id="318"/>
      <w:r>
        <w:rPr>
          <w:lang w:val="ru-RU"/>
        </w:rPr>
        <w:t xml:space="preserve"> Сообщение касательно продления срока исполнения</w:t>
      </w:r>
    </w:p>
    <w:p w14:paraId="79655D23" w14:textId="77777777" w:rsidR="002031E6" w:rsidRDefault="002031E6" w:rsidP="002031E6">
      <w:pPr>
        <w:pStyle w:val="3"/>
        <w:rPr>
          <w:lang w:val="ru-RU"/>
        </w:rPr>
      </w:pPr>
      <w:r>
        <w:rPr>
          <w:lang w:val="ru-RU"/>
        </w:rPr>
        <w:t>Требования ко вкладке «Документы» в двух режимах</w:t>
      </w:r>
    </w:p>
    <w:p w14:paraId="40B2FD9D" w14:textId="77777777" w:rsidR="002031E6" w:rsidRDefault="002031E6" w:rsidP="002031E6">
      <w:pPr>
        <w:rPr>
          <w:b/>
          <w:lang w:val="ru-RU"/>
        </w:rPr>
      </w:pPr>
      <w:r w:rsidRPr="00DC2BE4">
        <w:rPr>
          <w:b/>
          <w:lang w:val="ru-RU"/>
        </w:rPr>
        <w:t>Режим редактирования</w:t>
      </w:r>
    </w:p>
    <w:p w14:paraId="2DB855DD" w14:textId="06E253B9" w:rsidR="002031E6" w:rsidRDefault="002031E6" w:rsidP="002031E6">
      <w:pPr>
        <w:rPr>
          <w:lang w:val="ru-RU"/>
        </w:rPr>
      </w:pPr>
      <w:r>
        <w:rPr>
          <w:lang w:val="ru-RU"/>
        </w:rPr>
        <w:t>Необходимо, чтобы в режиме редактирования, вкладка «Документы» выглядела так, как она должна выглядеть согласно требованиям п.</w:t>
      </w:r>
      <w:r>
        <w:rPr>
          <w:lang w:val="ru-RU"/>
        </w:rPr>
        <w:fldChar w:fldCharType="begin"/>
      </w:r>
      <w:r>
        <w:rPr>
          <w:lang w:val="ru-RU"/>
        </w:rPr>
        <w:instrText xml:space="preserve"> REF _Ref497315447 \r \h </w:instrText>
      </w:r>
      <w:r>
        <w:rPr>
          <w:lang w:val="ru-RU"/>
        </w:rPr>
      </w:r>
      <w:r>
        <w:rPr>
          <w:lang w:val="ru-RU"/>
        </w:rPr>
        <w:fldChar w:fldCharType="separate"/>
      </w:r>
      <w:r w:rsidR="00AF3268">
        <w:rPr>
          <w:lang w:val="ru-RU"/>
        </w:rPr>
        <w:t>11</w:t>
      </w:r>
      <w:r>
        <w:rPr>
          <w:lang w:val="ru-RU"/>
        </w:rPr>
        <w:fldChar w:fldCharType="end"/>
      </w:r>
      <w:r>
        <w:rPr>
          <w:lang w:val="ru-RU"/>
        </w:rPr>
        <w:t xml:space="preserve"> </w:t>
      </w:r>
      <w:r>
        <w:rPr>
          <w:lang w:val="ru-RU"/>
        </w:rPr>
        <w:fldChar w:fldCharType="begin"/>
      </w:r>
      <w:r>
        <w:rPr>
          <w:lang w:val="ru-RU"/>
        </w:rPr>
        <w:instrText xml:space="preserve"> REF _Ref497315447 \h </w:instrText>
      </w:r>
      <w:r>
        <w:rPr>
          <w:lang w:val="ru-RU"/>
        </w:rPr>
      </w:r>
      <w:r>
        <w:rPr>
          <w:lang w:val="ru-RU"/>
        </w:rPr>
        <w:fldChar w:fldCharType="separate"/>
      </w:r>
      <w:r>
        <w:rPr>
          <w:lang w:val="ru-RU"/>
        </w:rPr>
        <w:t>Вкладка «Документы»</w:t>
      </w:r>
      <w:r>
        <w:rPr>
          <w:lang w:val="ru-RU"/>
        </w:rPr>
        <w:fldChar w:fldCharType="end"/>
      </w:r>
      <w:r>
        <w:rPr>
          <w:lang w:val="ru-RU"/>
        </w:rPr>
        <w:t xml:space="preserve">. </w:t>
      </w:r>
    </w:p>
    <w:p w14:paraId="13C2D35C" w14:textId="77777777" w:rsidR="002031E6" w:rsidRPr="00767B5F" w:rsidRDefault="002031E6" w:rsidP="002031E6">
      <w:pPr>
        <w:rPr>
          <w:b/>
          <w:lang w:val="ru-RU"/>
        </w:rPr>
      </w:pPr>
      <w:r w:rsidRPr="00767B5F">
        <w:rPr>
          <w:b/>
          <w:lang w:val="ru-RU"/>
        </w:rPr>
        <w:t>Режим просмотра</w:t>
      </w:r>
    </w:p>
    <w:p w14:paraId="34331C42" w14:textId="77777777" w:rsidR="002031E6" w:rsidRDefault="002031E6" w:rsidP="002031E6">
      <w:pPr>
        <w:rPr>
          <w:lang w:val="ru-RU"/>
        </w:rPr>
      </w:pPr>
      <w:commentRangeStart w:id="319"/>
      <w:commentRangeStart w:id="320"/>
      <w:r>
        <w:rPr>
          <w:lang w:val="ru-RU"/>
        </w:rPr>
        <w:t>В режиме просмотра вкладка «Документы» должна выглядеть, как показано на рисунке ниже.</w:t>
      </w:r>
      <w:commentRangeEnd w:id="319"/>
      <w:r w:rsidR="000F6A8F">
        <w:rPr>
          <w:rStyle w:val="a9"/>
        </w:rPr>
        <w:commentReference w:id="319"/>
      </w:r>
      <w:commentRangeEnd w:id="320"/>
      <w:r w:rsidR="00D630DC">
        <w:rPr>
          <w:rStyle w:val="a9"/>
        </w:rPr>
        <w:commentReference w:id="320"/>
      </w:r>
    </w:p>
    <w:p w14:paraId="27CFCD6B" w14:textId="77777777" w:rsidR="002031E6" w:rsidRDefault="002031E6" w:rsidP="002031E6">
      <w:pPr>
        <w:pStyle w:val="af1"/>
        <w:rPr>
          <w:lang w:val="ru-RU"/>
        </w:rPr>
      </w:pPr>
      <w:r>
        <w:rPr>
          <w:noProof/>
          <w:lang w:val="ru-RU" w:eastAsia="ru-RU"/>
        </w:rPr>
        <w:lastRenderedPageBreak/>
        <w:drawing>
          <wp:inline distT="0" distB="0" distL="0" distR="0" wp14:anchorId="1B1E7FD2" wp14:editId="7C1A5F9F">
            <wp:extent cx="5943600" cy="4851400"/>
            <wp:effectExtent l="0" t="0" r="0"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851400"/>
                    </a:xfrm>
                    <a:prstGeom prst="rect">
                      <a:avLst/>
                    </a:prstGeom>
                  </pic:spPr>
                </pic:pic>
              </a:graphicData>
            </a:graphic>
          </wp:inline>
        </w:drawing>
      </w:r>
    </w:p>
    <w:p w14:paraId="6A08599C" w14:textId="5DDD27CE" w:rsidR="002031E6" w:rsidRDefault="002031E6" w:rsidP="002031E6">
      <w:pPr>
        <w:pStyle w:val="af1"/>
        <w:rPr>
          <w:lang w:val="ru-RU"/>
        </w:rPr>
      </w:pPr>
      <w:r w:rsidRPr="00F70A60">
        <w:rPr>
          <w:lang w:val="ru-RU"/>
        </w:rPr>
        <w:t xml:space="preserve">Рисунок </w:t>
      </w:r>
      <w:r>
        <w:fldChar w:fldCharType="begin"/>
      </w:r>
      <w:r w:rsidRPr="00F70A60">
        <w:rPr>
          <w:lang w:val="ru-RU"/>
        </w:rPr>
        <w:instrText xml:space="preserve"> </w:instrText>
      </w:r>
      <w:r>
        <w:instrText>SEQ</w:instrText>
      </w:r>
      <w:r w:rsidRPr="00F70A60">
        <w:rPr>
          <w:lang w:val="ru-RU"/>
        </w:rPr>
        <w:instrText xml:space="preserve"> Рисунок \* </w:instrText>
      </w:r>
      <w:r>
        <w:instrText>ARABIC</w:instrText>
      </w:r>
      <w:r w:rsidRPr="00F70A60">
        <w:rPr>
          <w:lang w:val="ru-RU"/>
        </w:rPr>
        <w:instrText xml:space="preserve"> </w:instrText>
      </w:r>
      <w:r>
        <w:fldChar w:fldCharType="separate"/>
      </w:r>
      <w:r w:rsidR="00AF3268" w:rsidRPr="00AF3268">
        <w:rPr>
          <w:noProof/>
          <w:lang w:val="ru-RU"/>
        </w:rPr>
        <w:t>32</w:t>
      </w:r>
      <w:r>
        <w:fldChar w:fldCharType="end"/>
      </w:r>
      <w:r>
        <w:rPr>
          <w:lang w:val="ru-RU"/>
        </w:rPr>
        <w:t xml:space="preserve"> Вкладка «Документы» в режиме просмотра</w:t>
      </w:r>
    </w:p>
    <w:p w14:paraId="5D62AA69" w14:textId="77777777" w:rsidR="002031E6" w:rsidRDefault="002031E6" w:rsidP="002031E6">
      <w:pPr>
        <w:rPr>
          <w:lang w:val="ru-RU"/>
        </w:rPr>
      </w:pPr>
      <w:r>
        <w:rPr>
          <w:lang w:val="ru-RU"/>
        </w:rPr>
        <w:t>Согласно рисунку выше, вкладка «Документы» в режиме просмотра должна отвечать следующим требованиям:</w:t>
      </w:r>
    </w:p>
    <w:p w14:paraId="2D3057D6" w14:textId="24EC3AAA" w:rsidR="002031E6" w:rsidRPr="001A7D9B" w:rsidRDefault="002031E6" w:rsidP="00F31D60">
      <w:pPr>
        <w:pStyle w:val="a4"/>
        <w:numPr>
          <w:ilvl w:val="0"/>
          <w:numId w:val="16"/>
        </w:numPr>
        <w:rPr>
          <w:lang w:val="ru-RU"/>
        </w:rPr>
      </w:pPr>
      <w:commentRangeStart w:id="321"/>
      <w:r>
        <w:rPr>
          <w:lang w:val="ru-RU"/>
        </w:rPr>
        <w:t xml:space="preserve">Компоненты добавления файлов </w:t>
      </w:r>
      <w:r>
        <w:rPr>
          <w:noProof/>
          <w:lang w:val="ru-RU" w:eastAsia="ru-RU"/>
        </w:rPr>
        <w:drawing>
          <wp:inline distT="0" distB="0" distL="0" distR="0" wp14:anchorId="1AD349C7" wp14:editId="36C22A3D">
            <wp:extent cx="504762" cy="23809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4762" cy="238095"/>
                    </a:xfrm>
                    <a:prstGeom prst="rect">
                      <a:avLst/>
                    </a:prstGeom>
                  </pic:spPr>
                </pic:pic>
              </a:graphicData>
            </a:graphic>
          </wp:inline>
        </w:drawing>
      </w:r>
      <w:r>
        <w:rPr>
          <w:lang w:val="ru-RU"/>
        </w:rPr>
        <w:t xml:space="preserve"> </w:t>
      </w:r>
      <w:r w:rsidR="001A7D9B">
        <w:rPr>
          <w:lang w:val="ru-RU"/>
        </w:rPr>
        <w:t xml:space="preserve"> должны быть завязаны на матрицу доступа</w:t>
      </w:r>
      <w:r>
        <w:rPr>
          <w:lang w:val="ru-RU"/>
        </w:rPr>
        <w:t>.</w:t>
      </w:r>
      <w:commentRangeEnd w:id="321"/>
      <w:r w:rsidR="001A7D9B">
        <w:rPr>
          <w:lang w:val="ru-RU"/>
        </w:rPr>
        <w:t xml:space="preserve"> Если у пользователя имеются права на добавление файлов, то данные компоненты должны отображаться</w:t>
      </w:r>
      <w:r w:rsidR="007B6368">
        <w:rPr>
          <w:lang w:val="ru-RU"/>
        </w:rPr>
        <w:t xml:space="preserve"> (быть доступны)</w:t>
      </w:r>
      <w:r w:rsidR="001A7D9B">
        <w:rPr>
          <w:lang w:val="ru-RU"/>
        </w:rPr>
        <w:t xml:space="preserve"> для </w:t>
      </w:r>
      <w:r w:rsidR="001A7D9B">
        <w:rPr>
          <w:lang w:val="ru-RU"/>
        </w:rPr>
        <w:lastRenderedPageBreak/>
        <w:t>пользователя в режиме просмотра, иначе нет.</w:t>
      </w:r>
      <w:r w:rsidR="00D630DC">
        <w:rPr>
          <w:rStyle w:val="a9"/>
        </w:rPr>
        <w:commentReference w:id="321"/>
      </w:r>
      <w:r w:rsidR="007B6368">
        <w:rPr>
          <w:lang w:val="ru-RU"/>
        </w:rPr>
        <w:t xml:space="preserve"> Это требование также касается данных компонентов, расположенных на вкладке «Основная».</w:t>
      </w:r>
    </w:p>
    <w:p w14:paraId="32A6707A" w14:textId="134FA27B" w:rsidR="002031E6" w:rsidRDefault="002031E6" w:rsidP="00F31D60">
      <w:pPr>
        <w:pStyle w:val="a4"/>
        <w:numPr>
          <w:ilvl w:val="0"/>
          <w:numId w:val="16"/>
        </w:numPr>
        <w:rPr>
          <w:lang w:val="ru-RU"/>
        </w:rPr>
      </w:pPr>
      <w:commentRangeStart w:id="322"/>
      <w:commentRangeStart w:id="323"/>
      <w:r>
        <w:rPr>
          <w:lang w:val="ru-RU"/>
        </w:rPr>
        <w:t>Если</w:t>
      </w:r>
      <w:r w:rsidR="007B6368">
        <w:rPr>
          <w:lang w:val="ru-RU"/>
        </w:rPr>
        <w:t xml:space="preserve"> у пользователя нет доступа добавления файлов в</w:t>
      </w:r>
      <w:r>
        <w:rPr>
          <w:lang w:val="ru-RU"/>
        </w:rPr>
        <w:t xml:space="preserve"> раздел</w:t>
      </w:r>
      <w:r w:rsidR="007B6368">
        <w:rPr>
          <w:lang w:val="ru-RU"/>
        </w:rPr>
        <w:t xml:space="preserve"> и данный раздел</w:t>
      </w:r>
      <w:r>
        <w:rPr>
          <w:lang w:val="ru-RU"/>
        </w:rPr>
        <w:t xml:space="preserve"> вкладки не содержит ни одного вложения, то он вовсе не должен отображаться.</w:t>
      </w:r>
      <w:commentRangeEnd w:id="322"/>
      <w:r w:rsidR="000F6A8F">
        <w:rPr>
          <w:rStyle w:val="a9"/>
        </w:rPr>
        <w:commentReference w:id="322"/>
      </w:r>
      <w:commentRangeEnd w:id="323"/>
      <w:r w:rsidR="00D630DC">
        <w:rPr>
          <w:rStyle w:val="a9"/>
        </w:rPr>
        <w:commentReference w:id="323"/>
      </w:r>
    </w:p>
    <w:p w14:paraId="3635D9F4" w14:textId="77777777" w:rsidR="002031E6" w:rsidRDefault="002031E6" w:rsidP="00F31D60">
      <w:pPr>
        <w:pStyle w:val="a4"/>
        <w:numPr>
          <w:ilvl w:val="0"/>
          <w:numId w:val="16"/>
        </w:numPr>
        <w:rPr>
          <w:lang w:val="ru-RU"/>
        </w:rPr>
      </w:pPr>
      <w:r>
        <w:rPr>
          <w:lang w:val="ru-RU"/>
        </w:rPr>
        <w:t>Должны отображаться кнопки скачивания файлов одним архивом и обновления.</w:t>
      </w:r>
    </w:p>
    <w:p w14:paraId="0870D8B3" w14:textId="60C214BA" w:rsidR="002031E6" w:rsidRPr="007B6368" w:rsidRDefault="002031E6" w:rsidP="00F31D60">
      <w:pPr>
        <w:pStyle w:val="a4"/>
        <w:numPr>
          <w:ilvl w:val="0"/>
          <w:numId w:val="16"/>
        </w:numPr>
        <w:rPr>
          <w:lang w:val="ru-RU"/>
        </w:rPr>
      </w:pPr>
      <w:r w:rsidRPr="007B6368">
        <w:rPr>
          <w:lang w:val="ru-RU"/>
        </w:rPr>
        <w:t xml:space="preserve">При наведении на плитку документа должно </w:t>
      </w:r>
      <w:commentRangeStart w:id="324"/>
      <w:r w:rsidRPr="007B6368">
        <w:rPr>
          <w:lang w:val="ru-RU"/>
        </w:rPr>
        <w:t xml:space="preserve">выплывать </w:t>
      </w:r>
      <w:r w:rsidR="00C3165F" w:rsidRPr="007B6368">
        <w:rPr>
          <w:lang w:val="ru-RU"/>
        </w:rPr>
        <w:t>контекстное</w:t>
      </w:r>
      <w:r w:rsidRPr="007B6368">
        <w:rPr>
          <w:lang w:val="ru-RU"/>
        </w:rPr>
        <w:t xml:space="preserve"> </w:t>
      </w:r>
      <w:commentRangeEnd w:id="324"/>
      <w:r w:rsidR="00B50533">
        <w:rPr>
          <w:rStyle w:val="a9"/>
        </w:rPr>
        <w:commentReference w:id="324"/>
      </w:r>
      <w:r w:rsidRPr="007B6368">
        <w:rPr>
          <w:lang w:val="ru-RU"/>
        </w:rPr>
        <w:t>меню</w:t>
      </w:r>
      <w:commentRangeStart w:id="325"/>
      <w:r w:rsidR="000F6A8F">
        <w:rPr>
          <w:rStyle w:val="a9"/>
        </w:rPr>
        <w:commentReference w:id="326"/>
      </w:r>
      <w:commentRangeEnd w:id="325"/>
      <w:r w:rsidR="007B6368">
        <w:rPr>
          <w:lang w:val="ru-RU"/>
        </w:rPr>
        <w:t>.</w:t>
      </w:r>
      <w:r w:rsidR="00B50533">
        <w:rPr>
          <w:rStyle w:val="a9"/>
        </w:rPr>
        <w:commentReference w:id="325"/>
      </w:r>
    </w:p>
    <w:p w14:paraId="6C35F37C" w14:textId="7E0F6052" w:rsidR="002031E6" w:rsidRDefault="007B6368" w:rsidP="00F31D60">
      <w:pPr>
        <w:pStyle w:val="a4"/>
        <w:numPr>
          <w:ilvl w:val="0"/>
          <w:numId w:val="16"/>
        </w:numPr>
        <w:rPr>
          <w:lang w:val="ru-RU"/>
        </w:rPr>
      </w:pPr>
      <w:r>
        <w:rPr>
          <w:lang w:val="ru-RU"/>
        </w:rPr>
        <w:t>Е</w:t>
      </w:r>
      <w:commentRangeStart w:id="327"/>
      <w:commentRangeStart w:id="328"/>
      <w:commentRangeStart w:id="329"/>
      <w:r w:rsidR="002031E6">
        <w:rPr>
          <w:lang w:val="ru-RU"/>
        </w:rPr>
        <w:t>сли у пользователя имеются права на редактирование/удаление файла, должна быть возможность открыть файл на редактирование</w:t>
      </w:r>
      <w:commentRangeEnd w:id="327"/>
      <w:r w:rsidR="002031E6">
        <w:rPr>
          <w:rStyle w:val="a9"/>
        </w:rPr>
        <w:commentReference w:id="327"/>
      </w:r>
      <w:commentRangeEnd w:id="328"/>
      <w:r w:rsidR="000F6A8F">
        <w:rPr>
          <w:rStyle w:val="a9"/>
        </w:rPr>
        <w:commentReference w:id="328"/>
      </w:r>
      <w:commentRangeEnd w:id="329"/>
      <w:r w:rsidR="00B50533">
        <w:rPr>
          <w:rStyle w:val="a9"/>
        </w:rPr>
        <w:commentReference w:id="329"/>
      </w:r>
      <w:r>
        <w:rPr>
          <w:lang w:val="ru-RU"/>
        </w:rPr>
        <w:t xml:space="preserve"> и удалить его, иначе нет.</w:t>
      </w:r>
    </w:p>
    <w:p w14:paraId="6CCADF8B" w14:textId="77777777" w:rsidR="002031E6" w:rsidRDefault="002031E6" w:rsidP="002031E6">
      <w:pPr>
        <w:pStyle w:val="3"/>
        <w:rPr>
          <w:lang w:val="ru-RU"/>
        </w:rPr>
      </w:pPr>
      <w:r>
        <w:rPr>
          <w:lang w:val="ru-RU"/>
        </w:rPr>
        <w:t>Требования ко вкладке «Ссылки» в двух режимах</w:t>
      </w:r>
    </w:p>
    <w:p w14:paraId="3DEECF4F" w14:textId="77777777" w:rsidR="002031E6" w:rsidRPr="002439F6" w:rsidRDefault="002031E6" w:rsidP="002031E6">
      <w:pPr>
        <w:rPr>
          <w:b/>
          <w:lang w:val="ru-RU"/>
        </w:rPr>
      </w:pPr>
      <w:r w:rsidRPr="002439F6">
        <w:rPr>
          <w:b/>
          <w:lang w:val="ru-RU"/>
        </w:rPr>
        <w:t>Режим редактирования</w:t>
      </w:r>
    </w:p>
    <w:p w14:paraId="0D93CE43" w14:textId="006D78E2" w:rsidR="002031E6" w:rsidRDefault="002031E6" w:rsidP="002031E6">
      <w:pPr>
        <w:rPr>
          <w:lang w:val="ru-RU"/>
        </w:rPr>
      </w:pPr>
      <w:r>
        <w:rPr>
          <w:lang w:val="ru-RU"/>
        </w:rPr>
        <w:t>Необходимо, чтобы в режиме редактирования, вкладка «Ссылки» выглядела так, как она должна выгляд</w:t>
      </w:r>
      <w:r w:rsidR="00B50533">
        <w:rPr>
          <w:lang w:val="ru-RU"/>
        </w:rPr>
        <w:t>еть</w:t>
      </w:r>
      <w:r>
        <w:rPr>
          <w:lang w:val="ru-RU"/>
        </w:rPr>
        <w:t xml:space="preserve"> согласно требованиям п. </w:t>
      </w:r>
      <w:r>
        <w:rPr>
          <w:lang w:val="ru-RU"/>
        </w:rPr>
        <w:fldChar w:fldCharType="begin"/>
      </w:r>
      <w:r>
        <w:rPr>
          <w:lang w:val="ru-RU"/>
        </w:rPr>
        <w:instrText xml:space="preserve"> REF _Ref497321311 \r \h </w:instrText>
      </w:r>
      <w:r>
        <w:rPr>
          <w:lang w:val="ru-RU"/>
        </w:rPr>
      </w:r>
      <w:r>
        <w:rPr>
          <w:lang w:val="ru-RU"/>
        </w:rPr>
        <w:fldChar w:fldCharType="separate"/>
      </w:r>
      <w:r>
        <w:rPr>
          <w:lang w:val="ru-RU"/>
        </w:rPr>
        <w:t>12</w:t>
      </w:r>
      <w:r>
        <w:rPr>
          <w:lang w:val="ru-RU"/>
        </w:rPr>
        <w:fldChar w:fldCharType="end"/>
      </w:r>
      <w:r>
        <w:rPr>
          <w:lang w:val="ru-RU"/>
        </w:rPr>
        <w:t xml:space="preserve"> </w:t>
      </w:r>
      <w:r>
        <w:rPr>
          <w:lang w:val="ru-RU"/>
        </w:rPr>
        <w:fldChar w:fldCharType="begin"/>
      </w:r>
      <w:r>
        <w:rPr>
          <w:lang w:val="ru-RU"/>
        </w:rPr>
        <w:instrText xml:space="preserve"> REF _Ref497321311 \h </w:instrText>
      </w:r>
      <w:r>
        <w:rPr>
          <w:lang w:val="ru-RU"/>
        </w:rPr>
      </w:r>
      <w:r>
        <w:rPr>
          <w:lang w:val="ru-RU"/>
        </w:rPr>
        <w:fldChar w:fldCharType="separate"/>
      </w:r>
      <w:r>
        <w:rPr>
          <w:lang w:val="ru-RU"/>
        </w:rPr>
        <w:t>Вкладка «Ссылки»</w:t>
      </w:r>
      <w:r>
        <w:rPr>
          <w:lang w:val="ru-RU"/>
        </w:rPr>
        <w:fldChar w:fldCharType="end"/>
      </w:r>
      <w:r>
        <w:rPr>
          <w:lang w:val="ru-RU"/>
        </w:rPr>
        <w:t>.</w:t>
      </w:r>
    </w:p>
    <w:p w14:paraId="7A5C9B88" w14:textId="77777777" w:rsidR="002031E6" w:rsidRPr="002439F6" w:rsidRDefault="002031E6" w:rsidP="002031E6">
      <w:pPr>
        <w:rPr>
          <w:b/>
          <w:lang w:val="ru-RU"/>
        </w:rPr>
      </w:pPr>
      <w:r w:rsidRPr="002439F6">
        <w:rPr>
          <w:b/>
          <w:lang w:val="ru-RU"/>
        </w:rPr>
        <w:t>Режим просмотра</w:t>
      </w:r>
    </w:p>
    <w:p w14:paraId="4DC79D47" w14:textId="77777777" w:rsidR="002031E6" w:rsidRDefault="002031E6" w:rsidP="002031E6">
      <w:pPr>
        <w:rPr>
          <w:lang w:val="ru-RU"/>
        </w:rPr>
      </w:pPr>
      <w:r>
        <w:rPr>
          <w:lang w:val="ru-RU"/>
        </w:rPr>
        <w:t>В режиме просмотра вкладка «Ссылки» должна выглядеть, как показано на рисунке ниже.</w:t>
      </w:r>
    </w:p>
    <w:p w14:paraId="7DE983C8" w14:textId="77777777" w:rsidR="002031E6" w:rsidRDefault="002031E6" w:rsidP="002031E6">
      <w:pPr>
        <w:pStyle w:val="af1"/>
        <w:rPr>
          <w:lang w:val="ru-RU"/>
        </w:rPr>
      </w:pPr>
      <w:r>
        <w:rPr>
          <w:noProof/>
          <w:lang w:val="ru-RU" w:eastAsia="ru-RU"/>
        </w:rPr>
        <w:lastRenderedPageBreak/>
        <w:drawing>
          <wp:inline distT="0" distB="0" distL="0" distR="0" wp14:anchorId="51DB42EC" wp14:editId="63A32CA0">
            <wp:extent cx="5943600" cy="4777740"/>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777740"/>
                    </a:xfrm>
                    <a:prstGeom prst="rect">
                      <a:avLst/>
                    </a:prstGeom>
                  </pic:spPr>
                </pic:pic>
              </a:graphicData>
            </a:graphic>
          </wp:inline>
        </w:drawing>
      </w:r>
    </w:p>
    <w:p w14:paraId="02718B71" w14:textId="73A054E5" w:rsidR="002031E6" w:rsidRPr="00B27DFA" w:rsidRDefault="002031E6" w:rsidP="002031E6">
      <w:pPr>
        <w:pStyle w:val="af1"/>
        <w:rPr>
          <w:lang w:val="ru-RU"/>
        </w:rPr>
      </w:pPr>
      <w:commentRangeStart w:id="330"/>
      <w:r w:rsidRPr="00941B1C">
        <w:rPr>
          <w:lang w:val="ru-RU"/>
        </w:rPr>
        <w:t xml:space="preserve">Рисунок </w:t>
      </w:r>
      <w:r>
        <w:fldChar w:fldCharType="begin"/>
      </w:r>
      <w:r w:rsidRPr="00941B1C">
        <w:rPr>
          <w:lang w:val="ru-RU"/>
        </w:rPr>
        <w:instrText xml:space="preserve"> </w:instrText>
      </w:r>
      <w:r>
        <w:instrText>SEQ</w:instrText>
      </w:r>
      <w:r w:rsidRPr="00941B1C">
        <w:rPr>
          <w:lang w:val="ru-RU"/>
        </w:rPr>
        <w:instrText xml:space="preserve"> Рисунок \* </w:instrText>
      </w:r>
      <w:r>
        <w:instrText>ARABIC</w:instrText>
      </w:r>
      <w:r w:rsidRPr="00941B1C">
        <w:rPr>
          <w:lang w:val="ru-RU"/>
        </w:rPr>
        <w:instrText xml:space="preserve"> </w:instrText>
      </w:r>
      <w:r>
        <w:fldChar w:fldCharType="separate"/>
      </w:r>
      <w:r w:rsidR="00AF3268" w:rsidRPr="00AF3268">
        <w:rPr>
          <w:noProof/>
          <w:lang w:val="ru-RU"/>
        </w:rPr>
        <w:t>33</w:t>
      </w:r>
      <w:r>
        <w:fldChar w:fldCharType="end"/>
      </w:r>
      <w:r>
        <w:rPr>
          <w:lang w:val="ru-RU"/>
        </w:rPr>
        <w:t xml:space="preserve"> Вкладка «Ссылки» в режиме просмотра</w:t>
      </w:r>
      <w:commentRangeEnd w:id="330"/>
      <w:r w:rsidR="00B50533">
        <w:rPr>
          <w:rStyle w:val="a9"/>
          <w:iCs w:val="0"/>
        </w:rPr>
        <w:commentReference w:id="330"/>
      </w:r>
      <w:r w:rsidR="007B6368">
        <w:rPr>
          <w:lang w:val="ru-RU"/>
        </w:rPr>
        <w:t xml:space="preserve"> для пользователя, у которого не прав на добавление/удаление связанных карточек</w:t>
      </w:r>
    </w:p>
    <w:p w14:paraId="58FF2439" w14:textId="77777777" w:rsidR="002031E6" w:rsidRDefault="002031E6" w:rsidP="002031E6">
      <w:pPr>
        <w:rPr>
          <w:lang w:val="ru-RU"/>
        </w:rPr>
      </w:pPr>
      <w:r>
        <w:rPr>
          <w:lang w:val="ru-RU"/>
        </w:rPr>
        <w:t>Согласно рисунку выше, вкладка «Ссылки» в режиме просмотра должна отвечать следующим требованиям:</w:t>
      </w:r>
    </w:p>
    <w:p w14:paraId="4F1D8510" w14:textId="655F197A" w:rsidR="002031E6" w:rsidRDefault="007B6368" w:rsidP="00F31D60">
      <w:pPr>
        <w:pStyle w:val="a4"/>
        <w:numPr>
          <w:ilvl w:val="0"/>
          <w:numId w:val="17"/>
        </w:numPr>
        <w:rPr>
          <w:lang w:val="ru-RU"/>
        </w:rPr>
      </w:pPr>
      <w:r>
        <w:rPr>
          <w:lang w:val="ru-RU"/>
        </w:rPr>
        <w:t>Е</w:t>
      </w:r>
      <w:commentRangeStart w:id="331"/>
      <w:commentRangeStart w:id="332"/>
      <w:r w:rsidR="002031E6">
        <w:rPr>
          <w:lang w:val="ru-RU"/>
        </w:rPr>
        <w:t xml:space="preserve">сли у пользователя имеются права на добавление связанной </w:t>
      </w:r>
      <w:r w:rsidR="007D5784">
        <w:rPr>
          <w:lang w:val="ru-RU"/>
        </w:rPr>
        <w:t>карточки, должна</w:t>
      </w:r>
      <w:r w:rsidR="002031E6">
        <w:rPr>
          <w:lang w:val="ru-RU"/>
        </w:rPr>
        <w:t xml:space="preserve"> отображаться кнопка дл</w:t>
      </w:r>
      <w:r>
        <w:rPr>
          <w:lang w:val="ru-RU"/>
        </w:rPr>
        <w:t>я добавления связанной карточки, иначе нет.</w:t>
      </w:r>
    </w:p>
    <w:p w14:paraId="3A8685F0" w14:textId="59A17018" w:rsidR="002031E6" w:rsidRDefault="007B6368" w:rsidP="00F31D60">
      <w:pPr>
        <w:pStyle w:val="a4"/>
        <w:numPr>
          <w:ilvl w:val="0"/>
          <w:numId w:val="17"/>
        </w:numPr>
        <w:rPr>
          <w:lang w:val="ru-RU"/>
        </w:rPr>
      </w:pPr>
      <w:r>
        <w:rPr>
          <w:lang w:val="ru-RU"/>
        </w:rPr>
        <w:lastRenderedPageBreak/>
        <w:t>Е</w:t>
      </w:r>
      <w:r w:rsidR="002031E6">
        <w:rPr>
          <w:lang w:val="ru-RU"/>
        </w:rPr>
        <w:t>сли у пользователя имеются права на удалени</w:t>
      </w:r>
      <w:r>
        <w:rPr>
          <w:lang w:val="ru-RU"/>
        </w:rPr>
        <w:t xml:space="preserve">е связанной карточки, </w:t>
      </w:r>
      <w:r w:rsidR="002031E6">
        <w:rPr>
          <w:lang w:val="ru-RU"/>
        </w:rPr>
        <w:t xml:space="preserve">должна быть кнопка </w:t>
      </w:r>
      <w:r>
        <w:rPr>
          <w:lang w:val="ru-RU"/>
        </w:rPr>
        <w:t>для удаления связанной карточки, иначе нет.</w:t>
      </w:r>
    </w:p>
    <w:p w14:paraId="55CD1AD5" w14:textId="77777777" w:rsidR="002031E6" w:rsidRDefault="002031E6" w:rsidP="00F31D60">
      <w:pPr>
        <w:pStyle w:val="a4"/>
        <w:numPr>
          <w:ilvl w:val="0"/>
          <w:numId w:val="17"/>
        </w:numPr>
        <w:rPr>
          <w:lang w:val="ru-RU"/>
        </w:rPr>
      </w:pPr>
      <w:r>
        <w:rPr>
          <w:lang w:val="ru-RU"/>
        </w:rPr>
        <w:t>Должна отображаться кнопка для обновления вкладки.</w:t>
      </w:r>
      <w:commentRangeEnd w:id="331"/>
      <w:r w:rsidR="000F6A8F">
        <w:rPr>
          <w:rStyle w:val="a9"/>
        </w:rPr>
        <w:commentReference w:id="331"/>
      </w:r>
      <w:commentRangeEnd w:id="332"/>
      <w:r w:rsidR="00B50533">
        <w:rPr>
          <w:rStyle w:val="a9"/>
        </w:rPr>
        <w:commentReference w:id="332"/>
      </w:r>
    </w:p>
    <w:p w14:paraId="51D4B9DE" w14:textId="77777777" w:rsidR="002031E6" w:rsidRDefault="002031E6" w:rsidP="002031E6">
      <w:pPr>
        <w:pStyle w:val="3"/>
        <w:rPr>
          <w:lang w:val="ru-RU"/>
        </w:rPr>
      </w:pPr>
      <w:r>
        <w:rPr>
          <w:lang w:val="ru-RU"/>
        </w:rPr>
        <w:t>Требования ко вкладке «Комментарии»</w:t>
      </w:r>
    </w:p>
    <w:p w14:paraId="68EB4A45" w14:textId="77777777" w:rsidR="002031E6" w:rsidRPr="009D3CC1" w:rsidRDefault="002031E6" w:rsidP="002031E6">
      <w:pPr>
        <w:rPr>
          <w:b/>
          <w:lang w:val="ru-RU"/>
        </w:rPr>
      </w:pPr>
      <w:r w:rsidRPr="009D3CC1">
        <w:rPr>
          <w:b/>
          <w:lang w:val="ru-RU"/>
        </w:rPr>
        <w:t>Режим редактирования</w:t>
      </w:r>
    </w:p>
    <w:p w14:paraId="258D23FE" w14:textId="77777777" w:rsidR="002031E6" w:rsidRDefault="002031E6" w:rsidP="002031E6">
      <w:pPr>
        <w:rPr>
          <w:lang w:val="ru-RU"/>
        </w:rPr>
      </w:pPr>
      <w:r>
        <w:rPr>
          <w:lang w:val="ru-RU"/>
        </w:rPr>
        <w:t xml:space="preserve">Необходимо, чтобы в режиме редактирования, вкладка «Комментарии» выглядела так, как она должна выглядит согласно требованиям п. </w:t>
      </w:r>
      <w:r>
        <w:rPr>
          <w:lang w:val="ru-RU"/>
        </w:rPr>
        <w:fldChar w:fldCharType="begin"/>
      </w:r>
      <w:r>
        <w:rPr>
          <w:lang w:val="ru-RU"/>
        </w:rPr>
        <w:instrText xml:space="preserve"> REF _Ref497322571 \r \h </w:instrText>
      </w:r>
      <w:r>
        <w:rPr>
          <w:lang w:val="ru-RU"/>
        </w:rPr>
      </w:r>
      <w:r>
        <w:rPr>
          <w:lang w:val="ru-RU"/>
        </w:rPr>
        <w:fldChar w:fldCharType="separate"/>
      </w:r>
      <w:r>
        <w:rPr>
          <w:lang w:val="ru-RU"/>
        </w:rPr>
        <w:t>14</w:t>
      </w:r>
      <w:r>
        <w:rPr>
          <w:lang w:val="ru-RU"/>
        </w:rPr>
        <w:fldChar w:fldCharType="end"/>
      </w:r>
      <w:r>
        <w:rPr>
          <w:lang w:val="ru-RU"/>
        </w:rPr>
        <w:t xml:space="preserve"> </w:t>
      </w:r>
      <w:r>
        <w:rPr>
          <w:lang w:val="ru-RU"/>
        </w:rPr>
        <w:fldChar w:fldCharType="begin"/>
      </w:r>
      <w:r>
        <w:rPr>
          <w:lang w:val="ru-RU"/>
        </w:rPr>
        <w:instrText xml:space="preserve"> REF _Ref497322571 \h </w:instrText>
      </w:r>
      <w:r>
        <w:rPr>
          <w:lang w:val="ru-RU"/>
        </w:rPr>
      </w:r>
      <w:r>
        <w:rPr>
          <w:lang w:val="ru-RU"/>
        </w:rPr>
        <w:fldChar w:fldCharType="separate"/>
      </w:r>
      <w:r>
        <w:rPr>
          <w:lang w:val="ru-RU"/>
        </w:rPr>
        <w:t>Вкладка «Комментарии»</w:t>
      </w:r>
      <w:r>
        <w:rPr>
          <w:lang w:val="ru-RU"/>
        </w:rPr>
        <w:fldChar w:fldCharType="end"/>
      </w:r>
      <w:r>
        <w:rPr>
          <w:lang w:val="ru-RU"/>
        </w:rPr>
        <w:t>.</w:t>
      </w:r>
    </w:p>
    <w:p w14:paraId="32AA8278" w14:textId="77777777" w:rsidR="002031E6" w:rsidRPr="009D3CC1" w:rsidRDefault="002031E6" w:rsidP="002031E6">
      <w:pPr>
        <w:rPr>
          <w:b/>
          <w:lang w:val="ru-RU"/>
        </w:rPr>
      </w:pPr>
      <w:r w:rsidRPr="009D3CC1">
        <w:rPr>
          <w:b/>
          <w:lang w:val="ru-RU"/>
        </w:rPr>
        <w:t>Режим просмотра</w:t>
      </w:r>
    </w:p>
    <w:p w14:paraId="525BFC1A" w14:textId="77777777" w:rsidR="002031E6" w:rsidRDefault="002031E6" w:rsidP="002031E6">
      <w:pPr>
        <w:rPr>
          <w:lang w:val="ru-RU"/>
        </w:rPr>
      </w:pPr>
      <w:r>
        <w:rPr>
          <w:lang w:val="ru-RU"/>
        </w:rPr>
        <w:t>В режиме просмотра вкладка «Комментарии» должна выглядеть, как показано на рисунке ниже.</w:t>
      </w:r>
    </w:p>
    <w:p w14:paraId="2DE3485D" w14:textId="77777777" w:rsidR="002031E6" w:rsidRDefault="002031E6" w:rsidP="002031E6">
      <w:pPr>
        <w:ind w:firstLine="0"/>
        <w:jc w:val="center"/>
        <w:rPr>
          <w:lang w:val="ru-RU"/>
        </w:rPr>
      </w:pPr>
      <w:r>
        <w:rPr>
          <w:noProof/>
          <w:lang w:val="ru-RU" w:eastAsia="ru-RU"/>
        </w:rPr>
        <w:lastRenderedPageBreak/>
        <w:drawing>
          <wp:inline distT="0" distB="0" distL="0" distR="0" wp14:anchorId="05F3EE9D" wp14:editId="7A15B381">
            <wp:extent cx="5943600" cy="4777740"/>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4777740"/>
                    </a:xfrm>
                    <a:prstGeom prst="rect">
                      <a:avLst/>
                    </a:prstGeom>
                  </pic:spPr>
                </pic:pic>
              </a:graphicData>
            </a:graphic>
          </wp:inline>
        </w:drawing>
      </w:r>
    </w:p>
    <w:p w14:paraId="035BE63D" w14:textId="7849448D" w:rsidR="002031E6" w:rsidRDefault="002031E6" w:rsidP="002031E6">
      <w:pPr>
        <w:pStyle w:val="af1"/>
        <w:rPr>
          <w:lang w:val="ru-RU"/>
        </w:rPr>
      </w:pPr>
      <w:r w:rsidRPr="007F11FA">
        <w:rPr>
          <w:lang w:val="ru-RU"/>
        </w:rPr>
        <w:t xml:space="preserve">Рисунок </w:t>
      </w:r>
      <w:r>
        <w:fldChar w:fldCharType="begin"/>
      </w:r>
      <w:r w:rsidRPr="007F11FA">
        <w:rPr>
          <w:lang w:val="ru-RU"/>
        </w:rPr>
        <w:instrText xml:space="preserve"> </w:instrText>
      </w:r>
      <w:r>
        <w:instrText>SEQ</w:instrText>
      </w:r>
      <w:r w:rsidRPr="007F11FA">
        <w:rPr>
          <w:lang w:val="ru-RU"/>
        </w:rPr>
        <w:instrText xml:space="preserve"> Рисунок \* </w:instrText>
      </w:r>
      <w:r>
        <w:instrText>ARABIC</w:instrText>
      </w:r>
      <w:r w:rsidRPr="007F11FA">
        <w:rPr>
          <w:lang w:val="ru-RU"/>
        </w:rPr>
        <w:instrText xml:space="preserve"> </w:instrText>
      </w:r>
      <w:r>
        <w:fldChar w:fldCharType="separate"/>
      </w:r>
      <w:r w:rsidR="00AF3268" w:rsidRPr="00DB574E">
        <w:rPr>
          <w:noProof/>
          <w:lang w:val="ru-RU"/>
        </w:rPr>
        <w:t>34</w:t>
      </w:r>
      <w:r>
        <w:fldChar w:fldCharType="end"/>
      </w:r>
      <w:r>
        <w:rPr>
          <w:lang w:val="ru-RU"/>
        </w:rPr>
        <w:t xml:space="preserve"> </w:t>
      </w:r>
      <w:commentRangeStart w:id="333"/>
      <w:r>
        <w:rPr>
          <w:lang w:val="ru-RU"/>
        </w:rPr>
        <w:t>Вкладка «Комментарии» в режиме просмотра</w:t>
      </w:r>
      <w:commentRangeEnd w:id="333"/>
      <w:r w:rsidR="00B50533">
        <w:rPr>
          <w:rStyle w:val="a9"/>
          <w:iCs w:val="0"/>
        </w:rPr>
        <w:commentReference w:id="333"/>
      </w:r>
      <w:r w:rsidR="0001321F">
        <w:rPr>
          <w:lang w:val="ru-RU"/>
        </w:rPr>
        <w:t xml:space="preserve"> для пользователя, у которого нет прав на добавление комментария</w:t>
      </w:r>
    </w:p>
    <w:p w14:paraId="779C6C74" w14:textId="77777777" w:rsidR="002031E6" w:rsidRDefault="002031E6" w:rsidP="002031E6">
      <w:pPr>
        <w:rPr>
          <w:lang w:val="ru-RU"/>
        </w:rPr>
      </w:pPr>
      <w:r>
        <w:rPr>
          <w:lang w:val="ru-RU"/>
        </w:rPr>
        <w:t>Согласно рисунку выше, вкладка Комментарии» в режиме просмотра должна отвечать следующим требованиям:</w:t>
      </w:r>
    </w:p>
    <w:p w14:paraId="46F9841E" w14:textId="77777777" w:rsidR="002031E6" w:rsidRPr="002C62FE" w:rsidRDefault="002031E6" w:rsidP="00F31D60">
      <w:pPr>
        <w:pStyle w:val="a4"/>
        <w:numPr>
          <w:ilvl w:val="0"/>
          <w:numId w:val="18"/>
        </w:numPr>
        <w:rPr>
          <w:highlight w:val="yellow"/>
          <w:lang w:val="ru-RU"/>
        </w:rPr>
      </w:pPr>
      <w:r w:rsidRPr="002C62FE">
        <w:rPr>
          <w:highlight w:val="yellow"/>
          <w:lang w:val="ru-RU"/>
        </w:rPr>
        <w:t xml:space="preserve">Макет на рисунке выше должен быть обновлен в соответствии с модернизацией вкладки, требования к которой должны быть описаны в п. </w:t>
      </w:r>
      <w:r w:rsidRPr="002C62FE">
        <w:rPr>
          <w:highlight w:val="yellow"/>
          <w:lang w:val="ru-RU"/>
        </w:rPr>
        <w:fldChar w:fldCharType="begin"/>
      </w:r>
      <w:r w:rsidRPr="002C62FE">
        <w:rPr>
          <w:highlight w:val="yellow"/>
          <w:lang w:val="ru-RU"/>
        </w:rPr>
        <w:instrText xml:space="preserve"> REF _Ref497322571 \r \h </w:instrText>
      </w:r>
      <w:r>
        <w:rPr>
          <w:highlight w:val="yellow"/>
          <w:lang w:val="ru-RU"/>
        </w:rPr>
        <w:instrText xml:space="preserve"> \* MERGEFORMAT </w:instrText>
      </w:r>
      <w:r w:rsidRPr="002C62FE">
        <w:rPr>
          <w:highlight w:val="yellow"/>
          <w:lang w:val="ru-RU"/>
        </w:rPr>
      </w:r>
      <w:r w:rsidRPr="002C62FE">
        <w:rPr>
          <w:highlight w:val="yellow"/>
          <w:lang w:val="ru-RU"/>
        </w:rPr>
        <w:fldChar w:fldCharType="separate"/>
      </w:r>
      <w:r w:rsidRPr="002C62FE">
        <w:rPr>
          <w:highlight w:val="yellow"/>
          <w:lang w:val="ru-RU"/>
        </w:rPr>
        <w:t>14</w:t>
      </w:r>
      <w:r w:rsidRPr="002C62FE">
        <w:rPr>
          <w:highlight w:val="yellow"/>
          <w:lang w:val="ru-RU"/>
        </w:rPr>
        <w:fldChar w:fldCharType="end"/>
      </w:r>
      <w:r w:rsidRPr="002C62FE">
        <w:rPr>
          <w:highlight w:val="yellow"/>
          <w:lang w:val="ru-RU"/>
        </w:rPr>
        <w:t xml:space="preserve"> </w:t>
      </w:r>
      <w:r w:rsidRPr="002C62FE">
        <w:rPr>
          <w:highlight w:val="yellow"/>
          <w:lang w:val="ru-RU"/>
        </w:rPr>
        <w:fldChar w:fldCharType="begin"/>
      </w:r>
      <w:r w:rsidRPr="002C62FE">
        <w:rPr>
          <w:highlight w:val="yellow"/>
          <w:lang w:val="ru-RU"/>
        </w:rPr>
        <w:instrText xml:space="preserve"> REF _Ref497322571 \h </w:instrText>
      </w:r>
      <w:r>
        <w:rPr>
          <w:highlight w:val="yellow"/>
          <w:lang w:val="ru-RU"/>
        </w:rPr>
        <w:instrText xml:space="preserve"> \* MERGEFORMAT </w:instrText>
      </w:r>
      <w:r w:rsidRPr="002C62FE">
        <w:rPr>
          <w:highlight w:val="yellow"/>
          <w:lang w:val="ru-RU"/>
        </w:rPr>
      </w:r>
      <w:r w:rsidRPr="002C62FE">
        <w:rPr>
          <w:highlight w:val="yellow"/>
          <w:lang w:val="ru-RU"/>
        </w:rPr>
        <w:fldChar w:fldCharType="separate"/>
      </w:r>
      <w:r w:rsidRPr="002C62FE">
        <w:rPr>
          <w:highlight w:val="yellow"/>
          <w:lang w:val="ru-RU"/>
        </w:rPr>
        <w:t>Вкладка «Комментарии»</w:t>
      </w:r>
      <w:r w:rsidRPr="002C62FE">
        <w:rPr>
          <w:highlight w:val="yellow"/>
          <w:lang w:val="ru-RU"/>
        </w:rPr>
        <w:fldChar w:fldCharType="end"/>
      </w:r>
      <w:r w:rsidRPr="002C62FE">
        <w:rPr>
          <w:highlight w:val="yellow"/>
          <w:lang w:val="ru-RU"/>
        </w:rPr>
        <w:t>.</w:t>
      </w:r>
    </w:p>
    <w:p w14:paraId="6D4E54FA" w14:textId="6ACA4AF3" w:rsidR="002031E6" w:rsidRPr="002C62FE" w:rsidRDefault="0001321F" w:rsidP="00F31D60">
      <w:pPr>
        <w:pStyle w:val="a4"/>
        <w:numPr>
          <w:ilvl w:val="0"/>
          <w:numId w:val="18"/>
        </w:numPr>
        <w:rPr>
          <w:lang w:val="ru-RU"/>
        </w:rPr>
      </w:pPr>
      <w:r>
        <w:rPr>
          <w:lang w:val="ru-RU"/>
        </w:rPr>
        <w:lastRenderedPageBreak/>
        <w:t>Е</w:t>
      </w:r>
      <w:commentRangeStart w:id="334"/>
      <w:commentRangeStart w:id="335"/>
      <w:commentRangeStart w:id="336"/>
      <w:r w:rsidR="002031E6">
        <w:rPr>
          <w:lang w:val="ru-RU"/>
        </w:rPr>
        <w:t>сли у пользователя имеются пра</w:t>
      </w:r>
      <w:r>
        <w:rPr>
          <w:lang w:val="ru-RU"/>
        </w:rPr>
        <w:t xml:space="preserve">ва на добавление комментария </w:t>
      </w:r>
      <w:r w:rsidR="002031E6">
        <w:rPr>
          <w:lang w:val="ru-RU"/>
        </w:rPr>
        <w:t>должны отображаться поле и кнопка дл</w:t>
      </w:r>
      <w:r>
        <w:rPr>
          <w:lang w:val="ru-RU"/>
        </w:rPr>
        <w:t>я добавления комментария, иначе нет. (</w:t>
      </w:r>
      <w:r w:rsidR="002031E6">
        <w:rPr>
          <w:lang w:val="ru-RU"/>
        </w:rPr>
        <w:t>если у пользователя имеются права ответить на комментарий, ссылка «Ответить»  должна отображаться</w:t>
      </w:r>
      <w:r>
        <w:rPr>
          <w:lang w:val="ru-RU"/>
        </w:rPr>
        <w:t>, иначе нет</w:t>
      </w:r>
      <w:r w:rsidR="002031E6">
        <w:rPr>
          <w:lang w:val="ru-RU"/>
        </w:rPr>
        <w:t>)</w:t>
      </w:r>
      <w:r>
        <w:rPr>
          <w:lang w:val="ru-RU"/>
        </w:rPr>
        <w:t>.</w:t>
      </w:r>
    </w:p>
    <w:p w14:paraId="711EF21A" w14:textId="13727A69" w:rsidR="002031E6" w:rsidRDefault="0001321F" w:rsidP="00F31D60">
      <w:pPr>
        <w:pStyle w:val="a4"/>
        <w:numPr>
          <w:ilvl w:val="0"/>
          <w:numId w:val="18"/>
        </w:numPr>
        <w:rPr>
          <w:lang w:val="ru-RU"/>
        </w:rPr>
      </w:pPr>
      <w:r>
        <w:rPr>
          <w:lang w:val="ru-RU"/>
        </w:rPr>
        <w:t>Если</w:t>
      </w:r>
      <w:r w:rsidR="002031E6">
        <w:rPr>
          <w:lang w:val="ru-RU"/>
        </w:rPr>
        <w:t xml:space="preserve"> у пользователя имеются пр</w:t>
      </w:r>
      <w:r>
        <w:rPr>
          <w:lang w:val="ru-RU"/>
        </w:rPr>
        <w:t xml:space="preserve">ава на удаление комментария, </w:t>
      </w:r>
      <w:r w:rsidR="002031E6">
        <w:rPr>
          <w:lang w:val="ru-RU"/>
        </w:rPr>
        <w:t>должна быть кнопка для удаления комментария.</w:t>
      </w:r>
      <w:commentRangeEnd w:id="334"/>
      <w:r w:rsidR="002031E6">
        <w:rPr>
          <w:rStyle w:val="a9"/>
        </w:rPr>
        <w:commentReference w:id="334"/>
      </w:r>
      <w:commentRangeEnd w:id="335"/>
      <w:r w:rsidR="000F6A8F">
        <w:rPr>
          <w:rStyle w:val="a9"/>
        </w:rPr>
        <w:commentReference w:id="335"/>
      </w:r>
      <w:commentRangeEnd w:id="336"/>
      <w:r w:rsidR="00CF6153">
        <w:rPr>
          <w:rStyle w:val="a9"/>
        </w:rPr>
        <w:commentReference w:id="336"/>
      </w:r>
    </w:p>
    <w:p w14:paraId="28CD15E3" w14:textId="77777777" w:rsidR="002031E6" w:rsidRPr="002031E6" w:rsidRDefault="002031E6" w:rsidP="002031E6">
      <w:pPr>
        <w:rPr>
          <w:lang w:val="ru-RU"/>
        </w:rPr>
      </w:pPr>
    </w:p>
    <w:sectPr w:rsidR="002031E6" w:rsidRPr="002031E6" w:rsidSect="004D576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Люция Е. Айтуова" w:date="2017-10-18T17:38:00Z" w:initials="ЛЕА">
    <w:p w14:paraId="6D69F2DB" w14:textId="77777777" w:rsidR="00AC2205" w:rsidRDefault="00AC2205" w:rsidP="0062678A">
      <w:pPr>
        <w:pStyle w:val="aa"/>
        <w:rPr>
          <w:lang w:val="ru-RU"/>
        </w:rPr>
      </w:pPr>
      <w:r>
        <w:rPr>
          <w:rStyle w:val="a9"/>
        </w:rPr>
        <w:annotationRef/>
      </w:r>
      <w:r>
        <w:rPr>
          <w:lang w:val="ru-RU"/>
        </w:rPr>
        <w:t>Учесть в дизайне</w:t>
      </w:r>
    </w:p>
    <w:p w14:paraId="1496A01E" w14:textId="77777777" w:rsidR="00AC2205" w:rsidRDefault="00AC2205" w:rsidP="0062678A">
      <w:pPr>
        <w:pStyle w:val="aa"/>
        <w:rPr>
          <w:lang w:val="ru-RU"/>
        </w:rPr>
      </w:pPr>
      <w:r>
        <w:rPr>
          <w:lang w:val="ru-RU"/>
        </w:rPr>
        <w:t>Также учесть в дизайне следующее:</w:t>
      </w:r>
    </w:p>
    <w:p w14:paraId="71894961" w14:textId="77777777" w:rsidR="00AC2205" w:rsidRDefault="00AC2205" w:rsidP="0062678A">
      <w:pPr>
        <w:pStyle w:val="aa"/>
        <w:rPr>
          <w:lang w:val="ru-RU"/>
        </w:rPr>
      </w:pPr>
    </w:p>
    <w:p w14:paraId="3AD10E11" w14:textId="77777777" w:rsidR="00AC2205" w:rsidRDefault="00AC2205" w:rsidP="0062678A">
      <w:pPr>
        <w:pStyle w:val="aa"/>
        <w:rPr>
          <w:lang w:val="ru-RU"/>
        </w:rPr>
      </w:pPr>
    </w:p>
    <w:p w14:paraId="01157786" w14:textId="77777777" w:rsidR="00AC2205" w:rsidRPr="00150053" w:rsidRDefault="00AC2205" w:rsidP="0062678A">
      <w:pPr>
        <w:pStyle w:val="aa"/>
        <w:rPr>
          <w:lang w:val="ru-RU"/>
        </w:rPr>
      </w:pPr>
      <w:r w:rsidRPr="00150053">
        <w:rPr>
          <w:lang w:val="ru-RU"/>
        </w:rPr>
        <w:t>Должны быть перечислены поддерживаемые браузеры.</w:t>
      </w:r>
    </w:p>
    <w:p w14:paraId="2F96FEE3" w14:textId="77777777" w:rsidR="00AC2205" w:rsidRPr="00150053" w:rsidRDefault="00AC2205" w:rsidP="0062678A">
      <w:pPr>
        <w:pStyle w:val="aa"/>
        <w:rPr>
          <w:lang w:val="ru-RU"/>
        </w:rPr>
      </w:pPr>
      <w:r w:rsidRPr="00150053">
        <w:rPr>
          <w:lang w:val="ru-RU"/>
        </w:rPr>
        <w:t>Должно быть пояснение, что такое масштабирование.</w:t>
      </w:r>
    </w:p>
    <w:p w14:paraId="4EBD0E93" w14:textId="77777777" w:rsidR="00AC2205" w:rsidRPr="00150053" w:rsidRDefault="00AC2205" w:rsidP="0062678A">
      <w:pPr>
        <w:pStyle w:val="aa"/>
        <w:rPr>
          <w:lang w:val="ru-RU"/>
        </w:rPr>
      </w:pPr>
      <w:r w:rsidRPr="00150053">
        <w:rPr>
          <w:lang w:val="ru-RU"/>
        </w:rPr>
        <w:t>Границы масштабирования.</w:t>
      </w:r>
    </w:p>
    <w:p w14:paraId="45E50704" w14:textId="77777777" w:rsidR="00AC2205" w:rsidRPr="00150053" w:rsidRDefault="00AC2205" w:rsidP="0062678A">
      <w:pPr>
        <w:pStyle w:val="aa"/>
        <w:rPr>
          <w:lang w:val="ru-RU"/>
        </w:rPr>
      </w:pPr>
    </w:p>
    <w:p w14:paraId="7E4AEBEE" w14:textId="77777777" w:rsidR="00AC2205" w:rsidRPr="00150053" w:rsidRDefault="00AC2205" w:rsidP="0062678A">
      <w:pPr>
        <w:pStyle w:val="aa"/>
        <w:rPr>
          <w:lang w:val="ru-RU"/>
        </w:rPr>
      </w:pPr>
      <w:r w:rsidRPr="00150053">
        <w:rPr>
          <w:lang w:val="ru-RU"/>
        </w:rPr>
        <w:t>В требованиях к карточке дополнительно необходимо прописать требование, что страница редактирования карточки должна поддерживать масштабирование.</w:t>
      </w:r>
    </w:p>
    <w:p w14:paraId="1B4A149B" w14:textId="77777777" w:rsidR="00AC2205" w:rsidRPr="00150053" w:rsidRDefault="00AC2205" w:rsidP="0062678A">
      <w:pPr>
        <w:pStyle w:val="aa"/>
        <w:rPr>
          <w:lang w:val="ru-RU"/>
        </w:rPr>
      </w:pPr>
    </w:p>
    <w:p w14:paraId="04053DA1" w14:textId="77777777" w:rsidR="00AC2205" w:rsidRPr="00150053" w:rsidRDefault="00AC2205" w:rsidP="0062678A">
      <w:pPr>
        <w:pStyle w:val="aa"/>
        <w:rPr>
          <w:lang w:val="ru-RU"/>
        </w:rPr>
      </w:pPr>
    </w:p>
    <w:p w14:paraId="5819E942" w14:textId="77777777" w:rsidR="00AC2205" w:rsidRPr="009E4274" w:rsidRDefault="00AC2205" w:rsidP="0062678A">
      <w:pPr>
        <w:pStyle w:val="aa"/>
        <w:rPr>
          <w:lang w:val="ru-RU"/>
        </w:rPr>
      </w:pPr>
      <w:r w:rsidRPr="00150053">
        <w:rPr>
          <w:lang w:val="ru-RU"/>
        </w:rPr>
        <w:t>Люция, прошу добавить в требование к верстке карточки документа, чтобы компоненты расположенные на форме, при любом масштабе, должны отображаться корректно.</w:t>
      </w:r>
    </w:p>
  </w:comment>
  <w:comment w:id="2" w:author="Люция Е. Айтуова" w:date="2017-10-27T17:22:00Z" w:initials="ЛЕА">
    <w:p w14:paraId="75166369" w14:textId="77777777" w:rsidR="00AC2205" w:rsidRDefault="00AC2205" w:rsidP="0062678A">
      <w:pPr>
        <w:pStyle w:val="aa"/>
        <w:rPr>
          <w:lang w:val="ru-RU"/>
        </w:rPr>
      </w:pPr>
      <w:r>
        <w:rPr>
          <w:rStyle w:val="a9"/>
        </w:rPr>
        <w:annotationRef/>
      </w:r>
      <w:r>
        <w:rPr>
          <w:lang w:val="ru-RU"/>
        </w:rPr>
        <w:t>Также необходимо учесть в дизайне:</w:t>
      </w:r>
    </w:p>
    <w:p w14:paraId="76F0BC8F" w14:textId="77777777" w:rsidR="00AC2205" w:rsidRPr="006D08FC" w:rsidRDefault="00AC2205" w:rsidP="0062678A">
      <w:pPr>
        <w:pStyle w:val="aa"/>
        <w:rPr>
          <w:lang w:val="ru-RU"/>
        </w:rPr>
      </w:pPr>
      <w:r w:rsidRPr="006D08FC">
        <w:rPr>
          <w:noProof/>
          <w:lang w:val="ru-RU" w:eastAsia="ru-RU"/>
        </w:rPr>
        <w:drawing>
          <wp:inline distT="0" distB="0" distL="0" distR="0" wp14:anchorId="2A85C1C5" wp14:editId="68675A03">
            <wp:extent cx="2949392" cy="1612437"/>
            <wp:effectExtent l="0" t="0" r="3810" b="6985"/>
            <wp:docPr id="308" name="Рисунок 308" descr="C:\Users\lyutsiya.aituova\AppData\Roaming\Skype\uisuun\media_messaging\media_cache_v3\^B9DEBB60E166D9FB67EB5C1A2B9BE0D9115D6BBA88630D83C5^pimgpsh_fullsize_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yutsiya.aituova\AppData\Roaming\Skype\uisuun\media_messaging\media_cache_v3\^B9DEBB60E166D9FB67EB5C1A2B9BE0D9115D6BBA88630D83C5^pimgpsh_fullsize_distr.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53871" cy="1614886"/>
                    </a:xfrm>
                    <a:prstGeom prst="rect">
                      <a:avLst/>
                    </a:prstGeom>
                    <a:noFill/>
                    <a:ln>
                      <a:noFill/>
                    </a:ln>
                  </pic:spPr>
                </pic:pic>
              </a:graphicData>
            </a:graphic>
          </wp:inline>
        </w:drawing>
      </w:r>
      <w:r>
        <w:rPr>
          <w:lang w:val="ru-RU"/>
        </w:rPr>
        <w:t xml:space="preserve"> </w:t>
      </w:r>
    </w:p>
  </w:comment>
  <w:comment w:id="9" w:author="Юрий С. Филин" w:date="2017-10-18T09:05:00Z" w:initials="ЮСФ">
    <w:p w14:paraId="0C7EBF40" w14:textId="77777777" w:rsidR="00AC2205" w:rsidRPr="00255D14" w:rsidRDefault="00AC2205" w:rsidP="0062678A">
      <w:pPr>
        <w:pStyle w:val="aa"/>
        <w:rPr>
          <w:lang w:val="ru-RU"/>
        </w:rPr>
      </w:pPr>
      <w:r>
        <w:rPr>
          <w:rStyle w:val="a9"/>
        </w:rPr>
        <w:annotationRef/>
      </w:r>
      <w:r>
        <w:rPr>
          <w:rStyle w:val="a9"/>
          <w:lang w:val="ru-RU"/>
        </w:rPr>
        <w:t>У нас режим чтения или просмотра. Давайте использовать одну терминологию</w:t>
      </w:r>
    </w:p>
  </w:comment>
  <w:comment w:id="10" w:author="Люция Е. Айтуова" w:date="2017-10-18T14:24:00Z" w:initials="ЛЕА">
    <w:p w14:paraId="757BB31E" w14:textId="77777777" w:rsidR="00AC2205" w:rsidRPr="00967885" w:rsidRDefault="00AC2205" w:rsidP="0062678A">
      <w:pPr>
        <w:pStyle w:val="aa"/>
        <w:rPr>
          <w:lang w:val="ru-RU"/>
        </w:rPr>
      </w:pPr>
      <w:r>
        <w:rPr>
          <w:rStyle w:val="a9"/>
        </w:rPr>
        <w:annotationRef/>
      </w:r>
      <w:r>
        <w:rPr>
          <w:lang w:val="ru-RU"/>
        </w:rPr>
        <w:t>Режим просмотра.</w:t>
      </w:r>
    </w:p>
  </w:comment>
  <w:comment w:id="11" w:author="Юрий С. Филин" w:date="2017-10-18T09:06:00Z" w:initials="ЮСФ">
    <w:p w14:paraId="259380EF" w14:textId="77777777" w:rsidR="00AC2205" w:rsidRPr="00255D14" w:rsidRDefault="00AC2205" w:rsidP="0062678A">
      <w:pPr>
        <w:pStyle w:val="aa"/>
        <w:rPr>
          <w:lang w:val="ru-RU"/>
        </w:rPr>
      </w:pPr>
      <w:r>
        <w:rPr>
          <w:rStyle w:val="a9"/>
        </w:rPr>
        <w:annotationRef/>
      </w:r>
      <w:r>
        <w:rPr>
          <w:lang w:val="ru-RU"/>
        </w:rPr>
        <w:t>Это не совсем так, так как отображаемое значение это и есть наименование кнопки, а не группы</w:t>
      </w:r>
    </w:p>
  </w:comment>
  <w:comment w:id="12" w:author="Люция Е. Айтуова" w:date="2017-10-18T14:25:00Z" w:initials="ЛЕА">
    <w:p w14:paraId="26C60E31" w14:textId="77777777" w:rsidR="00AC2205" w:rsidRPr="00967885" w:rsidRDefault="00AC2205" w:rsidP="0062678A">
      <w:pPr>
        <w:pStyle w:val="aa"/>
        <w:rPr>
          <w:lang w:val="ru-RU"/>
        </w:rPr>
      </w:pPr>
      <w:r>
        <w:rPr>
          <w:rStyle w:val="a9"/>
        </w:rPr>
        <w:annotationRef/>
      </w:r>
      <w:r>
        <w:rPr>
          <w:lang w:val="ru-RU"/>
        </w:rPr>
        <w:t>Юра, я не знаю, это не было выделено голубым, а, следовательно, было согласовано вами ранее. Я ничего после от себя не добавляла.</w:t>
      </w:r>
    </w:p>
  </w:comment>
  <w:comment w:id="13" w:author="Николай П. Кочубашев" w:date="2017-10-31T11:58:00Z" w:initials="НПК">
    <w:p w14:paraId="171B3E94" w14:textId="77777777" w:rsidR="00AC2205" w:rsidRPr="00283274" w:rsidRDefault="00AC2205" w:rsidP="0062678A">
      <w:pPr>
        <w:pStyle w:val="aa"/>
        <w:rPr>
          <w:lang w:val="ru-RU"/>
        </w:rPr>
      </w:pPr>
      <w:r>
        <w:rPr>
          <w:rStyle w:val="a9"/>
        </w:rPr>
        <w:annotationRef/>
      </w:r>
      <w:r>
        <w:rPr>
          <w:lang w:val="ru-RU"/>
        </w:rPr>
        <w:t>В всплывающей подсказке нужно заменить на «Изменение реквизитов документа».</w:t>
      </w:r>
    </w:p>
  </w:comment>
  <w:comment w:id="16" w:author="Люция Е. Айтуова" w:date="2017-10-12T14:00:00Z" w:initials="ЛЕА">
    <w:p w14:paraId="0B3C5FE7" w14:textId="77777777" w:rsidR="00AC2205" w:rsidRDefault="00AC2205" w:rsidP="0062678A">
      <w:pPr>
        <w:pStyle w:val="aa"/>
        <w:rPr>
          <w:lang w:val="ru-RU"/>
        </w:rPr>
      </w:pPr>
      <w:r>
        <w:rPr>
          <w:rStyle w:val="a9"/>
        </w:rPr>
        <w:annotationRef/>
      </w:r>
      <w:r>
        <w:rPr>
          <w:lang w:val="ru-RU"/>
        </w:rPr>
        <w:t xml:space="preserve">Николай, Юра, может пусть под лентой выводится подсказка? </w:t>
      </w:r>
    </w:p>
    <w:p w14:paraId="2637D3DF" w14:textId="77777777" w:rsidR="00AC2205" w:rsidRDefault="00AC2205" w:rsidP="0062678A">
      <w:pPr>
        <w:pStyle w:val="aa"/>
        <w:rPr>
          <w:lang w:val="ru-RU"/>
        </w:rPr>
      </w:pPr>
      <w:r>
        <w:rPr>
          <w:lang w:val="ru-RU"/>
        </w:rPr>
        <w:t>Вот как в Элме:</w:t>
      </w:r>
    </w:p>
    <w:p w14:paraId="46C7D945" w14:textId="77777777" w:rsidR="00AC2205" w:rsidRDefault="00AC2205" w:rsidP="0062678A">
      <w:pPr>
        <w:pStyle w:val="aa"/>
        <w:rPr>
          <w:lang w:val="ru-RU"/>
        </w:rPr>
      </w:pPr>
      <w:r>
        <w:rPr>
          <w:noProof/>
          <w:lang w:val="ru-RU" w:eastAsia="ru-RU"/>
        </w:rPr>
        <w:drawing>
          <wp:inline distT="0" distB="0" distL="0" distR="0" wp14:anchorId="5FF50ED0" wp14:editId="574626B7">
            <wp:extent cx="1773632" cy="605399"/>
            <wp:effectExtent l="0" t="0" r="0" b="4445"/>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1796443" cy="613185"/>
                    </a:xfrm>
                    <a:prstGeom prst="rect">
                      <a:avLst/>
                    </a:prstGeom>
                  </pic:spPr>
                </pic:pic>
              </a:graphicData>
            </a:graphic>
          </wp:inline>
        </w:drawing>
      </w:r>
    </w:p>
    <w:p w14:paraId="7BE6FBF0" w14:textId="77777777" w:rsidR="00AC2205" w:rsidRDefault="00AC2205" w:rsidP="0062678A">
      <w:pPr>
        <w:pStyle w:val="aa"/>
        <w:rPr>
          <w:lang w:val="ru-RU"/>
        </w:rPr>
      </w:pPr>
      <w:r>
        <w:rPr>
          <w:noProof/>
          <w:lang w:val="ru-RU" w:eastAsia="ru-RU"/>
        </w:rPr>
        <w:drawing>
          <wp:inline distT="0" distB="0" distL="0" distR="0" wp14:anchorId="39481C90" wp14:editId="1E7C913D">
            <wp:extent cx="2305050" cy="849788"/>
            <wp:effectExtent l="0" t="0" r="0" b="762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2323987" cy="856769"/>
                    </a:xfrm>
                    <a:prstGeom prst="rect">
                      <a:avLst/>
                    </a:prstGeom>
                  </pic:spPr>
                </pic:pic>
              </a:graphicData>
            </a:graphic>
          </wp:inline>
        </w:drawing>
      </w:r>
    </w:p>
    <w:p w14:paraId="675C1827" w14:textId="77777777" w:rsidR="00AC2205" w:rsidRDefault="00AC2205" w:rsidP="0062678A">
      <w:pPr>
        <w:pStyle w:val="aa"/>
        <w:rPr>
          <w:lang w:val="ru-RU"/>
        </w:rPr>
      </w:pPr>
    </w:p>
    <w:p w14:paraId="531774A5" w14:textId="77777777" w:rsidR="00AC2205" w:rsidRDefault="00AC2205" w:rsidP="0062678A">
      <w:pPr>
        <w:pStyle w:val="aa"/>
        <w:rPr>
          <w:lang w:val="ru-RU"/>
        </w:rPr>
      </w:pPr>
    </w:p>
    <w:p w14:paraId="45E2CE09" w14:textId="77777777" w:rsidR="00AC2205" w:rsidRDefault="00AC2205" w:rsidP="0062678A">
      <w:pPr>
        <w:pStyle w:val="aa"/>
        <w:rPr>
          <w:lang w:val="ru-RU"/>
        </w:rPr>
      </w:pPr>
      <w:r>
        <w:rPr>
          <w:lang w:val="ru-RU"/>
        </w:rPr>
        <w:t>А вот как в Шарике:</w:t>
      </w:r>
    </w:p>
    <w:p w14:paraId="2906FEEC" w14:textId="77777777" w:rsidR="00AC2205" w:rsidRDefault="00AC2205" w:rsidP="0062678A">
      <w:pPr>
        <w:pStyle w:val="aa"/>
        <w:rPr>
          <w:lang w:val="ru-RU"/>
        </w:rPr>
      </w:pPr>
      <w:r>
        <w:rPr>
          <w:noProof/>
          <w:lang w:val="ru-RU" w:eastAsia="ru-RU"/>
        </w:rPr>
        <w:drawing>
          <wp:inline distT="0" distB="0" distL="0" distR="0" wp14:anchorId="2BDC8B3B" wp14:editId="46D62782">
            <wp:extent cx="2100553" cy="1405052"/>
            <wp:effectExtent l="0" t="0" r="0" b="508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106282" cy="1408884"/>
                    </a:xfrm>
                    <a:prstGeom prst="rect">
                      <a:avLst/>
                    </a:prstGeom>
                  </pic:spPr>
                </pic:pic>
              </a:graphicData>
            </a:graphic>
          </wp:inline>
        </w:drawing>
      </w:r>
    </w:p>
    <w:p w14:paraId="0C6E5A6F" w14:textId="77777777" w:rsidR="00AC2205" w:rsidRPr="00C53E7E" w:rsidRDefault="00AC2205" w:rsidP="0062678A">
      <w:pPr>
        <w:pStyle w:val="aa"/>
        <w:rPr>
          <w:lang w:val="ru-RU"/>
        </w:rPr>
      </w:pPr>
      <w:r>
        <w:rPr>
          <w:noProof/>
          <w:lang w:val="ru-RU" w:eastAsia="ru-RU"/>
        </w:rPr>
        <w:drawing>
          <wp:inline distT="0" distB="0" distL="0" distR="0" wp14:anchorId="20B66E3C" wp14:editId="11AFBCA1">
            <wp:extent cx="2234316" cy="2054709"/>
            <wp:effectExtent l="0" t="0" r="0" b="3175"/>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43215" cy="2062893"/>
                    </a:xfrm>
                    <a:prstGeom prst="rect">
                      <a:avLst/>
                    </a:prstGeom>
                  </pic:spPr>
                </pic:pic>
              </a:graphicData>
            </a:graphic>
          </wp:inline>
        </w:drawing>
      </w:r>
    </w:p>
  </w:comment>
  <w:comment w:id="14" w:author="Николай П. Кочубашев" w:date="2017-10-18T01:05:00Z" w:initials="НПК">
    <w:p w14:paraId="00901EBB" w14:textId="77777777" w:rsidR="00AC2205" w:rsidRPr="00E02D69" w:rsidRDefault="00AC2205" w:rsidP="0062678A">
      <w:pPr>
        <w:pStyle w:val="aa"/>
        <w:rPr>
          <w:lang w:val="ru-RU"/>
        </w:rPr>
      </w:pPr>
      <w:r>
        <w:rPr>
          <w:rStyle w:val="a9"/>
        </w:rPr>
        <w:annotationRef/>
      </w:r>
      <w:r>
        <w:rPr>
          <w:lang w:val="ru-RU"/>
        </w:rPr>
        <w:t>Да, давай под лентой. В шарике мне нравится крупный шрифт.</w:t>
      </w:r>
    </w:p>
  </w:comment>
  <w:comment w:id="15" w:author="Юрий С. Филин" w:date="2017-10-18T09:08:00Z" w:initials="ЮСФ">
    <w:p w14:paraId="33F7AD92" w14:textId="77777777" w:rsidR="00AC2205" w:rsidRPr="00255D14" w:rsidRDefault="00AC2205" w:rsidP="0062678A">
      <w:pPr>
        <w:pStyle w:val="aa"/>
        <w:rPr>
          <w:lang w:val="ru-RU"/>
        </w:rPr>
      </w:pPr>
      <w:r>
        <w:rPr>
          <w:rStyle w:val="a9"/>
        </w:rPr>
        <w:annotationRef/>
      </w:r>
      <w:r>
        <w:rPr>
          <w:lang w:val="ru-RU"/>
        </w:rPr>
        <w:t>Я за вариант как в шарике, но понятие под лентой меня смущает, тут больше, что подсказка всплывает снизу кнопки, при этом не перекрывает ленту, см подсказку в выпадающих кнопках</w:t>
      </w:r>
    </w:p>
  </w:comment>
  <w:comment w:id="20" w:author="Юрий С. Филин" w:date="2017-10-18T09:11:00Z" w:initials="ЮСФ">
    <w:p w14:paraId="3FCA9860" w14:textId="77777777" w:rsidR="00AC2205" w:rsidRPr="00255D14" w:rsidRDefault="00AC2205" w:rsidP="0062678A">
      <w:pPr>
        <w:pStyle w:val="aa"/>
        <w:rPr>
          <w:lang w:val="ru-RU"/>
        </w:rPr>
      </w:pPr>
      <w:r>
        <w:rPr>
          <w:rStyle w:val="a9"/>
        </w:rPr>
        <w:annotationRef/>
      </w:r>
      <w:r>
        <w:rPr>
          <w:lang w:val="ru-RU"/>
        </w:rPr>
        <w:t>Выделение кнопки работает только на клик, никогда не встречал такого поведения.</w:t>
      </w:r>
    </w:p>
  </w:comment>
  <w:comment w:id="21" w:author="Люция Е. Айтуова" w:date="2017-10-18T14:43:00Z" w:initials="ЛЕА">
    <w:p w14:paraId="5A447427" w14:textId="77777777" w:rsidR="00AC2205" w:rsidRPr="00287248" w:rsidRDefault="00AC2205" w:rsidP="0062678A">
      <w:pPr>
        <w:pStyle w:val="aa"/>
        <w:rPr>
          <w:lang w:val="ru-RU"/>
        </w:rPr>
      </w:pPr>
      <w:r>
        <w:rPr>
          <w:rStyle w:val="a9"/>
        </w:rPr>
        <w:annotationRef/>
      </w:r>
      <w:r>
        <w:rPr>
          <w:lang w:val="ru-RU"/>
        </w:rPr>
        <w:t>Я в шарике посмотрела.</w:t>
      </w:r>
    </w:p>
  </w:comment>
  <w:comment w:id="22" w:author="Люция Е. Айтуова" w:date="2017-10-18T14:49:00Z" w:initials="ЛЕА">
    <w:p w14:paraId="0F28D317" w14:textId="77777777" w:rsidR="00AC2205" w:rsidRPr="00CF2284" w:rsidRDefault="00AC2205" w:rsidP="0062678A">
      <w:pPr>
        <w:pStyle w:val="aa"/>
        <w:rPr>
          <w:lang w:val="ru-RU"/>
        </w:rPr>
      </w:pPr>
      <w:r>
        <w:rPr>
          <w:rStyle w:val="a9"/>
        </w:rPr>
        <w:annotationRef/>
      </w:r>
      <w:r>
        <w:rPr>
          <w:lang w:val="ru-RU"/>
        </w:rPr>
        <w:t>Если скажете, удалю.</w:t>
      </w:r>
    </w:p>
  </w:comment>
  <w:comment w:id="23" w:author="Юрий С. Филин" w:date="2017-10-31T08:52:00Z" w:initials="ЮСФ">
    <w:p w14:paraId="2C36C172" w14:textId="77777777" w:rsidR="00AC2205" w:rsidRPr="0037222F" w:rsidRDefault="00AC2205" w:rsidP="0062678A">
      <w:pPr>
        <w:pStyle w:val="aa"/>
        <w:ind w:firstLine="0"/>
        <w:rPr>
          <w:lang w:val="ru-RU"/>
        </w:rPr>
      </w:pPr>
      <w:r>
        <w:rPr>
          <w:rStyle w:val="a9"/>
        </w:rPr>
        <w:annotationRef/>
      </w:r>
      <w:r>
        <w:rPr>
          <w:lang w:val="ru-RU"/>
        </w:rPr>
        <w:t>Люция, давай это уберем</w:t>
      </w:r>
    </w:p>
  </w:comment>
  <w:comment w:id="24" w:author="Николай П. Кочубашев" w:date="2017-10-31T12:25:00Z" w:initials="НПК">
    <w:p w14:paraId="4BA7ECB5" w14:textId="77777777" w:rsidR="00AC2205" w:rsidRPr="00B60E25" w:rsidRDefault="00AC2205" w:rsidP="0062678A">
      <w:pPr>
        <w:pStyle w:val="aa"/>
        <w:rPr>
          <w:lang w:val="ru-RU"/>
        </w:rPr>
      </w:pPr>
      <w:r>
        <w:rPr>
          <w:rStyle w:val="a9"/>
        </w:rPr>
        <w:annotationRef/>
      </w:r>
      <w:r>
        <w:rPr>
          <w:lang w:val="ru-RU"/>
        </w:rPr>
        <w:t>Юра, выделение кнопки работает на вхождение курсора в область кнопки. Если в шарике работает, описанное Люцией, то предлагаю оставить реализацию этого требования на усмотрение Люции.</w:t>
      </w:r>
    </w:p>
  </w:comment>
  <w:comment w:id="25" w:author="Люция Е. Айтуова" w:date="2017-10-31T15:53:00Z" w:initials="ЛЕА">
    <w:p w14:paraId="0430C1BC" w14:textId="77777777" w:rsidR="00AC2205" w:rsidRPr="002708B1" w:rsidRDefault="00AC2205" w:rsidP="0062678A">
      <w:pPr>
        <w:pStyle w:val="aa"/>
        <w:rPr>
          <w:lang w:val="ru-RU"/>
        </w:rPr>
      </w:pPr>
      <w:r>
        <w:rPr>
          <w:rStyle w:val="a9"/>
        </w:rPr>
        <w:annotationRef/>
      </w:r>
      <w:r>
        <w:rPr>
          <w:lang w:val="ru-RU"/>
        </w:rPr>
        <w:t xml:space="preserve">Давайте оставим </w:t>
      </w:r>
      <w:r w:rsidRPr="002708B1">
        <w:rPr>
          <w:lang w:val="ru-RU"/>
        </w:rPr>
        <w:sym w:font="Wingdings" w:char="F04A"/>
      </w:r>
    </w:p>
  </w:comment>
  <w:comment w:id="27" w:author="Николай П. Кочубашев" w:date="2017-10-18T01:06:00Z" w:initials="НПК">
    <w:p w14:paraId="5D8504F0" w14:textId="77777777" w:rsidR="00AC2205" w:rsidRPr="00E02D69" w:rsidRDefault="00AC2205" w:rsidP="0062678A">
      <w:pPr>
        <w:pStyle w:val="aa"/>
        <w:rPr>
          <w:lang w:val="ru-RU"/>
        </w:rPr>
      </w:pPr>
      <w:r>
        <w:rPr>
          <w:rStyle w:val="a9"/>
        </w:rPr>
        <w:annotationRef/>
      </w:r>
      <w:r>
        <w:rPr>
          <w:lang w:val="ru-RU"/>
        </w:rPr>
        <w:t>Для чего такие сложности? Мне кажется это требование лишнее.</w:t>
      </w:r>
    </w:p>
  </w:comment>
  <w:comment w:id="28" w:author="Юрий С. Филин" w:date="2017-10-18T09:12:00Z" w:initials="ЮСФ">
    <w:p w14:paraId="531B5B81" w14:textId="77777777" w:rsidR="00AC2205" w:rsidRPr="00255D14" w:rsidRDefault="00AC2205" w:rsidP="0062678A">
      <w:pPr>
        <w:pStyle w:val="aa"/>
        <w:rPr>
          <w:lang w:val="ru-RU"/>
        </w:rPr>
      </w:pPr>
      <w:r>
        <w:rPr>
          <w:rStyle w:val="a9"/>
        </w:rPr>
        <w:annotationRef/>
      </w:r>
      <w:r>
        <w:rPr>
          <w:lang w:val="ru-RU"/>
        </w:rPr>
        <w:t>Согласен с Николаем</w:t>
      </w:r>
    </w:p>
  </w:comment>
  <w:comment w:id="29" w:author="Люция Е. Айтуова" w:date="2017-10-18T14:44:00Z" w:initials="ЛЕА">
    <w:p w14:paraId="5B92486A" w14:textId="77777777" w:rsidR="00AC2205" w:rsidRPr="00287248" w:rsidRDefault="00AC2205" w:rsidP="0062678A">
      <w:pPr>
        <w:pStyle w:val="aa"/>
        <w:rPr>
          <w:lang w:val="ru-RU"/>
        </w:rPr>
      </w:pPr>
      <w:r>
        <w:rPr>
          <w:rStyle w:val="a9"/>
        </w:rPr>
        <w:annotationRef/>
      </w:r>
      <w:r>
        <w:rPr>
          <w:lang w:val="ru-RU"/>
        </w:rPr>
        <w:t>Такое поведение в Шарике.</w:t>
      </w:r>
    </w:p>
  </w:comment>
  <w:comment w:id="30" w:author="Люция Е. Айтуова" w:date="2017-10-18T14:49:00Z" w:initials="ЛЕА">
    <w:p w14:paraId="15F10192" w14:textId="77777777" w:rsidR="00AC2205" w:rsidRPr="00CF2284" w:rsidRDefault="00AC2205" w:rsidP="0062678A">
      <w:pPr>
        <w:pStyle w:val="aa"/>
        <w:rPr>
          <w:lang w:val="ru-RU"/>
        </w:rPr>
      </w:pPr>
      <w:r>
        <w:rPr>
          <w:rStyle w:val="a9"/>
        </w:rPr>
        <w:annotationRef/>
      </w:r>
      <w:r>
        <w:rPr>
          <w:lang w:val="ru-RU"/>
        </w:rPr>
        <w:t>Если скажете, удалю.</w:t>
      </w:r>
    </w:p>
  </w:comment>
  <w:comment w:id="31" w:author="Юрий С. Филин" w:date="2017-10-31T08:52:00Z" w:initials="ЮСФ">
    <w:p w14:paraId="59D60991" w14:textId="77777777" w:rsidR="00AC2205" w:rsidRPr="0037222F" w:rsidRDefault="00AC2205" w:rsidP="0062678A">
      <w:pPr>
        <w:pStyle w:val="aa"/>
        <w:rPr>
          <w:lang w:val="ru-RU"/>
        </w:rPr>
      </w:pPr>
      <w:r>
        <w:rPr>
          <w:rStyle w:val="a9"/>
        </w:rPr>
        <w:annotationRef/>
      </w:r>
      <w:r>
        <w:rPr>
          <w:lang w:val="ru-RU"/>
        </w:rPr>
        <w:t>Люция, давай это уберем</w:t>
      </w:r>
    </w:p>
  </w:comment>
  <w:comment w:id="32" w:author="Люция Е. Айтуова" w:date="2017-10-31T15:54:00Z" w:initials="ЛЕА">
    <w:p w14:paraId="0339DD1E" w14:textId="77777777" w:rsidR="00AC2205" w:rsidRPr="002708B1" w:rsidRDefault="00AC2205" w:rsidP="0062678A">
      <w:pPr>
        <w:pStyle w:val="aa"/>
        <w:rPr>
          <w:lang w:val="ru-RU"/>
        </w:rPr>
      </w:pPr>
      <w:r>
        <w:rPr>
          <w:rStyle w:val="a9"/>
        </w:rPr>
        <w:annotationRef/>
      </w:r>
      <w:r>
        <w:rPr>
          <w:lang w:val="ru-RU"/>
        </w:rPr>
        <w:t>Николай не подтвердил</w:t>
      </w:r>
    </w:p>
  </w:comment>
  <w:comment w:id="34" w:author="Люция Е. Айтуова" w:date="2017-10-12T14:49:00Z" w:initials="ЛЕА">
    <w:p w14:paraId="5DE4686A" w14:textId="77777777" w:rsidR="00AC2205" w:rsidRDefault="00AC2205" w:rsidP="0062678A">
      <w:pPr>
        <w:pStyle w:val="aa"/>
        <w:rPr>
          <w:lang w:val="ru-RU"/>
        </w:rPr>
      </w:pPr>
      <w:r>
        <w:rPr>
          <w:rStyle w:val="a9"/>
        </w:rPr>
        <w:annotationRef/>
      </w:r>
      <w:r>
        <w:rPr>
          <w:lang w:val="ru-RU"/>
        </w:rPr>
        <w:t>Именно при наведении. Юра, Николай, так как выпадающее меню у нас везде выпадает при наведении (за исключением полей карточки, хотя их тоже можно сделать также) я прописала так. Но в Элме и в Шарике при нажатии.</w:t>
      </w:r>
    </w:p>
    <w:p w14:paraId="1E86A445" w14:textId="77777777" w:rsidR="00AC2205" w:rsidRDefault="00AC2205" w:rsidP="0062678A">
      <w:pPr>
        <w:pStyle w:val="aa"/>
        <w:rPr>
          <w:lang w:val="ru-RU"/>
        </w:rPr>
      </w:pPr>
      <w:r>
        <w:rPr>
          <w:lang w:val="ru-RU"/>
        </w:rPr>
        <w:t>Лично я за выпадение.</w:t>
      </w:r>
    </w:p>
    <w:p w14:paraId="2E58BBEA" w14:textId="77777777" w:rsidR="00AC2205" w:rsidRPr="008D7656" w:rsidRDefault="00AC2205" w:rsidP="0062678A">
      <w:pPr>
        <w:pStyle w:val="aa"/>
        <w:rPr>
          <w:lang w:val="ru-RU"/>
        </w:rPr>
      </w:pPr>
      <w:r>
        <w:rPr>
          <w:lang w:val="ru-RU"/>
        </w:rPr>
        <w:t>Но при этом выпадающее меню кнопки Создать навигатора у нас выводиться при нажатии. Давайте согласуем уже наконец один принцип: наведение или нажатие и везде я применю выбранный принцип.</w:t>
      </w:r>
    </w:p>
  </w:comment>
  <w:comment w:id="35" w:author="Николай П. Кочубашев" w:date="2017-10-18T01:11:00Z" w:initials="НПК">
    <w:p w14:paraId="1D2DD97A" w14:textId="77777777" w:rsidR="00AC2205" w:rsidRPr="00E66938" w:rsidRDefault="00AC2205" w:rsidP="0062678A">
      <w:pPr>
        <w:pStyle w:val="aa"/>
        <w:rPr>
          <w:lang w:val="ru-RU"/>
        </w:rPr>
      </w:pPr>
      <w:r>
        <w:rPr>
          <w:rStyle w:val="a9"/>
        </w:rPr>
        <w:annotationRef/>
      </w:r>
      <w:r>
        <w:rPr>
          <w:lang w:val="ru-RU"/>
        </w:rPr>
        <w:t>Я предлагаю везде использовать один принцип – нажатие.</w:t>
      </w:r>
    </w:p>
  </w:comment>
  <w:comment w:id="36" w:author="Юрий С. Филин" w:date="2017-10-18T09:18:00Z" w:initials="ЮСФ">
    <w:p w14:paraId="02FCCC28" w14:textId="77777777" w:rsidR="00AC2205" w:rsidRPr="00C10D82" w:rsidRDefault="00AC2205" w:rsidP="0062678A">
      <w:pPr>
        <w:pStyle w:val="aa"/>
        <w:rPr>
          <w:lang w:val="ru-RU"/>
        </w:rPr>
      </w:pPr>
      <w:r>
        <w:rPr>
          <w:rStyle w:val="a9"/>
        </w:rPr>
        <w:annotationRef/>
      </w:r>
      <w:r>
        <w:rPr>
          <w:lang w:val="ru-RU"/>
        </w:rPr>
        <w:t>Я за нажатие</w:t>
      </w:r>
    </w:p>
  </w:comment>
  <w:comment w:id="37" w:author="Люция Е. Айтуова" w:date="2017-10-18T14:58:00Z" w:initials="ЛЕА">
    <w:p w14:paraId="3730BBCD" w14:textId="77777777" w:rsidR="00AC2205" w:rsidRPr="00C06531" w:rsidRDefault="00AC2205" w:rsidP="0062678A">
      <w:pPr>
        <w:pStyle w:val="aa"/>
        <w:rPr>
          <w:lang w:val="ru-RU"/>
        </w:rPr>
      </w:pPr>
      <w:r>
        <w:rPr>
          <w:rStyle w:val="a9"/>
        </w:rPr>
        <w:annotationRef/>
      </w:r>
      <w:r>
        <w:rPr>
          <w:lang w:val="ru-RU"/>
        </w:rPr>
        <w:t>ок</w:t>
      </w:r>
    </w:p>
  </w:comment>
  <w:comment w:id="38" w:author="Юрий С. Филин" w:date="2017-10-31T08:54:00Z" w:initials="ЮСФ">
    <w:p w14:paraId="63A173D3" w14:textId="77777777" w:rsidR="00AC2205" w:rsidRPr="0037222F" w:rsidRDefault="00AC2205" w:rsidP="0062678A">
      <w:pPr>
        <w:pStyle w:val="aa"/>
        <w:rPr>
          <w:lang w:val="ru-RU"/>
        </w:rPr>
      </w:pPr>
      <w:r>
        <w:rPr>
          <w:rStyle w:val="a9"/>
        </w:rPr>
        <w:annotationRef/>
      </w:r>
      <w:r>
        <w:rPr>
          <w:lang w:val="ru-RU"/>
        </w:rPr>
        <w:t>Все таки при наведении?</w:t>
      </w:r>
    </w:p>
  </w:comment>
  <w:comment w:id="39" w:author="Люция Е. Айтуова" w:date="2017-10-31T15:54:00Z" w:initials="ЛЕА">
    <w:p w14:paraId="43E55A04" w14:textId="77777777" w:rsidR="00AC2205" w:rsidRPr="002708B1" w:rsidRDefault="00AC2205" w:rsidP="0062678A">
      <w:pPr>
        <w:pStyle w:val="aa"/>
        <w:rPr>
          <w:lang w:val="ru-RU"/>
        </w:rPr>
      </w:pPr>
      <w:r>
        <w:rPr>
          <w:rStyle w:val="a9"/>
        </w:rPr>
        <w:annotationRef/>
      </w:r>
      <w:r>
        <w:rPr>
          <w:lang w:val="ru-RU"/>
        </w:rPr>
        <w:t>да</w:t>
      </w:r>
    </w:p>
  </w:comment>
  <w:comment w:id="42" w:author="Люция Е. Айтуова" w:date="2017-10-31T15:58:00Z" w:initials="ЛЕА">
    <w:p w14:paraId="50BB28AA" w14:textId="77777777" w:rsidR="00AC2205" w:rsidRPr="005D6B56" w:rsidRDefault="00AC2205" w:rsidP="0062678A">
      <w:pPr>
        <w:pStyle w:val="aa"/>
        <w:rPr>
          <w:lang w:val="ru-RU"/>
        </w:rPr>
      </w:pPr>
      <w:r>
        <w:rPr>
          <w:rStyle w:val="a9"/>
        </w:rPr>
        <w:annotationRef/>
      </w:r>
      <w:r>
        <w:rPr>
          <w:lang w:val="ru-RU"/>
        </w:rPr>
        <w:t>Учесть в дизайне, чтобы иконки тоже были.</w:t>
      </w:r>
    </w:p>
  </w:comment>
  <w:comment w:id="43" w:author="Люция Е. Айтуова" w:date="2017-10-12T14:56:00Z" w:initials="ЛЕА">
    <w:p w14:paraId="3713DA19" w14:textId="77777777" w:rsidR="00AC2205" w:rsidRDefault="00AC2205" w:rsidP="0062678A">
      <w:pPr>
        <w:pStyle w:val="aa"/>
        <w:rPr>
          <w:lang w:val="ru-RU"/>
        </w:rPr>
      </w:pPr>
      <w:r>
        <w:rPr>
          <w:rStyle w:val="a9"/>
        </w:rPr>
        <w:annotationRef/>
      </w:r>
      <w:r>
        <w:rPr>
          <w:lang w:val="ru-RU"/>
        </w:rPr>
        <w:t>Юра, Николай, можно подсказку тоже выводить одновременно, то есть при наведении на нижнюю область будет: выделяться цветом нижняя область, выпадать меню кнопок и подсказка, которая будет иметь общий характер, см. ниже:</w:t>
      </w:r>
    </w:p>
    <w:p w14:paraId="0FA2D0D8" w14:textId="77777777" w:rsidR="00AC2205" w:rsidRDefault="00AC2205" w:rsidP="0062678A">
      <w:pPr>
        <w:pStyle w:val="aa"/>
        <w:rPr>
          <w:lang w:val="ru-RU"/>
        </w:rPr>
      </w:pPr>
      <w:r>
        <w:rPr>
          <w:noProof/>
          <w:lang w:val="ru-RU" w:eastAsia="ru-RU"/>
        </w:rPr>
        <w:drawing>
          <wp:inline distT="0" distB="0" distL="0" distR="0" wp14:anchorId="1DE4353F" wp14:editId="56DB73AC">
            <wp:extent cx="2619319" cy="970647"/>
            <wp:effectExtent l="0" t="0" r="0" b="127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39350" cy="978070"/>
                    </a:xfrm>
                    <a:prstGeom prst="rect">
                      <a:avLst/>
                    </a:prstGeom>
                  </pic:spPr>
                </pic:pic>
              </a:graphicData>
            </a:graphic>
          </wp:inline>
        </w:drawing>
      </w:r>
    </w:p>
    <w:p w14:paraId="7432A730" w14:textId="77777777" w:rsidR="00AC2205" w:rsidRPr="004B0CC1" w:rsidRDefault="00AC2205" w:rsidP="0062678A">
      <w:pPr>
        <w:pStyle w:val="aa"/>
        <w:rPr>
          <w:lang w:val="ru-RU"/>
        </w:rPr>
      </w:pPr>
      <w:r>
        <w:rPr>
          <w:lang w:val="ru-RU"/>
        </w:rPr>
        <w:t>Также можно добавить требование, что при нажатии по нижней области, меню кнопок должно зафиксироваться, то есть, если пользователь наведение уберет, то меню кнопок не должно исчезать. Как смотрите? Тогда и нижняя часть заполнится цветом как на рисунке 5.</w:t>
      </w:r>
    </w:p>
  </w:comment>
  <w:comment w:id="40" w:author="Николай П. Кочубашев" w:date="2017-10-18T01:11:00Z" w:initials="НПК">
    <w:p w14:paraId="5644C988" w14:textId="77777777" w:rsidR="00AC2205" w:rsidRDefault="00AC2205" w:rsidP="0062678A">
      <w:pPr>
        <w:pStyle w:val="aa"/>
        <w:rPr>
          <w:lang w:val="ru-RU"/>
        </w:rPr>
      </w:pPr>
      <w:r>
        <w:rPr>
          <w:rStyle w:val="a9"/>
        </w:rPr>
        <w:annotationRef/>
      </w:r>
      <w:r>
        <w:rPr>
          <w:lang w:val="ru-RU"/>
        </w:rPr>
        <w:t xml:space="preserve">Я против выводить подсказку при наведении или нажатии на нижнюю область. </w:t>
      </w:r>
    </w:p>
    <w:p w14:paraId="27F4523B" w14:textId="77777777" w:rsidR="00AC2205" w:rsidRPr="00E66938" w:rsidRDefault="00AC2205" w:rsidP="0062678A">
      <w:pPr>
        <w:pStyle w:val="aa"/>
        <w:rPr>
          <w:lang w:val="ru-RU"/>
        </w:rPr>
      </w:pPr>
      <w:r>
        <w:rPr>
          <w:lang w:val="ru-RU"/>
        </w:rPr>
        <w:t>Да, при нажатии меню зафиксировать. Идеальное решение!</w:t>
      </w:r>
    </w:p>
  </w:comment>
  <w:comment w:id="41" w:author="Юрий С. Филин" w:date="2017-10-18T09:18:00Z" w:initials="ЮСФ">
    <w:p w14:paraId="63036385" w14:textId="77777777" w:rsidR="00AC2205" w:rsidRPr="00C10D82" w:rsidRDefault="00AC2205" w:rsidP="0062678A">
      <w:pPr>
        <w:pStyle w:val="aa"/>
        <w:rPr>
          <w:lang w:val="ru-RU"/>
        </w:rPr>
      </w:pPr>
      <w:r>
        <w:rPr>
          <w:rStyle w:val="a9"/>
        </w:rPr>
        <w:annotationRef/>
      </w:r>
      <w:r>
        <w:rPr>
          <w:lang w:val="ru-RU"/>
        </w:rPr>
        <w:t>Я против подсказки. Я так погнимаю если меню будет работать по клику, то фиксаций не будет, или я не понял этот функционал</w:t>
      </w:r>
    </w:p>
  </w:comment>
  <w:comment w:id="44" w:author="Люция Е. Айтуова" w:date="2017-10-12T16:40:00Z" w:initials="ЛЕА">
    <w:p w14:paraId="140DC71A" w14:textId="77777777" w:rsidR="00AC2205" w:rsidRPr="00A658DC" w:rsidRDefault="00AC2205" w:rsidP="0062678A">
      <w:pPr>
        <w:pStyle w:val="aa"/>
        <w:rPr>
          <w:lang w:val="ru-RU"/>
        </w:rPr>
      </w:pPr>
      <w:r>
        <w:rPr>
          <w:rStyle w:val="a9"/>
        </w:rPr>
        <w:annotationRef/>
      </w:r>
      <w:r>
        <w:rPr>
          <w:lang w:val="ru-RU"/>
        </w:rPr>
        <w:t>Аналогично, можно добавить требование, что при нажатии по кнопке, меню кнопок должно зафиксироваться, то есть, если пользователь наведение уберет, то меню кнопок не должно исчезать. Тогда и кнопка заполнится цветом как на рисунке 5. Как смотрите?</w:t>
      </w:r>
    </w:p>
  </w:comment>
  <w:comment w:id="46" w:author="Николай П. Кочубашев" w:date="2017-10-31T12:33:00Z" w:initials="НПК">
    <w:p w14:paraId="6F9BE57E" w14:textId="77777777" w:rsidR="00AC2205" w:rsidRPr="00B60E25" w:rsidRDefault="00AC2205" w:rsidP="0062678A">
      <w:pPr>
        <w:pStyle w:val="aa"/>
        <w:rPr>
          <w:lang w:val="ru-RU"/>
        </w:rPr>
      </w:pPr>
      <w:r>
        <w:rPr>
          <w:rStyle w:val="a9"/>
          <w:lang w:val="ru-RU"/>
        </w:rPr>
        <w:t xml:space="preserve">Люция, </w:t>
      </w:r>
      <w:r>
        <w:rPr>
          <w:rStyle w:val="a9"/>
        </w:rPr>
        <w:annotationRef/>
      </w:r>
      <w:r>
        <w:rPr>
          <w:rStyle w:val="a9"/>
          <w:lang w:val="ru-RU"/>
        </w:rPr>
        <w:t>не понятно. По клику должно появляться меню без задержек? Или при наведении? Конечно же нужно по клику.</w:t>
      </w:r>
    </w:p>
  </w:comment>
  <w:comment w:id="47" w:author="Люция Е. Айтуова" w:date="2017-10-31T15:55:00Z" w:initials="ЛЕА">
    <w:p w14:paraId="4AC003B1" w14:textId="77777777" w:rsidR="00AC2205" w:rsidRPr="002708B1" w:rsidRDefault="00AC2205" w:rsidP="0062678A">
      <w:pPr>
        <w:pStyle w:val="aa"/>
        <w:rPr>
          <w:lang w:val="ru-RU"/>
        </w:rPr>
      </w:pPr>
      <w:r>
        <w:rPr>
          <w:rStyle w:val="a9"/>
        </w:rPr>
        <w:annotationRef/>
      </w:r>
      <w:r>
        <w:rPr>
          <w:lang w:val="ru-RU"/>
        </w:rPr>
        <w:t>Вверху написано – при клике</w:t>
      </w:r>
    </w:p>
  </w:comment>
  <w:comment w:id="48" w:author="Люция Е. Айтуова" w:date="2017-10-12T17:12:00Z" w:initials="ЛЕА">
    <w:p w14:paraId="435A6CF3" w14:textId="77777777" w:rsidR="00AC2205" w:rsidRPr="00A46AA3" w:rsidRDefault="00AC2205" w:rsidP="0062678A">
      <w:pPr>
        <w:pStyle w:val="aa"/>
        <w:ind w:firstLine="0"/>
        <w:rPr>
          <w:lang w:val="ru-RU"/>
        </w:rPr>
      </w:pPr>
      <w:r>
        <w:rPr>
          <w:rStyle w:val="a9"/>
        </w:rPr>
        <w:annotationRef/>
      </w:r>
      <w:r>
        <w:rPr>
          <w:lang w:val="ru-RU"/>
        </w:rPr>
        <w:t>Решение, принятое выше, нужно также применить здесь, в двух этих случаях.</w:t>
      </w:r>
    </w:p>
  </w:comment>
  <w:comment w:id="53" w:author="Юрий С. Филин" w:date="2017-10-18T09:21:00Z" w:initials="ЮСФ">
    <w:p w14:paraId="7F128356" w14:textId="77777777" w:rsidR="00AC2205" w:rsidRPr="00C10D82" w:rsidRDefault="00AC2205" w:rsidP="0062678A">
      <w:pPr>
        <w:pStyle w:val="aa"/>
        <w:rPr>
          <w:lang w:val="ru-RU"/>
        </w:rPr>
      </w:pPr>
      <w:r>
        <w:rPr>
          <w:rStyle w:val="a9"/>
        </w:rPr>
        <w:annotationRef/>
      </w:r>
      <w:r>
        <w:rPr>
          <w:lang w:val="ru-RU"/>
        </w:rPr>
        <w:t>Почему так? Сейчас мы выводим иконку карточки. Т.е. в БП тоже не будет иконок?</w:t>
      </w:r>
    </w:p>
  </w:comment>
  <w:comment w:id="51" w:author="Люция Е. Айтуова" w:date="2017-10-18T16:36:00Z" w:initials="ЛЕА">
    <w:p w14:paraId="04456B03" w14:textId="77777777" w:rsidR="00AC2205" w:rsidRPr="004F3745" w:rsidRDefault="00AC2205" w:rsidP="0062678A">
      <w:pPr>
        <w:pStyle w:val="aa"/>
        <w:rPr>
          <w:lang w:val="ru-RU"/>
        </w:rPr>
      </w:pPr>
      <w:r>
        <w:rPr>
          <w:rStyle w:val="a9"/>
        </w:rPr>
        <w:annotationRef/>
      </w:r>
      <w:r>
        <w:rPr>
          <w:lang w:val="ru-RU"/>
        </w:rPr>
        <w:t>Николай, вы тоже возражаете?</w:t>
      </w:r>
    </w:p>
  </w:comment>
  <w:comment w:id="52" w:author="Люция Е. Айтуова" w:date="2017-10-31T15:57:00Z" w:initials="ЛЕА">
    <w:p w14:paraId="762713CD" w14:textId="77777777" w:rsidR="00AC2205" w:rsidRPr="002708B1" w:rsidRDefault="00AC2205" w:rsidP="0062678A">
      <w:pPr>
        <w:pStyle w:val="aa"/>
        <w:rPr>
          <w:lang w:val="ru-RU"/>
        </w:rPr>
      </w:pPr>
      <w:r>
        <w:rPr>
          <w:rStyle w:val="a9"/>
        </w:rPr>
        <w:annotationRef/>
      </w:r>
      <w:r>
        <w:rPr>
          <w:lang w:val="ru-RU"/>
        </w:rPr>
        <w:t>Николай согласен с Юрой.</w:t>
      </w:r>
    </w:p>
  </w:comment>
  <w:comment w:id="54" w:author="Юрий С. Филин" w:date="2017-10-18T09:22:00Z" w:initials="ЮСФ">
    <w:p w14:paraId="542F84C6" w14:textId="77777777" w:rsidR="00AC2205" w:rsidRPr="00C10D82" w:rsidRDefault="00AC2205" w:rsidP="0062678A">
      <w:pPr>
        <w:pStyle w:val="aa"/>
        <w:rPr>
          <w:lang w:val="ru-RU"/>
        </w:rPr>
      </w:pPr>
      <w:r>
        <w:rPr>
          <w:rStyle w:val="a9"/>
        </w:rPr>
        <w:annotationRef/>
      </w:r>
      <w:r>
        <w:rPr>
          <w:lang w:val="ru-RU"/>
        </w:rPr>
        <w:t>Почему подсказка доступной кнопки отличается от недоступной, ведь в доступной кнопке мы можем вывести описание операции, к чему приведет резервирование номера или скажем что будет при отзыве карточки, короткое, но содержательное описание. И если у кнопки не указано описание, мы не выводим его</w:t>
      </w:r>
    </w:p>
  </w:comment>
  <w:comment w:id="55" w:author="Люция Е. Айтуова" w:date="2017-10-18T17:49:00Z" w:initials="ЛЕА">
    <w:p w14:paraId="3E058FF3" w14:textId="77777777" w:rsidR="00AC2205" w:rsidRPr="004F1E8B" w:rsidRDefault="00AC2205" w:rsidP="0062678A">
      <w:pPr>
        <w:pStyle w:val="aa"/>
        <w:rPr>
          <w:lang w:val="ru-RU"/>
        </w:rPr>
      </w:pPr>
      <w:r>
        <w:rPr>
          <w:rStyle w:val="a9"/>
        </w:rPr>
        <w:annotationRef/>
      </w:r>
      <w:r>
        <w:rPr>
          <w:lang w:val="ru-RU"/>
        </w:rPr>
        <w:t>Короче, оказалось, что Юра затупил.</w:t>
      </w:r>
    </w:p>
  </w:comment>
  <w:comment w:id="56" w:author="Николай П. Кочубашев" w:date="2017-10-31T12:06:00Z" w:initials="НПК">
    <w:p w14:paraId="767025F4" w14:textId="77777777" w:rsidR="00AC2205" w:rsidRPr="00283274" w:rsidRDefault="00AC2205" w:rsidP="0062678A">
      <w:pPr>
        <w:pStyle w:val="aa"/>
        <w:rPr>
          <w:lang w:val="ru-RU"/>
        </w:rPr>
      </w:pPr>
      <w:r>
        <w:rPr>
          <w:rStyle w:val="a9"/>
        </w:rPr>
        <w:annotationRef/>
      </w:r>
      <w:r>
        <w:rPr>
          <w:rStyle w:val="a9"/>
          <w:lang w:val="ru-RU"/>
        </w:rPr>
        <w:t>Показан старый вид подсказки. Отсутствует «х»</w:t>
      </w:r>
    </w:p>
  </w:comment>
  <w:comment w:id="58" w:author="Николай П. Кочубашев" w:date="2017-10-31T12:36:00Z" w:initials="НПК">
    <w:p w14:paraId="476D0930" w14:textId="77777777" w:rsidR="00AC2205" w:rsidRPr="00275FAF" w:rsidRDefault="00AC2205" w:rsidP="0062678A">
      <w:pPr>
        <w:pStyle w:val="aa"/>
        <w:rPr>
          <w:lang w:val="ru-RU"/>
        </w:rPr>
      </w:pPr>
      <w:r>
        <w:rPr>
          <w:lang w:val="ru-RU"/>
        </w:rPr>
        <w:t xml:space="preserve">Люция, </w:t>
      </w:r>
      <w:r>
        <w:rPr>
          <w:rStyle w:val="a9"/>
        </w:rPr>
        <w:annotationRef/>
      </w:r>
      <w:r>
        <w:rPr>
          <w:rStyle w:val="a9"/>
          <w:lang w:val="ru-RU"/>
        </w:rPr>
        <w:t>п</w:t>
      </w:r>
      <w:r>
        <w:rPr>
          <w:lang w:val="ru-RU"/>
        </w:rPr>
        <w:t xml:space="preserve">редлагаю убрать тултипы на функционал подсказок. А то получается тултип на тултип. </w:t>
      </w:r>
    </w:p>
  </w:comment>
  <w:comment w:id="59" w:author="Люция Е. Айтуова" w:date="2017-10-31T16:06:00Z" w:initials="ЛЕА">
    <w:p w14:paraId="3D06408B" w14:textId="77777777" w:rsidR="00AC2205" w:rsidRPr="00ED66AE" w:rsidRDefault="00AC2205" w:rsidP="0062678A">
      <w:pPr>
        <w:pStyle w:val="aa"/>
        <w:rPr>
          <w:lang w:val="ru-RU"/>
        </w:rPr>
      </w:pPr>
      <w:r>
        <w:rPr>
          <w:rStyle w:val="a9"/>
        </w:rPr>
        <w:annotationRef/>
      </w:r>
      <w:r>
        <w:rPr>
          <w:lang w:val="ru-RU"/>
        </w:rPr>
        <w:t>Убрала, хотя была против</w:t>
      </w:r>
    </w:p>
  </w:comment>
  <w:comment w:id="60" w:author="Николай П. Кочубашев" w:date="2017-10-18T01:18:00Z" w:initials="НПК">
    <w:p w14:paraId="33E6E0A0" w14:textId="77777777" w:rsidR="00AC2205" w:rsidRDefault="00AC2205" w:rsidP="0062678A">
      <w:pPr>
        <w:pStyle w:val="aa"/>
        <w:rPr>
          <w:lang w:val="ru-RU"/>
        </w:rPr>
      </w:pPr>
      <w:r>
        <w:rPr>
          <w:rStyle w:val="a9"/>
        </w:rPr>
        <w:annotationRef/>
      </w:r>
      <w:r>
        <w:rPr>
          <w:lang w:val="ru-RU"/>
        </w:rPr>
        <w:t>Мне изначально не нравилось предложенное решение, но не было конкретного предложения. Теперь есть:</w:t>
      </w:r>
    </w:p>
    <w:p w14:paraId="3B442295" w14:textId="77777777" w:rsidR="00AC2205" w:rsidRDefault="00AC2205" w:rsidP="0062678A">
      <w:pPr>
        <w:pStyle w:val="aa"/>
        <w:numPr>
          <w:ilvl w:val="0"/>
          <w:numId w:val="59"/>
        </w:numPr>
        <w:rPr>
          <w:lang w:val="ru-RU"/>
        </w:rPr>
      </w:pPr>
      <w:r>
        <w:rPr>
          <w:lang w:val="ru-RU"/>
        </w:rPr>
        <w:t>Предлагаю подсказку выводить так:</w:t>
      </w:r>
    </w:p>
    <w:p w14:paraId="3FEF7A68" w14:textId="77777777" w:rsidR="00AC2205" w:rsidRPr="009C3FEF" w:rsidRDefault="00AC2205" w:rsidP="0062678A">
      <w:pPr>
        <w:pStyle w:val="aa"/>
        <w:ind w:firstLine="0"/>
        <w:rPr>
          <w:lang w:val="ru-RU"/>
        </w:rPr>
      </w:pPr>
      <w:r>
        <w:rPr>
          <w:noProof/>
          <w:lang w:val="ru-RU" w:eastAsia="ru-RU"/>
        </w:rPr>
        <w:drawing>
          <wp:inline distT="0" distB="0" distL="0" distR="0" wp14:anchorId="3BF179C2" wp14:editId="39D8CD03">
            <wp:extent cx="4565941" cy="2775005"/>
            <wp:effectExtent l="0" t="0" r="6350" b="63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88794" cy="2849670"/>
                    </a:xfrm>
                    <a:prstGeom prst="rect">
                      <a:avLst/>
                    </a:prstGeom>
                    <a:noFill/>
                    <a:ln>
                      <a:noFill/>
                    </a:ln>
                  </pic:spPr>
                </pic:pic>
              </a:graphicData>
            </a:graphic>
          </wp:inline>
        </w:drawing>
      </w:r>
    </w:p>
    <w:p w14:paraId="6137BE2C" w14:textId="77777777" w:rsidR="00AC2205" w:rsidRDefault="00AC2205" w:rsidP="0062678A">
      <w:pPr>
        <w:pStyle w:val="aa"/>
        <w:rPr>
          <w:lang w:val="ru-RU"/>
        </w:rPr>
      </w:pPr>
    </w:p>
    <w:p w14:paraId="32878862" w14:textId="77777777" w:rsidR="00AC2205" w:rsidRDefault="00AC2205" w:rsidP="0062678A">
      <w:pPr>
        <w:pStyle w:val="aa"/>
        <w:numPr>
          <w:ilvl w:val="0"/>
          <w:numId w:val="59"/>
        </w:numPr>
        <w:rPr>
          <w:lang w:val="ru-RU"/>
        </w:rPr>
      </w:pPr>
      <w:r>
        <w:rPr>
          <w:lang w:val="ru-RU"/>
        </w:rPr>
        <w:t>После нажатия в подсказке на «закрыть» подсказку выводить так:</w:t>
      </w:r>
    </w:p>
    <w:p w14:paraId="1487EEBF" w14:textId="77777777" w:rsidR="00AC2205" w:rsidRPr="00786600" w:rsidRDefault="00AC2205" w:rsidP="0062678A">
      <w:pPr>
        <w:pStyle w:val="aa"/>
        <w:ind w:firstLine="0"/>
      </w:pPr>
      <w:r>
        <w:rPr>
          <w:noProof/>
          <w:lang w:val="ru-RU" w:eastAsia="ru-RU"/>
        </w:rPr>
        <w:drawing>
          <wp:inline distT="0" distB="0" distL="0" distR="0" wp14:anchorId="4D3DB525" wp14:editId="535B2A1A">
            <wp:extent cx="2361317" cy="3011349"/>
            <wp:effectExtent l="0" t="0" r="127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0784" cy="3023422"/>
                    </a:xfrm>
                    <a:prstGeom prst="rect">
                      <a:avLst/>
                    </a:prstGeom>
                    <a:noFill/>
                    <a:ln>
                      <a:noFill/>
                    </a:ln>
                  </pic:spPr>
                </pic:pic>
              </a:graphicData>
            </a:graphic>
          </wp:inline>
        </w:drawing>
      </w:r>
    </w:p>
    <w:p w14:paraId="3DDED261" w14:textId="77777777" w:rsidR="00AC2205" w:rsidRDefault="00AC2205" w:rsidP="0062678A">
      <w:pPr>
        <w:pStyle w:val="aa"/>
        <w:rPr>
          <w:lang w:val="ru-RU"/>
        </w:rPr>
      </w:pPr>
    </w:p>
    <w:p w14:paraId="2839A789" w14:textId="77777777" w:rsidR="00AC2205" w:rsidRPr="00786600" w:rsidRDefault="00AC2205" w:rsidP="0062678A">
      <w:pPr>
        <w:pStyle w:val="aa"/>
        <w:rPr>
          <w:lang w:val="ru-RU"/>
        </w:rPr>
      </w:pPr>
      <w:r>
        <w:rPr>
          <w:lang w:val="ru-RU"/>
        </w:rPr>
        <w:t>Тем самым если пользователь не хочет подсказки, то не будут мелькать области с подсказками, а только маленький значок.</w:t>
      </w:r>
    </w:p>
  </w:comment>
  <w:comment w:id="61" w:author="Юрий С. Филин" w:date="2017-10-18T09:29:00Z" w:initials="ЮСФ">
    <w:p w14:paraId="46DCF382" w14:textId="77777777" w:rsidR="00AC2205" w:rsidRPr="001A77C6" w:rsidRDefault="00AC2205" w:rsidP="0062678A">
      <w:pPr>
        <w:pStyle w:val="aa"/>
        <w:rPr>
          <w:lang w:val="ru-RU"/>
        </w:rPr>
      </w:pPr>
      <w:r>
        <w:rPr>
          <w:rStyle w:val="a9"/>
        </w:rPr>
        <w:annotationRef/>
      </w:r>
      <w:r>
        <w:rPr>
          <w:lang w:val="ru-RU"/>
        </w:rPr>
        <w:t>Если честно не могу понять какой вариант мне больше нравится</w:t>
      </w:r>
    </w:p>
  </w:comment>
  <w:comment w:id="62" w:author="Люция Е. Айтуова" w:date="2017-10-18T17:01:00Z" w:initials="ЛЕА">
    <w:p w14:paraId="257699AB" w14:textId="77777777" w:rsidR="00AC2205" w:rsidRPr="00210752" w:rsidRDefault="00AC2205" w:rsidP="0062678A">
      <w:pPr>
        <w:pStyle w:val="aa"/>
        <w:rPr>
          <w:lang w:val="ru-RU"/>
        </w:rPr>
      </w:pPr>
      <w:r>
        <w:rPr>
          <w:rStyle w:val="a9"/>
        </w:rPr>
        <w:annotationRef/>
      </w:r>
      <w:r>
        <w:rPr>
          <w:lang w:val="ru-RU"/>
        </w:rPr>
        <w:t xml:space="preserve">Юра за вариант со сворачиванием и разворачиванием, я тоже. Николай против, двое против одного </w:t>
      </w:r>
      <w:r w:rsidRPr="00210752">
        <w:rPr>
          <w:lang w:val="ru-RU"/>
        </w:rPr>
        <w:sym w:font="Wingdings" w:char="F04A"/>
      </w:r>
      <w:r>
        <w:rPr>
          <w:lang w:val="ru-RU"/>
        </w:rPr>
        <w:t xml:space="preserve"> надо решить!</w:t>
      </w:r>
    </w:p>
  </w:comment>
  <w:comment w:id="64" w:author="Люция Е. Айтуова" w:date="2017-10-19T17:26:00Z" w:initials="ЛЕА">
    <w:p w14:paraId="51F20DFC" w14:textId="77777777" w:rsidR="00AC2205" w:rsidRPr="00AD3CC0" w:rsidRDefault="00AC2205" w:rsidP="0062678A">
      <w:pPr>
        <w:pStyle w:val="aa"/>
        <w:rPr>
          <w:lang w:val="ru-RU"/>
        </w:rPr>
      </w:pPr>
      <w:r>
        <w:rPr>
          <w:rStyle w:val="a9"/>
        </w:rPr>
        <w:annotationRef/>
      </w:r>
      <w:r>
        <w:rPr>
          <w:lang w:val="ru-RU"/>
        </w:rPr>
        <w:t>Учесть в Заказе дизайна где будет расположена кнопка ? для отдельной кнопки  и для объединенной кнопки без установленной кнопки по умолчанию.</w:t>
      </w:r>
    </w:p>
  </w:comment>
  <w:comment w:id="67" w:author="Люция Е. Айтуова" w:date="2017-03-27T12:52:00Z" w:initials="ЛА">
    <w:p w14:paraId="4E0F66B8" w14:textId="77777777" w:rsidR="00AC2205" w:rsidRPr="00593C09" w:rsidRDefault="00AC2205" w:rsidP="0062678A">
      <w:pPr>
        <w:pStyle w:val="aa"/>
        <w:rPr>
          <w:lang w:val="ru-RU"/>
        </w:rPr>
      </w:pPr>
      <w:r>
        <w:rPr>
          <w:rStyle w:val="a9"/>
        </w:rPr>
        <w:annotationRef/>
      </w:r>
      <w:r w:rsidRPr="00593C09">
        <w:rPr>
          <w:lang w:val="ru-RU"/>
        </w:rPr>
        <w:t>Это и есть «Добавить резолюцию».</w:t>
      </w:r>
    </w:p>
  </w:comment>
  <w:comment w:id="68" w:author="Люция Е. Айтуова" w:date="2017-03-27T16:22:00Z" w:initials="ЛА">
    <w:p w14:paraId="3FE48972" w14:textId="77777777" w:rsidR="00AC2205" w:rsidRPr="00593C09" w:rsidRDefault="00AC2205" w:rsidP="0062678A">
      <w:pPr>
        <w:pStyle w:val="aa"/>
        <w:rPr>
          <w:lang w:val="ru-RU"/>
        </w:rPr>
      </w:pPr>
      <w:r>
        <w:rPr>
          <w:rStyle w:val="a9"/>
        </w:rPr>
        <w:annotationRef/>
      </w:r>
      <w:r w:rsidRPr="00593C09">
        <w:rPr>
          <w:lang w:val="ru-RU"/>
        </w:rPr>
        <w:t>Разделила по определения. Если не согласны, прошу предложить свой вариант.</w:t>
      </w:r>
    </w:p>
  </w:comment>
  <w:comment w:id="70" w:author="Люция Е. Айтуова" w:date="2017-04-05T15:18:00Z" w:initials="ЛА">
    <w:p w14:paraId="3D79A3C5" w14:textId="77777777" w:rsidR="00AC2205" w:rsidRPr="0069568E" w:rsidRDefault="00AC2205" w:rsidP="0062678A">
      <w:pPr>
        <w:pStyle w:val="aa"/>
        <w:rPr>
          <w:lang w:val="ru-RU"/>
        </w:rPr>
      </w:pPr>
      <w:r>
        <w:rPr>
          <w:rStyle w:val="a9"/>
        </w:rPr>
        <w:annotationRef/>
      </w:r>
      <w:r w:rsidRPr="0069568E">
        <w:rPr>
          <w:lang w:val="ru-RU"/>
        </w:rPr>
        <w:t>Если есть кейсы при которых кнопка недоступна и которые я не отразила, прошу сообщить, чтобы я могла расписать текст причины.</w:t>
      </w:r>
    </w:p>
  </w:comment>
  <w:comment w:id="71" w:author="Nikolay Kochubashev" w:date="2017-04-13T11:15:00Z" w:initials="НПК">
    <w:p w14:paraId="7E8C8FBC" w14:textId="77777777" w:rsidR="00AC2205" w:rsidRPr="0069568E" w:rsidRDefault="00AC2205" w:rsidP="0062678A">
      <w:pPr>
        <w:pStyle w:val="aa"/>
        <w:rPr>
          <w:lang w:val="ru-RU"/>
        </w:rPr>
      </w:pPr>
      <w:r>
        <w:rPr>
          <w:rStyle w:val="a9"/>
        </w:rPr>
        <w:annotationRef/>
      </w:r>
      <w:r w:rsidRPr="0069568E">
        <w:rPr>
          <w:lang w:val="ru-RU"/>
        </w:rPr>
        <w:t>Для сохранения карточки вам необходимо внести изменения</w:t>
      </w:r>
    </w:p>
  </w:comment>
  <w:comment w:id="72" w:author="Люция Е. Айтуова" w:date="2017-03-28T16:48:00Z" w:initials="ЛА">
    <w:p w14:paraId="717310F6" w14:textId="77777777" w:rsidR="00AC2205" w:rsidRPr="0069568E" w:rsidRDefault="00AC2205" w:rsidP="0062678A">
      <w:pPr>
        <w:pStyle w:val="aa"/>
        <w:rPr>
          <w:lang w:val="ru-RU"/>
        </w:rPr>
      </w:pPr>
      <w:r>
        <w:rPr>
          <w:rStyle w:val="a9"/>
        </w:rPr>
        <w:annotationRef/>
      </w:r>
      <w:r w:rsidRPr="0069568E">
        <w:rPr>
          <w:lang w:val="ru-RU"/>
        </w:rPr>
        <w:t>Юра, доступность операции чем регулируется? Матрицей доступа?</w:t>
      </w:r>
    </w:p>
  </w:comment>
  <w:comment w:id="73" w:author="Юрий С. Филин" w:date="2017-04-18T09:39:00Z" w:initials="ЮСФ">
    <w:p w14:paraId="665E9C55" w14:textId="77777777" w:rsidR="00AC2205" w:rsidRPr="0069568E" w:rsidRDefault="00AC2205" w:rsidP="0062678A">
      <w:pPr>
        <w:pStyle w:val="aa"/>
        <w:rPr>
          <w:lang w:val="ru-RU"/>
        </w:rPr>
      </w:pPr>
      <w:r>
        <w:rPr>
          <w:rStyle w:val="a9"/>
        </w:rPr>
        <w:annotationRef/>
      </w:r>
      <w:r w:rsidRPr="0069568E">
        <w:rPr>
          <w:lang w:val="ru-RU"/>
        </w:rPr>
        <w:t>Нет, это кнопка всегда доступна</w:t>
      </w:r>
    </w:p>
  </w:comment>
  <w:comment w:id="74" w:author="Люция Е. Айтуова" w:date="2017-03-28T16:48:00Z" w:initials="ЛА">
    <w:p w14:paraId="56A06988" w14:textId="77777777" w:rsidR="00AC2205" w:rsidRPr="0069568E" w:rsidRDefault="00AC2205" w:rsidP="0062678A">
      <w:pPr>
        <w:pStyle w:val="aa"/>
        <w:rPr>
          <w:lang w:val="ru-RU"/>
        </w:rPr>
      </w:pPr>
      <w:r>
        <w:rPr>
          <w:rStyle w:val="a9"/>
        </w:rPr>
        <w:annotationRef/>
      </w:r>
      <w:r w:rsidRPr="0069568E">
        <w:rPr>
          <w:lang w:val="ru-RU"/>
        </w:rPr>
        <w:t>Юра, доступность операции чем регулируется? Аналогично пред.</w:t>
      </w:r>
    </w:p>
  </w:comment>
  <w:comment w:id="75" w:author="Юрий С. Филин" w:date="2017-04-18T09:40:00Z" w:initials="ЮСФ">
    <w:p w14:paraId="62FD5B86" w14:textId="77777777" w:rsidR="00AC2205" w:rsidRPr="0069568E" w:rsidRDefault="00AC2205" w:rsidP="0062678A">
      <w:pPr>
        <w:pStyle w:val="aa"/>
        <w:rPr>
          <w:lang w:val="ru-RU"/>
        </w:rPr>
      </w:pPr>
      <w:r>
        <w:rPr>
          <w:rStyle w:val="a9"/>
        </w:rPr>
        <w:annotationRef/>
      </w:r>
      <w:r w:rsidRPr="0069568E">
        <w:rPr>
          <w:lang w:val="ru-RU"/>
        </w:rPr>
        <w:t>Эта кнопка да, но она всегда доступна</w:t>
      </w:r>
    </w:p>
  </w:comment>
  <w:comment w:id="76" w:author="Люция Е. Айтуова" w:date="2017-03-28T16:48:00Z" w:initials="ЛА">
    <w:p w14:paraId="2CAD0AB5" w14:textId="77777777" w:rsidR="00AC2205" w:rsidRPr="0069568E" w:rsidRDefault="00AC2205" w:rsidP="0062678A">
      <w:pPr>
        <w:pStyle w:val="aa"/>
        <w:rPr>
          <w:lang w:val="ru-RU"/>
        </w:rPr>
      </w:pPr>
      <w:r>
        <w:rPr>
          <w:rStyle w:val="a9"/>
        </w:rPr>
        <w:annotationRef/>
      </w:r>
      <w:r w:rsidRPr="0069568E">
        <w:rPr>
          <w:lang w:val="ru-RU"/>
        </w:rPr>
        <w:t>Юра, доступность операции чем регулируется? Аналогично пред.</w:t>
      </w:r>
    </w:p>
  </w:comment>
  <w:comment w:id="77" w:author="Юрий С. Филин" w:date="2017-04-18T09:41:00Z" w:initials="ЮСФ">
    <w:p w14:paraId="0580923B" w14:textId="77777777" w:rsidR="00AC2205" w:rsidRPr="0069568E" w:rsidRDefault="00AC2205" w:rsidP="0062678A">
      <w:pPr>
        <w:pStyle w:val="aa"/>
        <w:rPr>
          <w:lang w:val="ru-RU"/>
        </w:rPr>
      </w:pPr>
      <w:r>
        <w:rPr>
          <w:rStyle w:val="a9"/>
        </w:rPr>
        <w:annotationRef/>
      </w:r>
      <w:r w:rsidRPr="0069568E">
        <w:rPr>
          <w:lang w:val="ru-RU"/>
        </w:rPr>
        <w:t>Эта кнопка да, но она всегда доступна</w:t>
      </w:r>
    </w:p>
  </w:comment>
  <w:comment w:id="78" w:author="Люция Е. Айтуова" w:date="2017-03-28T17:40:00Z" w:initials="ЛА">
    <w:p w14:paraId="3076980F" w14:textId="77777777" w:rsidR="00AC2205" w:rsidRPr="0069568E" w:rsidRDefault="00AC2205" w:rsidP="0062678A">
      <w:pPr>
        <w:pStyle w:val="aa"/>
        <w:rPr>
          <w:lang w:val="ru-RU"/>
        </w:rPr>
      </w:pPr>
      <w:r>
        <w:rPr>
          <w:rStyle w:val="a9"/>
        </w:rPr>
        <w:annotationRef/>
      </w:r>
      <w:r w:rsidRPr="0069568E">
        <w:rPr>
          <w:lang w:val="ru-RU"/>
        </w:rPr>
        <w:t>Может станет неактуальной кнопка, если реализуем автоматическое подписание с помощью ЭЦП при согласовании/подписании в задании.</w:t>
      </w:r>
    </w:p>
  </w:comment>
  <w:comment w:id="79" w:author="Nikolay Kochubashev" w:date="2017-04-18T11:57:00Z" w:initials="НПК">
    <w:p w14:paraId="50B43AE2" w14:textId="77777777" w:rsidR="00AC2205" w:rsidRPr="0069568E" w:rsidRDefault="00AC2205" w:rsidP="0062678A">
      <w:pPr>
        <w:pStyle w:val="aa"/>
        <w:rPr>
          <w:lang w:val="ru-RU"/>
        </w:rPr>
      </w:pPr>
      <w:r>
        <w:rPr>
          <w:rStyle w:val="a9"/>
        </w:rPr>
        <w:annotationRef/>
      </w:r>
      <w:r w:rsidRPr="0069568E">
        <w:rPr>
          <w:lang w:val="ru-RU"/>
        </w:rPr>
        <w:t>Автоматически подписать ЭЦП невозможно точно также как невозможно автоматически поставить физическую подпись.</w:t>
      </w:r>
    </w:p>
  </w:comment>
  <w:comment w:id="80" w:author="Люция Е. Айтуова" w:date="2017-04-18T15:54:00Z" w:initials="ЛА">
    <w:p w14:paraId="2D43DC39" w14:textId="77777777" w:rsidR="00AC2205" w:rsidRPr="0069568E" w:rsidRDefault="00AC2205" w:rsidP="0062678A">
      <w:pPr>
        <w:pStyle w:val="aa"/>
        <w:rPr>
          <w:lang w:val="ru-RU"/>
        </w:rPr>
      </w:pPr>
      <w:r>
        <w:rPr>
          <w:rStyle w:val="a9"/>
        </w:rPr>
        <w:annotationRef/>
      </w:r>
      <w:r w:rsidRPr="0069568E">
        <w:rPr>
          <w:lang w:val="ru-RU"/>
        </w:rPr>
        <w:t>А завязать функционал подписания с помощью ЭЦА на кнопки решения заданий? То есть при нажатии на кнопку Согласовать чтобы выводился диалог выбора ключа.</w:t>
      </w:r>
    </w:p>
  </w:comment>
  <w:comment w:id="81" w:author="Люция Е. Айтуова" w:date="2017-03-28T16:48:00Z" w:initials="ЛА">
    <w:p w14:paraId="1F6454AB" w14:textId="77777777" w:rsidR="00AC2205" w:rsidRPr="0069568E" w:rsidRDefault="00AC2205" w:rsidP="0062678A">
      <w:pPr>
        <w:pStyle w:val="aa"/>
        <w:rPr>
          <w:lang w:val="ru-RU"/>
        </w:rPr>
      </w:pPr>
      <w:r>
        <w:rPr>
          <w:rStyle w:val="a9"/>
        </w:rPr>
        <w:annotationRef/>
      </w:r>
      <w:r w:rsidRPr="0069568E">
        <w:rPr>
          <w:lang w:val="ru-RU"/>
        </w:rPr>
        <w:t>Юра, доступность операции чем регулируется? Аналогично пред.</w:t>
      </w:r>
    </w:p>
  </w:comment>
  <w:comment w:id="82" w:author="Юрий С. Филин" w:date="2017-04-18T09:41:00Z" w:initials="ЮСФ">
    <w:p w14:paraId="6710F56B" w14:textId="77777777" w:rsidR="00AC2205" w:rsidRPr="0069568E" w:rsidRDefault="00AC2205" w:rsidP="0062678A">
      <w:pPr>
        <w:pStyle w:val="aa"/>
        <w:rPr>
          <w:lang w:val="ru-RU"/>
        </w:rPr>
      </w:pPr>
      <w:r>
        <w:rPr>
          <w:rStyle w:val="a9"/>
        </w:rPr>
        <w:annotationRef/>
      </w:r>
      <w:r w:rsidRPr="0069568E">
        <w:rPr>
          <w:lang w:val="ru-RU"/>
        </w:rPr>
        <w:t>Да</w:t>
      </w:r>
    </w:p>
  </w:comment>
  <w:comment w:id="83" w:author="Люция Е. Айтуова" w:date="2017-10-19T17:35:00Z" w:initials="ЛЕА">
    <w:p w14:paraId="10A3E6C9" w14:textId="77777777" w:rsidR="00AC2205" w:rsidRPr="00854D8F" w:rsidRDefault="00AC2205" w:rsidP="0062678A">
      <w:pPr>
        <w:pStyle w:val="aa"/>
        <w:rPr>
          <w:lang w:val="ru-RU"/>
        </w:rPr>
      </w:pPr>
      <w:r>
        <w:rPr>
          <w:rStyle w:val="a9"/>
        </w:rPr>
        <w:annotationRef/>
      </w:r>
      <w:r>
        <w:rPr>
          <w:lang w:val="ru-RU"/>
        </w:rPr>
        <w:t xml:space="preserve">Николай сказал исключить. </w:t>
      </w:r>
    </w:p>
  </w:comment>
  <w:comment w:id="92" w:author="Николай П. Кочубашев" w:date="2017-10-31T12:43:00Z" w:initials="НПК">
    <w:p w14:paraId="7AD9697C" w14:textId="77777777" w:rsidR="00AC2205" w:rsidRPr="00275FAF" w:rsidRDefault="00AC2205" w:rsidP="0062678A">
      <w:pPr>
        <w:pStyle w:val="aa"/>
        <w:rPr>
          <w:lang w:val="ru-RU"/>
        </w:rPr>
      </w:pPr>
      <w:r>
        <w:rPr>
          <w:rStyle w:val="a9"/>
        </w:rPr>
        <w:annotationRef/>
      </w:r>
      <w:r>
        <w:rPr>
          <w:lang w:val="ru-RU"/>
        </w:rPr>
        <w:t>Предлагаю оставить одну кнопку «Изменить зарезервированный регистрационный №» и при клике в открывшейся форме добавить функционал по снятию с резерва.</w:t>
      </w:r>
    </w:p>
  </w:comment>
  <w:comment w:id="93" w:author="Люция Е. Айтуова" w:date="2017-10-31T16:17:00Z" w:initials="ЛЕА">
    <w:p w14:paraId="01B0AA4B" w14:textId="77777777" w:rsidR="00AC2205" w:rsidRPr="00AD6886" w:rsidRDefault="00AC2205" w:rsidP="0062678A">
      <w:pPr>
        <w:pStyle w:val="aa"/>
        <w:rPr>
          <w:lang w:val="ru-RU"/>
        </w:rPr>
      </w:pPr>
      <w:r>
        <w:rPr>
          <w:rStyle w:val="a9"/>
        </w:rPr>
        <w:annotationRef/>
      </w:r>
      <w:r>
        <w:rPr>
          <w:lang w:val="ru-RU"/>
        </w:rPr>
        <w:t>Юра и Люция против. Николай согласился, сказав, что в ТД5 снова поднимает вопрос.</w:t>
      </w:r>
    </w:p>
  </w:comment>
  <w:comment w:id="95" w:author="Люция Е. Айтуова" w:date="2018-05-16T19:12:00Z" w:initials="ЛЕА">
    <w:p w14:paraId="7181B69E" w14:textId="77777777" w:rsidR="00AC2205" w:rsidRPr="0039299F" w:rsidRDefault="00AC2205" w:rsidP="0062678A">
      <w:pPr>
        <w:pStyle w:val="aa"/>
        <w:rPr>
          <w:lang w:val="ru-RU"/>
        </w:rPr>
      </w:pPr>
      <w:r>
        <w:rPr>
          <w:rStyle w:val="a9"/>
        </w:rPr>
        <w:annotationRef/>
      </w:r>
      <w:r>
        <w:rPr>
          <w:lang w:val="ru-RU"/>
        </w:rPr>
        <w:t>Заменить на Изменить срок исполнения, так как любое изменение должно производиться через данную кнопку а не через поле.</w:t>
      </w:r>
    </w:p>
  </w:comment>
  <w:comment w:id="97" w:author="Николай П. Кочубашев" w:date="2017-10-31T13:07:00Z" w:initials="НПК">
    <w:p w14:paraId="1847AE29" w14:textId="77777777" w:rsidR="00AC2205" w:rsidRPr="000F51DE" w:rsidRDefault="00AC2205" w:rsidP="0062678A">
      <w:pPr>
        <w:pStyle w:val="aa"/>
        <w:rPr>
          <w:lang w:val="ru-RU"/>
        </w:rPr>
      </w:pPr>
      <w:r>
        <w:rPr>
          <w:rStyle w:val="a9"/>
        </w:rPr>
        <w:annotationRef/>
      </w:r>
      <w:r>
        <w:rPr>
          <w:lang w:val="ru-RU"/>
        </w:rPr>
        <w:t>Люция, текст «Срок исполнения продлён» слишком блеклый. Давай его сделаем более синим.</w:t>
      </w:r>
    </w:p>
  </w:comment>
  <w:comment w:id="98" w:author="Люция Е. Айтуова" w:date="2017-10-31T16:10:00Z" w:initials="ЛЕА">
    <w:p w14:paraId="10F10E86" w14:textId="77777777" w:rsidR="00AC2205" w:rsidRPr="00E43B48" w:rsidRDefault="00AC2205" w:rsidP="0062678A">
      <w:pPr>
        <w:pStyle w:val="aa"/>
        <w:rPr>
          <w:lang w:val="ru-RU"/>
        </w:rPr>
      </w:pPr>
      <w:r>
        <w:rPr>
          <w:rStyle w:val="a9"/>
        </w:rPr>
        <w:annotationRef/>
      </w:r>
      <w:r>
        <w:rPr>
          <w:lang w:val="ru-RU"/>
        </w:rPr>
        <w:t>Ну тогда дизайнер должен предложить цвет для текста, представляющий из себя гиперссылку.</w:t>
      </w:r>
    </w:p>
  </w:comment>
  <w:comment w:id="96" w:author="Люция Е. Айтуова" w:date="2017-10-19T18:56:00Z" w:initials="ЛЕА">
    <w:p w14:paraId="0AC6E3EE" w14:textId="77777777" w:rsidR="00AC2205" w:rsidRPr="008731CB" w:rsidRDefault="00AC2205" w:rsidP="0062678A">
      <w:pPr>
        <w:pStyle w:val="aa"/>
        <w:rPr>
          <w:lang w:val="ru-RU"/>
        </w:rPr>
      </w:pPr>
      <w:r>
        <w:rPr>
          <w:rStyle w:val="a9"/>
        </w:rPr>
        <w:annotationRef/>
      </w:r>
      <w:r>
        <w:rPr>
          <w:noProof/>
          <w:lang w:val="ru-RU" w:eastAsia="ru-RU"/>
        </w:rPr>
        <w:drawing>
          <wp:inline distT="0" distB="0" distL="0" distR="0" wp14:anchorId="6B6B033B" wp14:editId="0367DBD5">
            <wp:extent cx="5943600" cy="1158875"/>
            <wp:effectExtent l="0" t="0" r="0" b="317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158875"/>
                    </a:xfrm>
                    <a:prstGeom prst="rect">
                      <a:avLst/>
                    </a:prstGeom>
                  </pic:spPr>
                </pic:pic>
              </a:graphicData>
            </a:graphic>
          </wp:inline>
        </w:drawing>
      </w:r>
    </w:p>
  </w:comment>
  <w:comment w:id="99" w:author="Люция Е. Айтуова" w:date="2017-10-30T19:53:00Z" w:initials="ЛЕА">
    <w:p w14:paraId="0B22CC40" w14:textId="77777777" w:rsidR="00AC2205" w:rsidRPr="009D5A27" w:rsidRDefault="00AC2205" w:rsidP="0062678A">
      <w:pPr>
        <w:pStyle w:val="aa"/>
        <w:rPr>
          <w:lang w:val="ru-RU"/>
        </w:rPr>
      </w:pPr>
      <w:r>
        <w:rPr>
          <w:rStyle w:val="a9"/>
        </w:rPr>
        <w:annotationRef/>
      </w:r>
      <w:r>
        <w:rPr>
          <w:lang w:val="ru-RU"/>
        </w:rPr>
        <w:t>Учесть при заказе дизайна иконки.</w:t>
      </w:r>
    </w:p>
  </w:comment>
  <w:comment w:id="100" w:author="Николай П. Кочубашев" w:date="2017-10-31T13:23:00Z" w:initials="НПК">
    <w:p w14:paraId="51025BDC" w14:textId="77777777" w:rsidR="00AC2205" w:rsidRDefault="00AC2205" w:rsidP="0062678A">
      <w:pPr>
        <w:pStyle w:val="aa"/>
        <w:rPr>
          <w:lang w:val="ru-RU"/>
        </w:rPr>
      </w:pPr>
      <w:r>
        <w:rPr>
          <w:rStyle w:val="a9"/>
        </w:rPr>
        <w:annotationRef/>
      </w:r>
      <w:r>
        <w:rPr>
          <w:lang w:val="ru-RU"/>
        </w:rPr>
        <w:t>Мой вариант:</w:t>
      </w:r>
    </w:p>
    <w:p w14:paraId="628AF1FE" w14:textId="77777777" w:rsidR="00AC2205" w:rsidRPr="00DC47B0" w:rsidRDefault="00AC2205" w:rsidP="0062678A">
      <w:pPr>
        <w:pStyle w:val="aa"/>
        <w:rPr>
          <w:lang w:val="ru-RU"/>
        </w:rPr>
      </w:pPr>
      <w:r>
        <w:rPr>
          <w:noProof/>
          <w:lang w:val="ru-RU" w:eastAsia="ru-RU"/>
        </w:rPr>
        <w:drawing>
          <wp:inline distT="0" distB="0" distL="0" distR="0" wp14:anchorId="42693559" wp14:editId="59306F4C">
            <wp:extent cx="3820602" cy="2831572"/>
            <wp:effectExtent l="0" t="0" r="8890" b="698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26870" cy="2836217"/>
                    </a:xfrm>
                    <a:prstGeom prst="rect">
                      <a:avLst/>
                    </a:prstGeom>
                  </pic:spPr>
                </pic:pic>
              </a:graphicData>
            </a:graphic>
          </wp:inline>
        </w:drawing>
      </w:r>
    </w:p>
  </w:comment>
  <w:comment w:id="101" w:author="Люция Е. Айтуова" w:date="2017-10-31T16:33:00Z" w:initials="ЛЕА">
    <w:p w14:paraId="07728CC5" w14:textId="77777777" w:rsidR="00AC2205" w:rsidRPr="002A669B" w:rsidRDefault="00AC2205" w:rsidP="0062678A">
      <w:pPr>
        <w:pStyle w:val="aa"/>
        <w:rPr>
          <w:lang w:val="ru-RU"/>
        </w:rPr>
      </w:pPr>
      <w:r>
        <w:rPr>
          <w:rStyle w:val="a9"/>
        </w:rPr>
        <w:annotationRef/>
      </w:r>
      <w:r>
        <w:rPr>
          <w:lang w:val="ru-RU"/>
        </w:rPr>
        <w:t>Если честно, я не поняла ваш вариант.</w:t>
      </w:r>
    </w:p>
  </w:comment>
  <w:comment w:id="102" w:author="Люция Е. Айтуова" w:date="2017-10-30T20:02:00Z" w:initials="ЛЕА">
    <w:p w14:paraId="508F1FD5" w14:textId="77777777" w:rsidR="00AC2205" w:rsidRPr="005C5076" w:rsidRDefault="00AC2205" w:rsidP="0062678A">
      <w:pPr>
        <w:pStyle w:val="aa"/>
        <w:rPr>
          <w:lang w:val="ru-RU"/>
        </w:rPr>
      </w:pPr>
      <w:r>
        <w:rPr>
          <w:rStyle w:val="a9"/>
        </w:rPr>
        <w:annotationRef/>
      </w:r>
      <w:r>
        <w:rPr>
          <w:lang w:val="ru-RU"/>
        </w:rPr>
        <w:t>Учесть в заказе дизайна</w:t>
      </w:r>
    </w:p>
  </w:comment>
  <w:comment w:id="103" w:author="Юрий С. Филин" w:date="2017-10-31T09:07:00Z" w:initials="ЮСФ">
    <w:p w14:paraId="1DC5060C" w14:textId="77777777" w:rsidR="00AC2205" w:rsidRPr="00AB4D19" w:rsidRDefault="00AC2205" w:rsidP="0062678A">
      <w:pPr>
        <w:pStyle w:val="aa"/>
        <w:rPr>
          <w:lang w:val="ru-RU"/>
        </w:rPr>
      </w:pPr>
      <w:r>
        <w:rPr>
          <w:rStyle w:val="a9"/>
        </w:rPr>
        <w:annotationRef/>
      </w:r>
      <w:r>
        <w:rPr>
          <w:lang w:val="ru-RU"/>
        </w:rPr>
        <w:t>Я за этот вариант</w:t>
      </w:r>
    </w:p>
  </w:comment>
  <w:comment w:id="137" w:author="Юрий С. Филин" w:date="2017-09-06T10:20:00Z" w:initials="ЮСФ">
    <w:p w14:paraId="239E5E51" w14:textId="77777777" w:rsidR="00AC2205" w:rsidRPr="00E0676C" w:rsidRDefault="00AC2205" w:rsidP="00D43E9F">
      <w:pPr>
        <w:pStyle w:val="aa"/>
        <w:rPr>
          <w:lang w:val="ru-RU"/>
        </w:rPr>
      </w:pPr>
      <w:r>
        <w:rPr>
          <w:rStyle w:val="a9"/>
        </w:rPr>
        <w:annotationRef/>
      </w:r>
      <w:r w:rsidRPr="00E0676C">
        <w:rPr>
          <w:rStyle w:val="a9"/>
          <w:lang w:val="ru-RU"/>
        </w:rPr>
        <w:t>Может все таки разворачивать раздел с его подразделением? Что дает развернутый первый раздел, это всегда будет раздел руководителей, в случае если нет подразделения разворачивать первый?</w:t>
      </w:r>
    </w:p>
  </w:comment>
  <w:comment w:id="138" w:author="Юрий С. Филин" w:date="2017-09-06T10:22:00Z" w:initials="ЮСФ">
    <w:p w14:paraId="0D94FD81" w14:textId="77777777" w:rsidR="00AC2205" w:rsidRPr="00E0676C" w:rsidRDefault="00AC2205" w:rsidP="00D43E9F">
      <w:pPr>
        <w:pStyle w:val="aa"/>
        <w:rPr>
          <w:lang w:val="ru-RU"/>
        </w:rPr>
      </w:pPr>
      <w:r>
        <w:rPr>
          <w:rStyle w:val="a9"/>
        </w:rPr>
        <w:annotationRef/>
      </w:r>
      <w:r w:rsidRPr="00E0676C">
        <w:rPr>
          <w:lang w:val="ru-RU"/>
        </w:rPr>
        <w:t>Чекбоксы убираем, они вводят пользователя в заблуждение, как будто через чекбоксы можно выбрать несколько дел.</w:t>
      </w:r>
    </w:p>
  </w:comment>
  <w:comment w:id="140" w:author="Николай П. Кочубашев" w:date="2017-07-31T17:46:00Z" w:initials="НПК">
    <w:p w14:paraId="282C31BA" w14:textId="5CD8392B" w:rsidR="00AC2205" w:rsidRPr="00CF2690" w:rsidRDefault="00AC2205">
      <w:pPr>
        <w:pStyle w:val="aa"/>
        <w:rPr>
          <w:lang w:val="ru-RU"/>
        </w:rPr>
      </w:pPr>
      <w:r>
        <w:rPr>
          <w:rStyle w:val="a9"/>
        </w:rPr>
        <w:annotationRef/>
      </w:r>
      <w:r>
        <w:rPr>
          <w:lang w:val="ru-RU"/>
        </w:rPr>
        <w:t>перейти</w:t>
      </w:r>
    </w:p>
  </w:comment>
  <w:comment w:id="141" w:author="Николай П. Кочубашев" w:date="2017-07-31T17:49:00Z" w:initials="НПК">
    <w:p w14:paraId="6E161284" w14:textId="3FF3A777" w:rsidR="00AC2205" w:rsidRDefault="00AC2205">
      <w:pPr>
        <w:pStyle w:val="aa"/>
        <w:rPr>
          <w:lang w:val="ru-RU"/>
        </w:rPr>
      </w:pPr>
      <w:r>
        <w:rPr>
          <w:rStyle w:val="a9"/>
        </w:rPr>
        <w:annotationRef/>
      </w:r>
      <w:r>
        <w:rPr>
          <w:lang w:val="ru-RU"/>
        </w:rPr>
        <w:t>Я был за этот вариант. При этом все участникам отправить уведомление, что карточка исходящего отозвана и соответственна карточка входящего удалена</w:t>
      </w:r>
    </w:p>
    <w:p w14:paraId="016C5ECB" w14:textId="357D4E10" w:rsidR="00AC2205" w:rsidRDefault="00AC2205">
      <w:pPr>
        <w:pStyle w:val="aa"/>
        <w:rPr>
          <w:lang w:val="ru-RU"/>
        </w:rPr>
      </w:pPr>
    </w:p>
    <w:p w14:paraId="23289E1F" w14:textId="7FEF4CEE" w:rsidR="00AC2205" w:rsidRDefault="00AC2205">
      <w:pPr>
        <w:pStyle w:val="aa"/>
        <w:rPr>
          <w:lang w:val="ru-RU"/>
        </w:rPr>
      </w:pPr>
      <w:r>
        <w:rPr>
          <w:lang w:val="ru-RU"/>
        </w:rPr>
        <w:t>Но! Погуглив увидел, что во всех рассматриваемых случаях в случае если пользователь увидел входящее сообщение, от элемент не удаляется!</w:t>
      </w:r>
    </w:p>
    <w:p w14:paraId="1A674F35" w14:textId="08566AC4" w:rsidR="00AC2205" w:rsidRDefault="00AC2205">
      <w:pPr>
        <w:pStyle w:val="aa"/>
        <w:rPr>
          <w:lang w:val="ru-RU"/>
        </w:rPr>
      </w:pPr>
    </w:p>
    <w:p w14:paraId="764A91C1" w14:textId="22E9B66B" w:rsidR="00AC2205" w:rsidRDefault="00AC2205" w:rsidP="002765A1">
      <w:pPr>
        <w:pStyle w:val="aa"/>
        <w:numPr>
          <w:ilvl w:val="0"/>
          <w:numId w:val="5"/>
        </w:numPr>
        <w:rPr>
          <w:lang w:val="ru-RU"/>
        </w:rPr>
      </w:pPr>
      <w:r>
        <w:rPr>
          <w:lang w:val="ru-RU"/>
        </w:rPr>
        <w:t>Гос закупки КЗ (</w:t>
      </w:r>
      <w:hyperlink r:id="rId11" w:history="1">
        <w:r w:rsidRPr="008D09FD">
          <w:rPr>
            <w:rStyle w:val="af0"/>
            <w:lang w:val="ru-RU"/>
          </w:rPr>
          <w:t>http://portal.goszakup.gov.kz/portal/uploads/v3/doc_sup_rus.pdf</w:t>
        </w:r>
      </w:hyperlink>
      <w:r>
        <w:rPr>
          <w:lang w:val="ru-RU"/>
        </w:rPr>
        <w:t xml:space="preserve"> ):</w:t>
      </w:r>
    </w:p>
    <w:p w14:paraId="028D387D" w14:textId="399D1BA6" w:rsidR="00AC2205" w:rsidRDefault="00AC2205" w:rsidP="002765A1">
      <w:pPr>
        <w:pStyle w:val="aa"/>
        <w:ind w:firstLine="0"/>
        <w:rPr>
          <w:lang w:val="ru-RU"/>
        </w:rPr>
      </w:pPr>
      <w:r>
        <w:rPr>
          <w:noProof/>
          <w:lang w:val="ru-RU" w:eastAsia="ru-RU"/>
        </w:rPr>
        <w:drawing>
          <wp:inline distT="0" distB="0" distL="0" distR="0" wp14:anchorId="1D05AAA0" wp14:editId="7D6F8062">
            <wp:extent cx="4952365" cy="8229600"/>
            <wp:effectExtent l="0" t="0" r="63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52365" cy="8229600"/>
                    </a:xfrm>
                    <a:prstGeom prst="rect">
                      <a:avLst/>
                    </a:prstGeom>
                  </pic:spPr>
                </pic:pic>
              </a:graphicData>
            </a:graphic>
          </wp:inline>
        </w:drawing>
      </w:r>
    </w:p>
    <w:p w14:paraId="5B3A8672" w14:textId="68D0BF7D" w:rsidR="00AC2205" w:rsidRDefault="00AC2205" w:rsidP="002765A1">
      <w:pPr>
        <w:pStyle w:val="aa"/>
        <w:ind w:firstLine="0"/>
        <w:rPr>
          <w:lang w:val="ru-RU"/>
        </w:rPr>
      </w:pPr>
    </w:p>
    <w:p w14:paraId="2B4F1985" w14:textId="34F33E44" w:rsidR="00AC2205" w:rsidRDefault="00AC2205" w:rsidP="002765A1">
      <w:pPr>
        <w:pStyle w:val="aa"/>
        <w:numPr>
          <w:ilvl w:val="0"/>
          <w:numId w:val="5"/>
        </w:numPr>
        <w:rPr>
          <w:lang w:val="ru-RU"/>
        </w:rPr>
      </w:pPr>
      <w:r>
        <w:rPr>
          <w:lang w:val="ru-RU"/>
        </w:rPr>
        <w:t xml:space="preserve"> Электронная почта </w:t>
      </w:r>
      <w:r>
        <w:t>Exchange</w:t>
      </w:r>
      <w:r w:rsidRPr="002765A1">
        <w:rPr>
          <w:lang w:val="ru-RU"/>
        </w:rPr>
        <w:t xml:space="preserve"> (</w:t>
      </w:r>
      <w:hyperlink r:id="rId13" w:history="1">
        <w:r w:rsidRPr="008D09FD">
          <w:rPr>
            <w:rStyle w:val="af0"/>
          </w:rPr>
          <w:t>https</w:t>
        </w:r>
        <w:r w:rsidRPr="008D09FD">
          <w:rPr>
            <w:rStyle w:val="af0"/>
            <w:lang w:val="ru-RU"/>
          </w:rPr>
          <w:t>://</w:t>
        </w:r>
        <w:r w:rsidRPr="008D09FD">
          <w:rPr>
            <w:rStyle w:val="af0"/>
          </w:rPr>
          <w:t>support</w:t>
        </w:r>
        <w:r w:rsidRPr="008D09FD">
          <w:rPr>
            <w:rStyle w:val="af0"/>
            <w:lang w:val="ru-RU"/>
          </w:rPr>
          <w:t>.</w:t>
        </w:r>
        <w:r w:rsidRPr="008D09FD">
          <w:rPr>
            <w:rStyle w:val="af0"/>
          </w:rPr>
          <w:t>office</w:t>
        </w:r>
        <w:r w:rsidRPr="008D09FD">
          <w:rPr>
            <w:rStyle w:val="af0"/>
            <w:lang w:val="ru-RU"/>
          </w:rPr>
          <w:t>.</w:t>
        </w:r>
        <w:r w:rsidRPr="008D09FD">
          <w:rPr>
            <w:rStyle w:val="af0"/>
          </w:rPr>
          <w:t>com</w:t>
        </w:r>
        <w:r w:rsidRPr="008D09FD">
          <w:rPr>
            <w:rStyle w:val="af0"/>
            <w:lang w:val="ru-RU"/>
          </w:rPr>
          <w:t>/</w:t>
        </w:r>
        <w:r w:rsidRPr="008D09FD">
          <w:rPr>
            <w:rStyle w:val="af0"/>
          </w:rPr>
          <w:t>ru</w:t>
        </w:r>
        <w:r w:rsidRPr="008D09FD">
          <w:rPr>
            <w:rStyle w:val="af0"/>
            <w:lang w:val="ru-RU"/>
          </w:rPr>
          <w:t>-</w:t>
        </w:r>
        <w:r w:rsidRPr="008D09FD">
          <w:rPr>
            <w:rStyle w:val="af0"/>
          </w:rPr>
          <w:t>ru</w:t>
        </w:r>
        <w:r w:rsidRPr="008D09FD">
          <w:rPr>
            <w:rStyle w:val="af0"/>
            <w:lang w:val="ru-RU"/>
          </w:rPr>
          <w:t>/</w:t>
        </w:r>
        <w:r w:rsidRPr="008D09FD">
          <w:rPr>
            <w:rStyle w:val="af0"/>
          </w:rPr>
          <w:t>article</w:t>
        </w:r>
        <w:r w:rsidRPr="008D09FD">
          <w:rPr>
            <w:rStyle w:val="af0"/>
            <w:lang w:val="ru-RU"/>
          </w:rPr>
          <w:t>/%</w:t>
        </w:r>
        <w:r w:rsidRPr="008D09FD">
          <w:rPr>
            <w:rStyle w:val="af0"/>
          </w:rPr>
          <w:t>D</w:t>
        </w:r>
        <w:r w:rsidRPr="008D09FD">
          <w:rPr>
            <w:rStyle w:val="af0"/>
            <w:lang w:val="ru-RU"/>
          </w:rPr>
          <w:t>0%9</w:t>
        </w:r>
        <w:r w:rsidRPr="008D09FD">
          <w:rPr>
            <w:rStyle w:val="af0"/>
          </w:rPr>
          <w:t>A</w:t>
        </w:r>
        <w:r w:rsidRPr="008D09FD">
          <w:rPr>
            <w:rStyle w:val="af0"/>
            <w:lang w:val="ru-RU"/>
          </w:rPr>
          <w:t>%</w:t>
        </w:r>
        <w:r w:rsidRPr="008D09FD">
          <w:rPr>
            <w:rStyle w:val="af0"/>
          </w:rPr>
          <w:t>D</w:t>
        </w:r>
        <w:r w:rsidRPr="008D09FD">
          <w:rPr>
            <w:rStyle w:val="af0"/>
            <w:lang w:val="ru-RU"/>
          </w:rPr>
          <w:t>0%</w:t>
        </w:r>
        <w:r w:rsidRPr="008D09FD">
          <w:rPr>
            <w:rStyle w:val="af0"/>
          </w:rPr>
          <w:t>B</w:t>
        </w:r>
        <w:r w:rsidRPr="008D09FD">
          <w:rPr>
            <w:rStyle w:val="af0"/>
            <w:lang w:val="ru-RU"/>
          </w:rPr>
          <w:t>0%</w:t>
        </w:r>
        <w:r w:rsidRPr="008D09FD">
          <w:rPr>
            <w:rStyle w:val="af0"/>
          </w:rPr>
          <w:t>D</w:t>
        </w:r>
        <w:r w:rsidRPr="008D09FD">
          <w:rPr>
            <w:rStyle w:val="af0"/>
            <w:lang w:val="ru-RU"/>
          </w:rPr>
          <w:t>0%</w:t>
        </w:r>
        <w:r w:rsidRPr="008D09FD">
          <w:rPr>
            <w:rStyle w:val="af0"/>
          </w:rPr>
          <w:t>BA</w:t>
        </w:r>
        <w:r w:rsidRPr="008D09FD">
          <w:rPr>
            <w:rStyle w:val="af0"/>
            <w:lang w:val="ru-RU"/>
          </w:rPr>
          <w:t>-%</w:t>
        </w:r>
        <w:r w:rsidRPr="008D09FD">
          <w:rPr>
            <w:rStyle w:val="af0"/>
          </w:rPr>
          <w:t>D</w:t>
        </w:r>
        <w:r w:rsidRPr="008D09FD">
          <w:rPr>
            <w:rStyle w:val="af0"/>
            <w:lang w:val="ru-RU"/>
          </w:rPr>
          <w:t>0%</w:t>
        </w:r>
        <w:r w:rsidRPr="008D09FD">
          <w:rPr>
            <w:rStyle w:val="af0"/>
          </w:rPr>
          <w:t>BE</w:t>
        </w:r>
        <w:r w:rsidRPr="008D09FD">
          <w:rPr>
            <w:rStyle w:val="af0"/>
            <w:lang w:val="ru-RU"/>
          </w:rPr>
          <w:t>%</w:t>
        </w:r>
        <w:r w:rsidRPr="008D09FD">
          <w:rPr>
            <w:rStyle w:val="af0"/>
          </w:rPr>
          <w:t>D</w:t>
        </w:r>
        <w:r w:rsidRPr="008D09FD">
          <w:rPr>
            <w:rStyle w:val="af0"/>
            <w:lang w:val="ru-RU"/>
          </w:rPr>
          <w:t>1%82%</w:t>
        </w:r>
        <w:r w:rsidRPr="008D09FD">
          <w:rPr>
            <w:rStyle w:val="af0"/>
          </w:rPr>
          <w:t>D</w:t>
        </w:r>
        <w:r w:rsidRPr="008D09FD">
          <w:rPr>
            <w:rStyle w:val="af0"/>
            <w:lang w:val="ru-RU"/>
          </w:rPr>
          <w:t>0%</w:t>
        </w:r>
        <w:r w:rsidRPr="008D09FD">
          <w:rPr>
            <w:rStyle w:val="af0"/>
          </w:rPr>
          <w:t>BE</w:t>
        </w:r>
        <w:r w:rsidRPr="008D09FD">
          <w:rPr>
            <w:rStyle w:val="af0"/>
            <w:lang w:val="ru-RU"/>
          </w:rPr>
          <w:t>%</w:t>
        </w:r>
        <w:r w:rsidRPr="008D09FD">
          <w:rPr>
            <w:rStyle w:val="af0"/>
          </w:rPr>
          <w:t>D</w:t>
        </w:r>
        <w:r w:rsidRPr="008D09FD">
          <w:rPr>
            <w:rStyle w:val="af0"/>
            <w:lang w:val="ru-RU"/>
          </w:rPr>
          <w:t>0%</w:t>
        </w:r>
        <w:r w:rsidRPr="008D09FD">
          <w:rPr>
            <w:rStyle w:val="af0"/>
          </w:rPr>
          <w:t>B</w:t>
        </w:r>
        <w:r w:rsidRPr="008D09FD">
          <w:rPr>
            <w:rStyle w:val="af0"/>
            <w:lang w:val="ru-RU"/>
          </w:rPr>
          <w:t>7%</w:t>
        </w:r>
        <w:r w:rsidRPr="008D09FD">
          <w:rPr>
            <w:rStyle w:val="af0"/>
          </w:rPr>
          <w:t>D</w:t>
        </w:r>
        <w:r w:rsidRPr="008D09FD">
          <w:rPr>
            <w:rStyle w:val="af0"/>
            <w:lang w:val="ru-RU"/>
          </w:rPr>
          <w:t>0%</w:t>
        </w:r>
        <w:r w:rsidRPr="008D09FD">
          <w:rPr>
            <w:rStyle w:val="af0"/>
          </w:rPr>
          <w:t>B</w:t>
        </w:r>
        <w:r w:rsidRPr="008D09FD">
          <w:rPr>
            <w:rStyle w:val="af0"/>
            <w:lang w:val="ru-RU"/>
          </w:rPr>
          <w:t>2%</w:t>
        </w:r>
        <w:r w:rsidRPr="008D09FD">
          <w:rPr>
            <w:rStyle w:val="af0"/>
          </w:rPr>
          <w:t>D</w:t>
        </w:r>
        <w:r w:rsidRPr="008D09FD">
          <w:rPr>
            <w:rStyle w:val="af0"/>
            <w:lang w:val="ru-RU"/>
          </w:rPr>
          <w:t>0%</w:t>
        </w:r>
        <w:r w:rsidRPr="008D09FD">
          <w:rPr>
            <w:rStyle w:val="af0"/>
          </w:rPr>
          <w:t>B</w:t>
        </w:r>
        <w:r w:rsidRPr="008D09FD">
          <w:rPr>
            <w:rStyle w:val="af0"/>
            <w:lang w:val="ru-RU"/>
          </w:rPr>
          <w:t>0%</w:t>
        </w:r>
        <w:r w:rsidRPr="008D09FD">
          <w:rPr>
            <w:rStyle w:val="af0"/>
          </w:rPr>
          <w:t>D</w:t>
        </w:r>
        <w:r w:rsidRPr="008D09FD">
          <w:rPr>
            <w:rStyle w:val="af0"/>
            <w:lang w:val="ru-RU"/>
          </w:rPr>
          <w:t>1%82%</w:t>
        </w:r>
        <w:r w:rsidRPr="008D09FD">
          <w:rPr>
            <w:rStyle w:val="af0"/>
          </w:rPr>
          <w:t>D</w:t>
        </w:r>
        <w:r w:rsidRPr="008D09FD">
          <w:rPr>
            <w:rStyle w:val="af0"/>
            <w:lang w:val="ru-RU"/>
          </w:rPr>
          <w:t>1%8</w:t>
        </w:r>
        <w:r w:rsidRPr="008D09FD">
          <w:rPr>
            <w:rStyle w:val="af0"/>
          </w:rPr>
          <w:t>C</w:t>
        </w:r>
        <w:r w:rsidRPr="008D09FD">
          <w:rPr>
            <w:rStyle w:val="af0"/>
            <w:lang w:val="ru-RU"/>
          </w:rPr>
          <w:t>-%</w:t>
        </w:r>
        <w:r w:rsidRPr="008D09FD">
          <w:rPr>
            <w:rStyle w:val="af0"/>
          </w:rPr>
          <w:t>D</w:t>
        </w:r>
        <w:r w:rsidRPr="008D09FD">
          <w:rPr>
            <w:rStyle w:val="af0"/>
            <w:lang w:val="ru-RU"/>
          </w:rPr>
          <w:t>0%</w:t>
        </w:r>
        <w:r w:rsidRPr="008D09FD">
          <w:rPr>
            <w:rStyle w:val="af0"/>
          </w:rPr>
          <w:t>B</w:t>
        </w:r>
        <w:r w:rsidRPr="008D09FD">
          <w:rPr>
            <w:rStyle w:val="af0"/>
            <w:lang w:val="ru-RU"/>
          </w:rPr>
          <w:t>8%</w:t>
        </w:r>
        <w:r w:rsidRPr="008D09FD">
          <w:rPr>
            <w:rStyle w:val="af0"/>
          </w:rPr>
          <w:t>D</w:t>
        </w:r>
        <w:r w:rsidRPr="008D09FD">
          <w:rPr>
            <w:rStyle w:val="af0"/>
            <w:lang w:val="ru-RU"/>
          </w:rPr>
          <w:t>0%</w:t>
        </w:r>
        <w:r w:rsidRPr="008D09FD">
          <w:rPr>
            <w:rStyle w:val="af0"/>
          </w:rPr>
          <w:t>BB</w:t>
        </w:r>
        <w:r w:rsidRPr="008D09FD">
          <w:rPr>
            <w:rStyle w:val="af0"/>
            <w:lang w:val="ru-RU"/>
          </w:rPr>
          <w:t>%</w:t>
        </w:r>
        <w:r w:rsidRPr="008D09FD">
          <w:rPr>
            <w:rStyle w:val="af0"/>
          </w:rPr>
          <w:t>D</w:t>
        </w:r>
        <w:r w:rsidRPr="008D09FD">
          <w:rPr>
            <w:rStyle w:val="af0"/>
            <w:lang w:val="ru-RU"/>
          </w:rPr>
          <w:t>0%</w:t>
        </w:r>
        <w:r w:rsidRPr="008D09FD">
          <w:rPr>
            <w:rStyle w:val="af0"/>
          </w:rPr>
          <w:t>B</w:t>
        </w:r>
        <w:r w:rsidRPr="008D09FD">
          <w:rPr>
            <w:rStyle w:val="af0"/>
            <w:lang w:val="ru-RU"/>
          </w:rPr>
          <w:t>8-%</w:t>
        </w:r>
        <w:r w:rsidRPr="008D09FD">
          <w:rPr>
            <w:rStyle w:val="af0"/>
          </w:rPr>
          <w:t>D</w:t>
        </w:r>
        <w:r w:rsidRPr="008D09FD">
          <w:rPr>
            <w:rStyle w:val="af0"/>
            <w:lang w:val="ru-RU"/>
          </w:rPr>
          <w:t>0%</w:t>
        </w:r>
        <w:r w:rsidRPr="008D09FD">
          <w:rPr>
            <w:rStyle w:val="af0"/>
          </w:rPr>
          <w:t>B</w:t>
        </w:r>
        <w:r w:rsidRPr="008D09FD">
          <w:rPr>
            <w:rStyle w:val="af0"/>
            <w:lang w:val="ru-RU"/>
          </w:rPr>
          <w:t>7%</w:t>
        </w:r>
        <w:r w:rsidRPr="008D09FD">
          <w:rPr>
            <w:rStyle w:val="af0"/>
          </w:rPr>
          <w:t>D</w:t>
        </w:r>
        <w:r w:rsidRPr="008D09FD">
          <w:rPr>
            <w:rStyle w:val="af0"/>
            <w:lang w:val="ru-RU"/>
          </w:rPr>
          <w:t>0%</w:t>
        </w:r>
        <w:r w:rsidRPr="008D09FD">
          <w:rPr>
            <w:rStyle w:val="af0"/>
          </w:rPr>
          <w:t>B</w:t>
        </w:r>
        <w:r w:rsidRPr="008D09FD">
          <w:rPr>
            <w:rStyle w:val="af0"/>
            <w:lang w:val="ru-RU"/>
          </w:rPr>
          <w:t>0%</w:t>
        </w:r>
        <w:r w:rsidRPr="008D09FD">
          <w:rPr>
            <w:rStyle w:val="af0"/>
          </w:rPr>
          <w:t>D</w:t>
        </w:r>
        <w:r w:rsidRPr="008D09FD">
          <w:rPr>
            <w:rStyle w:val="af0"/>
            <w:lang w:val="ru-RU"/>
          </w:rPr>
          <w:t>0%</w:t>
        </w:r>
        <w:r w:rsidRPr="008D09FD">
          <w:rPr>
            <w:rStyle w:val="af0"/>
          </w:rPr>
          <w:t>BC</w:t>
        </w:r>
        <w:r w:rsidRPr="008D09FD">
          <w:rPr>
            <w:rStyle w:val="af0"/>
            <w:lang w:val="ru-RU"/>
          </w:rPr>
          <w:t>%</w:t>
        </w:r>
        <w:r w:rsidRPr="008D09FD">
          <w:rPr>
            <w:rStyle w:val="af0"/>
          </w:rPr>
          <w:t>D</w:t>
        </w:r>
        <w:r w:rsidRPr="008D09FD">
          <w:rPr>
            <w:rStyle w:val="af0"/>
            <w:lang w:val="ru-RU"/>
          </w:rPr>
          <w:t>0%</w:t>
        </w:r>
        <w:r w:rsidRPr="008D09FD">
          <w:rPr>
            <w:rStyle w:val="af0"/>
          </w:rPr>
          <w:t>B</w:t>
        </w:r>
        <w:r w:rsidRPr="008D09FD">
          <w:rPr>
            <w:rStyle w:val="af0"/>
            <w:lang w:val="ru-RU"/>
          </w:rPr>
          <w:t>5%</w:t>
        </w:r>
        <w:r w:rsidRPr="008D09FD">
          <w:rPr>
            <w:rStyle w:val="af0"/>
          </w:rPr>
          <w:t>D</w:t>
        </w:r>
        <w:r w:rsidRPr="008D09FD">
          <w:rPr>
            <w:rStyle w:val="af0"/>
            <w:lang w:val="ru-RU"/>
          </w:rPr>
          <w:t>0%</w:t>
        </w:r>
        <w:r w:rsidRPr="008D09FD">
          <w:rPr>
            <w:rStyle w:val="af0"/>
          </w:rPr>
          <w:t>BD</w:t>
        </w:r>
        <w:r w:rsidRPr="008D09FD">
          <w:rPr>
            <w:rStyle w:val="af0"/>
            <w:lang w:val="ru-RU"/>
          </w:rPr>
          <w:t>%</w:t>
        </w:r>
        <w:r w:rsidRPr="008D09FD">
          <w:rPr>
            <w:rStyle w:val="af0"/>
          </w:rPr>
          <w:t>D</w:t>
        </w:r>
        <w:r w:rsidRPr="008D09FD">
          <w:rPr>
            <w:rStyle w:val="af0"/>
            <w:lang w:val="ru-RU"/>
          </w:rPr>
          <w:t>0%</w:t>
        </w:r>
        <w:r w:rsidRPr="008D09FD">
          <w:rPr>
            <w:rStyle w:val="af0"/>
          </w:rPr>
          <w:t>B</w:t>
        </w:r>
        <w:r w:rsidRPr="008D09FD">
          <w:rPr>
            <w:rStyle w:val="af0"/>
            <w:lang w:val="ru-RU"/>
          </w:rPr>
          <w:t>8%</w:t>
        </w:r>
        <w:r w:rsidRPr="008D09FD">
          <w:rPr>
            <w:rStyle w:val="af0"/>
          </w:rPr>
          <w:t>D</w:t>
        </w:r>
        <w:r w:rsidRPr="008D09FD">
          <w:rPr>
            <w:rStyle w:val="af0"/>
            <w:lang w:val="ru-RU"/>
          </w:rPr>
          <w:t>1%82%</w:t>
        </w:r>
        <w:r w:rsidRPr="008D09FD">
          <w:rPr>
            <w:rStyle w:val="af0"/>
          </w:rPr>
          <w:t>D</w:t>
        </w:r>
        <w:r w:rsidRPr="008D09FD">
          <w:rPr>
            <w:rStyle w:val="af0"/>
            <w:lang w:val="ru-RU"/>
          </w:rPr>
          <w:t>1%8</w:t>
        </w:r>
        <w:r w:rsidRPr="008D09FD">
          <w:rPr>
            <w:rStyle w:val="af0"/>
          </w:rPr>
          <w:t>C</w:t>
        </w:r>
        <w:r w:rsidRPr="008D09FD">
          <w:rPr>
            <w:rStyle w:val="af0"/>
            <w:lang w:val="ru-RU"/>
          </w:rPr>
          <w:t>-%</w:t>
        </w:r>
        <w:r w:rsidRPr="008D09FD">
          <w:rPr>
            <w:rStyle w:val="af0"/>
          </w:rPr>
          <w:t>D</w:t>
        </w:r>
        <w:r w:rsidRPr="008D09FD">
          <w:rPr>
            <w:rStyle w:val="af0"/>
            <w:lang w:val="ru-RU"/>
          </w:rPr>
          <w:t>0%</w:t>
        </w:r>
        <w:r w:rsidRPr="008D09FD">
          <w:rPr>
            <w:rStyle w:val="af0"/>
          </w:rPr>
          <w:t>BE</w:t>
        </w:r>
        <w:r w:rsidRPr="008D09FD">
          <w:rPr>
            <w:rStyle w:val="af0"/>
            <w:lang w:val="ru-RU"/>
          </w:rPr>
          <w:t>%</w:t>
        </w:r>
        <w:r w:rsidRPr="008D09FD">
          <w:rPr>
            <w:rStyle w:val="af0"/>
          </w:rPr>
          <w:t>D</w:t>
        </w:r>
        <w:r w:rsidRPr="008D09FD">
          <w:rPr>
            <w:rStyle w:val="af0"/>
            <w:lang w:val="ru-RU"/>
          </w:rPr>
          <w:t>1%82%</w:t>
        </w:r>
        <w:r w:rsidRPr="008D09FD">
          <w:rPr>
            <w:rStyle w:val="af0"/>
          </w:rPr>
          <w:t>D</w:t>
        </w:r>
        <w:r w:rsidRPr="008D09FD">
          <w:rPr>
            <w:rStyle w:val="af0"/>
            <w:lang w:val="ru-RU"/>
          </w:rPr>
          <w:t>0%</w:t>
        </w:r>
        <w:r w:rsidRPr="008D09FD">
          <w:rPr>
            <w:rStyle w:val="af0"/>
          </w:rPr>
          <w:t>BF</w:t>
        </w:r>
        <w:r w:rsidRPr="008D09FD">
          <w:rPr>
            <w:rStyle w:val="af0"/>
            <w:lang w:val="ru-RU"/>
          </w:rPr>
          <w:t>%</w:t>
        </w:r>
        <w:r w:rsidRPr="008D09FD">
          <w:rPr>
            <w:rStyle w:val="af0"/>
          </w:rPr>
          <w:t>D</w:t>
        </w:r>
        <w:r w:rsidRPr="008D09FD">
          <w:rPr>
            <w:rStyle w:val="af0"/>
            <w:lang w:val="ru-RU"/>
          </w:rPr>
          <w:t>1%80%</w:t>
        </w:r>
        <w:r w:rsidRPr="008D09FD">
          <w:rPr>
            <w:rStyle w:val="af0"/>
          </w:rPr>
          <w:t>D</w:t>
        </w:r>
        <w:r w:rsidRPr="008D09FD">
          <w:rPr>
            <w:rStyle w:val="af0"/>
            <w:lang w:val="ru-RU"/>
          </w:rPr>
          <w:t>0%</w:t>
        </w:r>
        <w:r w:rsidRPr="008D09FD">
          <w:rPr>
            <w:rStyle w:val="af0"/>
          </w:rPr>
          <w:t>B</w:t>
        </w:r>
        <w:r w:rsidRPr="008D09FD">
          <w:rPr>
            <w:rStyle w:val="af0"/>
            <w:lang w:val="ru-RU"/>
          </w:rPr>
          <w:t>0%</w:t>
        </w:r>
        <w:r w:rsidRPr="008D09FD">
          <w:rPr>
            <w:rStyle w:val="af0"/>
          </w:rPr>
          <w:t>D</w:t>
        </w:r>
        <w:r w:rsidRPr="008D09FD">
          <w:rPr>
            <w:rStyle w:val="af0"/>
            <w:lang w:val="ru-RU"/>
          </w:rPr>
          <w:t>0%</w:t>
        </w:r>
        <w:r w:rsidRPr="008D09FD">
          <w:rPr>
            <w:rStyle w:val="af0"/>
          </w:rPr>
          <w:t>B</w:t>
        </w:r>
        <w:r w:rsidRPr="008D09FD">
          <w:rPr>
            <w:rStyle w:val="af0"/>
            <w:lang w:val="ru-RU"/>
          </w:rPr>
          <w:t>2%</w:t>
        </w:r>
        <w:r w:rsidRPr="008D09FD">
          <w:rPr>
            <w:rStyle w:val="af0"/>
          </w:rPr>
          <w:t>D</w:t>
        </w:r>
        <w:r w:rsidRPr="008D09FD">
          <w:rPr>
            <w:rStyle w:val="af0"/>
            <w:lang w:val="ru-RU"/>
          </w:rPr>
          <w:t>0%</w:t>
        </w:r>
        <w:r w:rsidRPr="008D09FD">
          <w:rPr>
            <w:rStyle w:val="af0"/>
          </w:rPr>
          <w:t>BB</w:t>
        </w:r>
        <w:r w:rsidRPr="008D09FD">
          <w:rPr>
            <w:rStyle w:val="af0"/>
            <w:lang w:val="ru-RU"/>
          </w:rPr>
          <w:t>%</w:t>
        </w:r>
        <w:r w:rsidRPr="008D09FD">
          <w:rPr>
            <w:rStyle w:val="af0"/>
          </w:rPr>
          <w:t>D</w:t>
        </w:r>
        <w:r w:rsidRPr="008D09FD">
          <w:rPr>
            <w:rStyle w:val="af0"/>
            <w:lang w:val="ru-RU"/>
          </w:rPr>
          <w:t>0%</w:t>
        </w:r>
        <w:r w:rsidRPr="008D09FD">
          <w:rPr>
            <w:rStyle w:val="af0"/>
          </w:rPr>
          <w:t>B</w:t>
        </w:r>
        <w:r w:rsidRPr="008D09FD">
          <w:rPr>
            <w:rStyle w:val="af0"/>
            <w:lang w:val="ru-RU"/>
          </w:rPr>
          <w:t>5%</w:t>
        </w:r>
        <w:r w:rsidRPr="008D09FD">
          <w:rPr>
            <w:rStyle w:val="af0"/>
          </w:rPr>
          <w:t>D</w:t>
        </w:r>
        <w:r w:rsidRPr="008D09FD">
          <w:rPr>
            <w:rStyle w:val="af0"/>
            <w:lang w:val="ru-RU"/>
          </w:rPr>
          <w:t>0%</w:t>
        </w:r>
        <w:r w:rsidRPr="008D09FD">
          <w:rPr>
            <w:rStyle w:val="af0"/>
          </w:rPr>
          <w:t>BD</w:t>
        </w:r>
        <w:r w:rsidRPr="008D09FD">
          <w:rPr>
            <w:rStyle w:val="af0"/>
            <w:lang w:val="ru-RU"/>
          </w:rPr>
          <w:t>%</w:t>
        </w:r>
        <w:r w:rsidRPr="008D09FD">
          <w:rPr>
            <w:rStyle w:val="af0"/>
          </w:rPr>
          <w:t>D</w:t>
        </w:r>
        <w:r w:rsidRPr="008D09FD">
          <w:rPr>
            <w:rStyle w:val="af0"/>
            <w:lang w:val="ru-RU"/>
          </w:rPr>
          <w:t>0%</w:t>
        </w:r>
        <w:r w:rsidRPr="008D09FD">
          <w:rPr>
            <w:rStyle w:val="af0"/>
          </w:rPr>
          <w:t>BD</w:t>
        </w:r>
        <w:r w:rsidRPr="008D09FD">
          <w:rPr>
            <w:rStyle w:val="af0"/>
            <w:lang w:val="ru-RU"/>
          </w:rPr>
          <w:t>%</w:t>
        </w:r>
        <w:r w:rsidRPr="008D09FD">
          <w:rPr>
            <w:rStyle w:val="af0"/>
          </w:rPr>
          <w:t>D</w:t>
        </w:r>
        <w:r w:rsidRPr="008D09FD">
          <w:rPr>
            <w:rStyle w:val="af0"/>
            <w:lang w:val="ru-RU"/>
          </w:rPr>
          <w:t>0%</w:t>
        </w:r>
        <w:r w:rsidRPr="008D09FD">
          <w:rPr>
            <w:rStyle w:val="af0"/>
          </w:rPr>
          <w:t>BE</w:t>
        </w:r>
        <w:r w:rsidRPr="008D09FD">
          <w:rPr>
            <w:rStyle w:val="af0"/>
            <w:lang w:val="ru-RU"/>
          </w:rPr>
          <w:t>%</w:t>
        </w:r>
        <w:r w:rsidRPr="008D09FD">
          <w:rPr>
            <w:rStyle w:val="af0"/>
          </w:rPr>
          <w:t>D</w:t>
        </w:r>
        <w:r w:rsidRPr="008D09FD">
          <w:rPr>
            <w:rStyle w:val="af0"/>
            <w:lang w:val="ru-RU"/>
          </w:rPr>
          <w:t>0%</w:t>
        </w:r>
        <w:r w:rsidRPr="008D09FD">
          <w:rPr>
            <w:rStyle w:val="af0"/>
          </w:rPr>
          <w:t>B</w:t>
        </w:r>
        <w:r w:rsidRPr="008D09FD">
          <w:rPr>
            <w:rStyle w:val="af0"/>
            <w:lang w:val="ru-RU"/>
          </w:rPr>
          <w:t>5-%</w:t>
        </w:r>
        <w:r w:rsidRPr="008D09FD">
          <w:rPr>
            <w:rStyle w:val="af0"/>
          </w:rPr>
          <w:t>D</w:t>
        </w:r>
        <w:r w:rsidRPr="008D09FD">
          <w:rPr>
            <w:rStyle w:val="af0"/>
            <w:lang w:val="ru-RU"/>
          </w:rPr>
          <w:t>1%8</w:t>
        </w:r>
        <w:r w:rsidRPr="008D09FD">
          <w:rPr>
            <w:rStyle w:val="af0"/>
          </w:rPr>
          <w:t>D</w:t>
        </w:r>
        <w:r w:rsidRPr="008D09FD">
          <w:rPr>
            <w:rStyle w:val="af0"/>
            <w:lang w:val="ru-RU"/>
          </w:rPr>
          <w:t>%</w:t>
        </w:r>
        <w:r w:rsidRPr="008D09FD">
          <w:rPr>
            <w:rStyle w:val="af0"/>
          </w:rPr>
          <w:t>D</w:t>
        </w:r>
        <w:r w:rsidRPr="008D09FD">
          <w:rPr>
            <w:rStyle w:val="af0"/>
            <w:lang w:val="ru-RU"/>
          </w:rPr>
          <w:t>0%</w:t>
        </w:r>
        <w:r w:rsidRPr="008D09FD">
          <w:rPr>
            <w:rStyle w:val="af0"/>
          </w:rPr>
          <w:t>BB</w:t>
        </w:r>
        <w:r w:rsidRPr="008D09FD">
          <w:rPr>
            <w:rStyle w:val="af0"/>
            <w:lang w:val="ru-RU"/>
          </w:rPr>
          <w:t>-%</w:t>
        </w:r>
        <w:r w:rsidRPr="008D09FD">
          <w:rPr>
            <w:rStyle w:val="af0"/>
          </w:rPr>
          <w:t>D</w:t>
        </w:r>
        <w:r w:rsidRPr="008D09FD">
          <w:rPr>
            <w:rStyle w:val="af0"/>
            <w:lang w:val="ru-RU"/>
          </w:rPr>
          <w:t>0%</w:t>
        </w:r>
        <w:r w:rsidRPr="008D09FD">
          <w:rPr>
            <w:rStyle w:val="af0"/>
          </w:rPr>
          <w:t>BF</w:t>
        </w:r>
        <w:r w:rsidRPr="008D09FD">
          <w:rPr>
            <w:rStyle w:val="af0"/>
            <w:lang w:val="ru-RU"/>
          </w:rPr>
          <w:t>%</w:t>
        </w:r>
        <w:r w:rsidRPr="008D09FD">
          <w:rPr>
            <w:rStyle w:val="af0"/>
          </w:rPr>
          <w:t>D</w:t>
        </w:r>
        <w:r w:rsidRPr="008D09FD">
          <w:rPr>
            <w:rStyle w:val="af0"/>
            <w:lang w:val="ru-RU"/>
          </w:rPr>
          <w:t>0%</w:t>
        </w:r>
        <w:r w:rsidRPr="008D09FD">
          <w:rPr>
            <w:rStyle w:val="af0"/>
          </w:rPr>
          <w:t>B</w:t>
        </w:r>
        <w:r w:rsidRPr="008D09FD">
          <w:rPr>
            <w:rStyle w:val="af0"/>
            <w:lang w:val="ru-RU"/>
          </w:rPr>
          <w:t>8%</w:t>
        </w:r>
        <w:r w:rsidRPr="008D09FD">
          <w:rPr>
            <w:rStyle w:val="af0"/>
          </w:rPr>
          <w:t>D</w:t>
        </w:r>
        <w:r w:rsidRPr="008D09FD">
          <w:rPr>
            <w:rStyle w:val="af0"/>
            <w:lang w:val="ru-RU"/>
          </w:rPr>
          <w:t>1%81%</w:t>
        </w:r>
        <w:r w:rsidRPr="008D09FD">
          <w:rPr>
            <w:rStyle w:val="af0"/>
          </w:rPr>
          <w:t>D</w:t>
        </w:r>
        <w:r w:rsidRPr="008D09FD">
          <w:rPr>
            <w:rStyle w:val="af0"/>
            <w:lang w:val="ru-RU"/>
          </w:rPr>
          <w:t>1%8</w:t>
        </w:r>
        <w:r w:rsidRPr="008D09FD">
          <w:rPr>
            <w:rStyle w:val="af0"/>
          </w:rPr>
          <w:t>C</w:t>
        </w:r>
        <w:r w:rsidRPr="008D09FD">
          <w:rPr>
            <w:rStyle w:val="af0"/>
            <w:lang w:val="ru-RU"/>
          </w:rPr>
          <w:t>%</w:t>
        </w:r>
        <w:r w:rsidRPr="008D09FD">
          <w:rPr>
            <w:rStyle w:val="af0"/>
          </w:rPr>
          <w:t>D</w:t>
        </w:r>
        <w:r w:rsidRPr="008D09FD">
          <w:rPr>
            <w:rStyle w:val="af0"/>
            <w:lang w:val="ru-RU"/>
          </w:rPr>
          <w:t>0%</w:t>
        </w:r>
        <w:r w:rsidRPr="008D09FD">
          <w:rPr>
            <w:rStyle w:val="af0"/>
          </w:rPr>
          <w:t>BC</w:t>
        </w:r>
        <w:r w:rsidRPr="008D09FD">
          <w:rPr>
            <w:rStyle w:val="af0"/>
            <w:lang w:val="ru-RU"/>
          </w:rPr>
          <w:t>%</w:t>
        </w:r>
        <w:r w:rsidRPr="008D09FD">
          <w:rPr>
            <w:rStyle w:val="af0"/>
          </w:rPr>
          <w:t>D</w:t>
        </w:r>
        <w:r w:rsidRPr="008D09FD">
          <w:rPr>
            <w:rStyle w:val="af0"/>
            <w:lang w:val="ru-RU"/>
          </w:rPr>
          <w:t>0%</w:t>
        </w:r>
        <w:r w:rsidRPr="008D09FD">
          <w:rPr>
            <w:rStyle w:val="af0"/>
          </w:rPr>
          <w:t>BE</w:t>
        </w:r>
        <w:r w:rsidRPr="008D09FD">
          <w:rPr>
            <w:rStyle w:val="af0"/>
            <w:lang w:val="ru-RU"/>
          </w:rPr>
          <w:t>-35027</w:t>
        </w:r>
        <w:r w:rsidRPr="008D09FD">
          <w:rPr>
            <w:rStyle w:val="af0"/>
          </w:rPr>
          <w:t>f</w:t>
        </w:r>
        <w:r w:rsidRPr="008D09FD">
          <w:rPr>
            <w:rStyle w:val="af0"/>
            <w:lang w:val="ru-RU"/>
          </w:rPr>
          <w:t>88-</w:t>
        </w:r>
        <w:r w:rsidRPr="008D09FD">
          <w:rPr>
            <w:rStyle w:val="af0"/>
          </w:rPr>
          <w:t>d</w:t>
        </w:r>
        <w:r w:rsidRPr="008D09FD">
          <w:rPr>
            <w:rStyle w:val="af0"/>
            <w:lang w:val="ru-RU"/>
          </w:rPr>
          <w:t>655-4554-</w:t>
        </w:r>
        <w:r w:rsidRPr="008D09FD">
          <w:rPr>
            <w:rStyle w:val="af0"/>
          </w:rPr>
          <w:t>b</w:t>
        </w:r>
        <w:r w:rsidRPr="008D09FD">
          <w:rPr>
            <w:rStyle w:val="af0"/>
            <w:lang w:val="ru-RU"/>
          </w:rPr>
          <w:t>4</w:t>
        </w:r>
        <w:r w:rsidRPr="008D09FD">
          <w:rPr>
            <w:rStyle w:val="af0"/>
          </w:rPr>
          <w:t>f</w:t>
        </w:r>
        <w:r w:rsidRPr="008D09FD">
          <w:rPr>
            <w:rStyle w:val="af0"/>
            <w:lang w:val="ru-RU"/>
          </w:rPr>
          <w:t>8-6</w:t>
        </w:r>
        <w:r w:rsidRPr="008D09FD">
          <w:rPr>
            <w:rStyle w:val="af0"/>
          </w:rPr>
          <w:t>c</w:t>
        </w:r>
        <w:r w:rsidRPr="008D09FD">
          <w:rPr>
            <w:rStyle w:val="af0"/>
            <w:lang w:val="ru-RU"/>
          </w:rPr>
          <w:t>0729</w:t>
        </w:r>
        <w:r w:rsidRPr="008D09FD">
          <w:rPr>
            <w:rStyle w:val="af0"/>
          </w:rPr>
          <w:t>a</w:t>
        </w:r>
        <w:r w:rsidRPr="008D09FD">
          <w:rPr>
            <w:rStyle w:val="af0"/>
            <w:lang w:val="ru-RU"/>
          </w:rPr>
          <w:t>723</w:t>
        </w:r>
        <w:r w:rsidRPr="008D09FD">
          <w:rPr>
            <w:rStyle w:val="af0"/>
          </w:rPr>
          <w:t>a</w:t>
        </w:r>
        <w:r w:rsidRPr="008D09FD">
          <w:rPr>
            <w:rStyle w:val="af0"/>
            <w:lang w:val="ru-RU"/>
          </w:rPr>
          <w:t>0</w:t>
        </w:r>
      </w:hyperlink>
      <w:r w:rsidRPr="002765A1">
        <w:rPr>
          <w:lang w:val="ru-RU"/>
        </w:rPr>
        <w:t xml:space="preserve"> ):</w:t>
      </w:r>
    </w:p>
    <w:p w14:paraId="72A87A83" w14:textId="1C096964" w:rsidR="00AC2205" w:rsidRDefault="00AC2205" w:rsidP="002765A1">
      <w:pPr>
        <w:pStyle w:val="aa"/>
        <w:ind w:firstLine="0"/>
        <w:rPr>
          <w:lang w:val="ru-RU"/>
        </w:rPr>
      </w:pPr>
      <w:r>
        <w:rPr>
          <w:noProof/>
          <w:lang w:val="ru-RU" w:eastAsia="ru-RU"/>
        </w:rPr>
        <w:drawing>
          <wp:inline distT="0" distB="0" distL="0" distR="0" wp14:anchorId="230B9CC7" wp14:editId="1F8A69CC">
            <wp:extent cx="4498848" cy="2069356"/>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8909" cy="2083184"/>
                    </a:xfrm>
                    <a:prstGeom prst="rect">
                      <a:avLst/>
                    </a:prstGeom>
                  </pic:spPr>
                </pic:pic>
              </a:graphicData>
            </a:graphic>
          </wp:inline>
        </w:drawing>
      </w:r>
    </w:p>
    <w:p w14:paraId="301CD03C" w14:textId="77F8354D" w:rsidR="00AC2205" w:rsidRPr="002765A1" w:rsidRDefault="00AC2205" w:rsidP="002765A1">
      <w:pPr>
        <w:pStyle w:val="aa"/>
        <w:numPr>
          <w:ilvl w:val="0"/>
          <w:numId w:val="5"/>
        </w:numPr>
        <w:rPr>
          <w:lang w:val="ru-RU"/>
        </w:rPr>
      </w:pPr>
      <w:r w:rsidRPr="002765A1">
        <w:rPr>
          <w:lang w:val="ru-RU"/>
        </w:rPr>
        <w:t xml:space="preserve"> </w:t>
      </w:r>
      <w:r>
        <w:rPr>
          <w:lang w:val="ru-RU"/>
        </w:rPr>
        <w:t>Счет-фактуры в 1С (</w:t>
      </w:r>
      <w:hyperlink r:id="rId15" w:history="1">
        <w:r w:rsidRPr="008D09FD">
          <w:rPr>
            <w:rStyle w:val="af0"/>
            <w:lang w:val="ru-RU"/>
          </w:rPr>
          <w:t>https://pro1c.kz/articles/elektronnye-scheta-faktury-esf/otzyv-elektronnogo-scheta-faktury/</w:t>
        </w:r>
      </w:hyperlink>
      <w:r>
        <w:rPr>
          <w:lang w:val="ru-RU"/>
        </w:rPr>
        <w:t xml:space="preserve"> )</w:t>
      </w:r>
    </w:p>
    <w:p w14:paraId="4DFC5492" w14:textId="0821D3B8" w:rsidR="00AC2205" w:rsidRDefault="00AC2205" w:rsidP="002765A1">
      <w:pPr>
        <w:pStyle w:val="aa"/>
        <w:ind w:firstLine="0"/>
      </w:pPr>
      <w:r>
        <w:rPr>
          <w:noProof/>
          <w:lang w:val="ru-RU" w:eastAsia="ru-RU"/>
        </w:rPr>
        <w:drawing>
          <wp:inline distT="0" distB="0" distL="0" distR="0" wp14:anchorId="1B14BCAF" wp14:editId="72A0F268">
            <wp:extent cx="6337881" cy="6664147"/>
            <wp:effectExtent l="0" t="0" r="635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40912" cy="6667334"/>
                    </a:xfrm>
                    <a:prstGeom prst="rect">
                      <a:avLst/>
                    </a:prstGeom>
                  </pic:spPr>
                </pic:pic>
              </a:graphicData>
            </a:graphic>
          </wp:inline>
        </w:drawing>
      </w:r>
    </w:p>
    <w:p w14:paraId="14C4005B" w14:textId="6E394427" w:rsidR="00AC2205" w:rsidRDefault="00AC2205" w:rsidP="002765A1">
      <w:pPr>
        <w:pStyle w:val="aa"/>
        <w:ind w:firstLine="0"/>
      </w:pPr>
    </w:p>
    <w:p w14:paraId="25F87C7D" w14:textId="5CE4D543" w:rsidR="00AC2205" w:rsidRDefault="00AC2205" w:rsidP="00A615C3">
      <w:pPr>
        <w:pStyle w:val="aa"/>
        <w:ind w:firstLine="0"/>
        <w:rPr>
          <w:lang w:val="ru-RU"/>
        </w:rPr>
      </w:pPr>
    </w:p>
    <w:p w14:paraId="51D64A93" w14:textId="656081B1" w:rsidR="00AC2205" w:rsidRPr="002765A1" w:rsidRDefault="00AC2205" w:rsidP="00A615C3">
      <w:pPr>
        <w:pStyle w:val="aa"/>
        <w:ind w:firstLine="0"/>
        <w:rPr>
          <w:lang w:val="ru-RU"/>
        </w:rPr>
      </w:pPr>
      <w:r>
        <w:rPr>
          <w:lang w:val="ru-RU"/>
        </w:rPr>
        <w:t xml:space="preserve">С учетом вышесказанного я за </w:t>
      </w:r>
      <w:r w:rsidRPr="00A615C3">
        <w:rPr>
          <w:b/>
          <w:lang w:val="ru-RU"/>
        </w:rPr>
        <w:t>второй</w:t>
      </w:r>
      <w:r>
        <w:rPr>
          <w:lang w:val="ru-RU"/>
        </w:rPr>
        <w:t xml:space="preserve"> вариант.</w:t>
      </w:r>
    </w:p>
  </w:comment>
  <w:comment w:id="142" w:author="Николай П. Кочубашев" w:date="2017-07-31T19:16:00Z" w:initials="НПК">
    <w:p w14:paraId="425C4D1A" w14:textId="3CEA5342" w:rsidR="00AC2205" w:rsidRPr="00A615C3" w:rsidRDefault="00AC2205">
      <w:pPr>
        <w:pStyle w:val="aa"/>
        <w:rPr>
          <w:lang w:val="ru-RU"/>
        </w:rPr>
      </w:pPr>
      <w:r>
        <w:rPr>
          <w:rStyle w:val="a9"/>
        </w:rPr>
        <w:annotationRef/>
      </w:r>
      <w:r>
        <w:rPr>
          <w:lang w:val="ru-RU"/>
        </w:rPr>
        <w:t>Исходя из моего комментария выше, удаление отозванных входящих карточек инициатором исходящей карточки следует запретить. При этом пользователи входящей карточки могут удалить отозванную карточку.</w:t>
      </w:r>
    </w:p>
  </w:comment>
  <w:comment w:id="143" w:author="Люция Е. Айтуова" w:date="2017-08-01T10:59:00Z" w:initials="ЛЕА">
    <w:p w14:paraId="06E433F9" w14:textId="7DA94FA6" w:rsidR="00AC2205" w:rsidRPr="008D74A1" w:rsidRDefault="00AC2205">
      <w:pPr>
        <w:pStyle w:val="aa"/>
        <w:rPr>
          <w:lang w:val="ru-RU"/>
        </w:rPr>
      </w:pPr>
      <w:r>
        <w:rPr>
          <w:rStyle w:val="a9"/>
        </w:rPr>
        <w:annotationRef/>
      </w:r>
      <w:r>
        <w:rPr>
          <w:lang w:val="ru-RU"/>
        </w:rPr>
        <w:t>Николай, пользователями входящей карточки являются Получатели, а получатели – это начальники управлений, первый руководитель и его заместители, они это делать не будут. Если только документ уже поступил к Исполнителю, то исполнитель может, конечно, сам удалить, но он этого не делает и поэтому данный вопрос и встал. Когда поступило ишью от Олжаса, я пообщалась с Асыл. Она сказала, что ок не нужно удалять. Я закрыла ишью. Затем Олжас по инициативе Юры снова реанимировал это ишью, так как не только ПВАСС жаловался на отозванные карточки, но и др заказчики. Необходимо все же удалять внут. входящие документы.</w:t>
      </w:r>
    </w:p>
  </w:comment>
  <w:comment w:id="144" w:author="Люция Е. Айтуова" w:date="2017-07-25T14:45:00Z" w:initials="ЛЕА">
    <w:p w14:paraId="4BE08C31" w14:textId="41148B1C" w:rsidR="00AC2205" w:rsidRPr="002D1E18" w:rsidRDefault="00AC2205">
      <w:pPr>
        <w:pStyle w:val="aa"/>
        <w:rPr>
          <w:lang w:val="ru-RU"/>
        </w:rPr>
      </w:pPr>
      <w:r>
        <w:rPr>
          <w:rStyle w:val="a9"/>
        </w:rPr>
        <w:annotationRef/>
      </w:r>
      <w:r>
        <w:rPr>
          <w:lang w:val="ru-RU"/>
        </w:rPr>
        <w:t>Для себя: добавить в документ по Авто обновлению</w:t>
      </w:r>
    </w:p>
  </w:comment>
  <w:comment w:id="145" w:author="Юрий С. Филин" w:date="2017-08-07T15:23:00Z" w:initials="ЮСФ">
    <w:p w14:paraId="0B19B7E5" w14:textId="0693BE67" w:rsidR="00AC2205" w:rsidRPr="00AC3421" w:rsidRDefault="00AC2205">
      <w:pPr>
        <w:pStyle w:val="aa"/>
        <w:rPr>
          <w:lang w:val="ru-RU"/>
        </w:rPr>
      </w:pPr>
      <w:r>
        <w:rPr>
          <w:rStyle w:val="a9"/>
        </w:rPr>
        <w:annotationRef/>
      </w:r>
      <w:r>
        <w:rPr>
          <w:lang w:val="ru-RU"/>
        </w:rPr>
        <w:t>Т.е. ее потом можно восстановить? А что если ее восстановят, а карточка внутреннего исходящего будет отозванной, Может продумать восстановление карточки из карточки внутреннего исходящего, тут можно будет хоть какую-то логику реализовать, так как для корзины это будет проблематично.</w:t>
      </w:r>
    </w:p>
  </w:comment>
  <w:comment w:id="146" w:author="Люция Е. Айтуова" w:date="2017-08-07T15:44:00Z" w:initials="ЛЕА">
    <w:p w14:paraId="5F4A53AC" w14:textId="0487F262" w:rsidR="00AC2205" w:rsidRPr="008F4F48" w:rsidRDefault="00AC2205">
      <w:pPr>
        <w:pStyle w:val="aa"/>
        <w:rPr>
          <w:lang w:val="ru-RU"/>
        </w:rPr>
      </w:pPr>
      <w:r>
        <w:rPr>
          <w:rStyle w:val="a9"/>
        </w:rPr>
        <w:annotationRef/>
      </w:r>
      <w:r>
        <w:rPr>
          <w:lang w:val="ru-RU"/>
        </w:rPr>
        <w:t>Мне кажется это нелогично, слишком сложно. Пусть логика будет, как везде. Удаляешь -</w:t>
      </w:r>
      <w:r w:rsidRPr="008F4F48">
        <w:rPr>
          <w:lang w:val="ru-RU"/>
        </w:rPr>
        <w:t xml:space="preserve">&gt; </w:t>
      </w:r>
      <w:r>
        <w:rPr>
          <w:lang w:val="ru-RU"/>
        </w:rPr>
        <w:t>Попадает в Корзину -</w:t>
      </w:r>
      <w:r w:rsidRPr="008F4F48">
        <w:rPr>
          <w:lang w:val="ru-RU"/>
        </w:rPr>
        <w:t>&gt;</w:t>
      </w:r>
      <w:r>
        <w:rPr>
          <w:lang w:val="ru-RU"/>
        </w:rPr>
        <w:t xml:space="preserve"> Хочешь восстанавливай из корзины, затем можешь удалить снова.</w:t>
      </w:r>
    </w:p>
  </w:comment>
  <w:comment w:id="147" w:author="Люция Е. Айтуова" w:date="2017-08-07T16:39:00Z" w:initials="ЛЕА">
    <w:p w14:paraId="13293CB0" w14:textId="60A1AEA5" w:rsidR="00AC2205" w:rsidRPr="00676283" w:rsidRDefault="00AC2205">
      <w:pPr>
        <w:pStyle w:val="aa"/>
        <w:rPr>
          <w:lang w:val="ru-RU"/>
        </w:rPr>
      </w:pPr>
      <w:r>
        <w:rPr>
          <w:rStyle w:val="a9"/>
        </w:rPr>
        <w:annotationRef/>
      </w:r>
      <w:r>
        <w:rPr>
          <w:lang w:val="ru-RU"/>
        </w:rPr>
        <w:t>Пусть третий решит.</w:t>
      </w:r>
    </w:p>
  </w:comment>
  <w:comment w:id="148" w:author="Николай П. Кочубашев" w:date="2017-08-08T10:07:00Z" w:initials="НПК">
    <w:p w14:paraId="31F20168" w14:textId="35B8DFC6" w:rsidR="00AC2205" w:rsidRPr="00AD1323" w:rsidRDefault="00AC2205" w:rsidP="00AD1323">
      <w:pPr>
        <w:pStyle w:val="aa"/>
        <w:rPr>
          <w:lang w:val="ru-RU"/>
        </w:rPr>
      </w:pPr>
      <w:r>
        <w:rPr>
          <w:rStyle w:val="a9"/>
        </w:rPr>
        <w:annotationRef/>
      </w:r>
      <w:r>
        <w:rPr>
          <w:rStyle w:val="a9"/>
          <w:lang w:val="ru-RU"/>
        </w:rPr>
        <w:t>Если пользователь восстанавливает карточку из корзины, значит от знает, что делает. Возможно он хочет просто посмотреть документ и потом снова его удалить. Не нужно усложнять логику восстановления из корзины путем завязки на исходящий-входящий документы.</w:t>
      </w:r>
    </w:p>
  </w:comment>
  <w:comment w:id="149" w:author="Юрий С. Филин" w:date="2017-08-09T10:37:00Z" w:initials="ЮСФ">
    <w:p w14:paraId="4FF0DD70" w14:textId="228BE318" w:rsidR="00AC2205" w:rsidRPr="00AA5005" w:rsidRDefault="00AC2205">
      <w:pPr>
        <w:pStyle w:val="aa"/>
        <w:rPr>
          <w:lang w:val="ru-RU"/>
        </w:rPr>
      </w:pPr>
      <w:r>
        <w:rPr>
          <w:rStyle w:val="a9"/>
        </w:rPr>
        <w:annotationRef/>
      </w:r>
      <w:r>
        <w:rPr>
          <w:lang w:val="ru-RU"/>
        </w:rPr>
        <w:t>Как скажите</w:t>
      </w:r>
    </w:p>
  </w:comment>
  <w:comment w:id="150" w:author="Люция Е. Айтуова" w:date="2017-08-03T16:25:00Z" w:initials="ЛЕА">
    <w:p w14:paraId="60C59A35" w14:textId="42E0D7C6" w:rsidR="00AC2205" w:rsidRPr="00EB3861" w:rsidRDefault="00AC2205">
      <w:pPr>
        <w:pStyle w:val="aa"/>
        <w:rPr>
          <w:lang w:val="ru-RU"/>
        </w:rPr>
      </w:pPr>
      <w:r>
        <w:rPr>
          <w:rStyle w:val="a9"/>
        </w:rPr>
        <w:annotationRef/>
      </w:r>
      <w:r>
        <w:rPr>
          <w:lang w:val="ru-RU"/>
        </w:rPr>
        <w:t xml:space="preserve">Для себя: Корзина должна работать как во всех системах: открыть карточку нельзя, пока не восстановишь. </w:t>
      </w:r>
    </w:p>
  </w:comment>
  <w:comment w:id="151" w:author="Люция Е. Айтуова" w:date="2017-08-04T12:51:00Z" w:initials="ЛЕА">
    <w:p w14:paraId="0244A55B" w14:textId="6E15F9F7" w:rsidR="00AC2205" w:rsidRPr="00D23B09" w:rsidRDefault="00AC2205">
      <w:pPr>
        <w:pStyle w:val="aa"/>
        <w:rPr>
          <w:lang w:val="ru-RU"/>
        </w:rPr>
      </w:pPr>
      <w:r>
        <w:rPr>
          <w:rStyle w:val="a9"/>
        </w:rPr>
        <w:annotationRef/>
      </w:r>
      <w:r>
        <w:rPr>
          <w:lang w:val="ru-RU"/>
        </w:rPr>
        <w:t>Для себя: добавлено в документ по Авто обновлению Системы</w:t>
      </w:r>
    </w:p>
  </w:comment>
  <w:comment w:id="152" w:author="Николай П. Кочубашев" w:date="2017-08-04T14:42:00Z" w:initials="НПК">
    <w:p w14:paraId="65C2CB98" w14:textId="34F38586" w:rsidR="00AC2205" w:rsidRPr="00715F47" w:rsidRDefault="00AC2205">
      <w:pPr>
        <w:pStyle w:val="aa"/>
        <w:rPr>
          <w:lang w:val="ru-RU"/>
        </w:rPr>
      </w:pPr>
      <w:r>
        <w:rPr>
          <w:rStyle w:val="a9"/>
        </w:rPr>
        <w:annotationRef/>
      </w:r>
      <w:r>
        <w:rPr>
          <w:rStyle w:val="a9"/>
          <w:lang w:val="ru-RU"/>
        </w:rPr>
        <w:t>Предлагаю заменить на: Карточка отозвана и удалена. Вы не можете продолжить работу по документу.</w:t>
      </w:r>
    </w:p>
  </w:comment>
  <w:comment w:id="153" w:author="Люция Е. Айтуова" w:date="2017-08-07T15:56:00Z" w:initials="ЛЕА">
    <w:p w14:paraId="5281355C" w14:textId="212A51C0" w:rsidR="00AC2205" w:rsidRPr="00B54633" w:rsidRDefault="00AC2205">
      <w:pPr>
        <w:pStyle w:val="aa"/>
        <w:rPr>
          <w:lang w:val="ru-RU"/>
        </w:rPr>
      </w:pPr>
      <w:r>
        <w:rPr>
          <w:rStyle w:val="a9"/>
        </w:rPr>
        <w:annotationRef/>
      </w:r>
      <w:r>
        <w:rPr>
          <w:lang w:val="ru-RU"/>
        </w:rPr>
        <w:t>Нет, основная карточка только отзывается, не удаляется.</w:t>
      </w:r>
    </w:p>
  </w:comment>
  <w:comment w:id="154" w:author="Николай П. Кочубашев" w:date="2017-08-08T10:12:00Z" w:initials="НПК">
    <w:p w14:paraId="106D8EB1" w14:textId="69BD4244" w:rsidR="00AC2205" w:rsidRPr="00AD1323" w:rsidRDefault="00AC2205">
      <w:pPr>
        <w:pStyle w:val="aa"/>
        <w:rPr>
          <w:lang w:val="ru-RU"/>
        </w:rPr>
      </w:pPr>
      <w:r>
        <w:rPr>
          <w:rStyle w:val="a9"/>
        </w:rPr>
        <w:annotationRef/>
      </w:r>
      <w:r>
        <w:rPr>
          <w:lang w:val="ru-RU"/>
        </w:rPr>
        <w:t>Я не учел, что это основная карточка. ОК</w:t>
      </w:r>
    </w:p>
  </w:comment>
  <w:comment w:id="155" w:author="Люция Е. Айтуова" w:date="2017-08-04T12:49:00Z" w:initials="ЛЕА">
    <w:p w14:paraId="3FEAE47A" w14:textId="48100D02" w:rsidR="00AC2205" w:rsidRPr="007B2D44" w:rsidRDefault="00AC2205">
      <w:pPr>
        <w:pStyle w:val="aa"/>
        <w:rPr>
          <w:lang w:val="ru-RU"/>
        </w:rPr>
      </w:pPr>
      <w:r>
        <w:rPr>
          <w:rStyle w:val="a9"/>
        </w:rPr>
        <w:annotationRef/>
      </w:r>
      <w:r>
        <w:rPr>
          <w:lang w:val="ru-RU"/>
        </w:rPr>
        <w:t>Для себя: добавлено в документ по Авто обновлению Системы</w:t>
      </w:r>
    </w:p>
  </w:comment>
  <w:comment w:id="156" w:author="Николай П. Кочубашев" w:date="2017-08-04T14:59:00Z" w:initials="НПК">
    <w:p w14:paraId="46DAF9FF" w14:textId="2DE07912" w:rsidR="00AC2205" w:rsidRDefault="00AC2205">
      <w:pPr>
        <w:pStyle w:val="aa"/>
        <w:rPr>
          <w:lang w:val="ru-RU"/>
        </w:rPr>
      </w:pPr>
      <w:r>
        <w:rPr>
          <w:rStyle w:val="a9"/>
        </w:rPr>
        <w:annotationRef/>
      </w:r>
      <w:r>
        <w:rPr>
          <w:lang w:val="ru-RU"/>
        </w:rPr>
        <w:t>Предлагаю в рег номере не писать «Карточка удалена», а подставлять фактический рег номер. Тем более набор полей в связанных карточках может отличаться от того, что представлено на макете и сейчас имеется в системе.</w:t>
      </w:r>
    </w:p>
    <w:p w14:paraId="60D18788" w14:textId="17917ADD" w:rsidR="00AC2205" w:rsidRPr="000D5294" w:rsidRDefault="00AC2205">
      <w:pPr>
        <w:pStyle w:val="aa"/>
        <w:rPr>
          <w:lang w:val="ru-RU"/>
        </w:rPr>
      </w:pPr>
    </w:p>
  </w:comment>
  <w:comment w:id="157" w:author="Юрий С. Филин" w:date="2017-08-07T15:17:00Z" w:initials="ЮСФ">
    <w:p w14:paraId="78A2A2B6" w14:textId="10883A6F" w:rsidR="00AC2205" w:rsidRPr="004132A7" w:rsidRDefault="00AC2205">
      <w:pPr>
        <w:pStyle w:val="aa"/>
        <w:rPr>
          <w:lang w:val="ru-RU"/>
        </w:rPr>
      </w:pPr>
      <w:r>
        <w:rPr>
          <w:rStyle w:val="a9"/>
        </w:rPr>
        <w:annotationRef/>
      </w:r>
      <w:r>
        <w:rPr>
          <w:rStyle w:val="a9"/>
          <w:lang w:val="ru-RU"/>
        </w:rPr>
        <w:t>Поддерживаю, регномер надо оставить чтобы было понимание какая карточка была удалена, но так же предлагаю добавить столбец состояние, где будет отображено текущее состояние карточки, и в случае удаления будет отображено «Карточка удалена»</w:t>
      </w:r>
    </w:p>
  </w:comment>
  <w:comment w:id="158" w:author="Люция Е. Айтуова" w:date="2017-08-07T16:39:00Z" w:initials="ЛЕА">
    <w:p w14:paraId="22A73B0F" w14:textId="5AE4B60F" w:rsidR="00AC2205" w:rsidRPr="00676283" w:rsidRDefault="00AC2205">
      <w:pPr>
        <w:pStyle w:val="aa"/>
        <w:rPr>
          <w:lang w:val="ru-RU"/>
        </w:rPr>
      </w:pPr>
      <w:r>
        <w:rPr>
          <w:rStyle w:val="a9"/>
        </w:rPr>
        <w:annotationRef/>
      </w:r>
      <w:r>
        <w:rPr>
          <w:lang w:val="ru-RU"/>
        </w:rPr>
        <w:t>Добавила</w:t>
      </w:r>
    </w:p>
  </w:comment>
  <w:comment w:id="159" w:author="Юрий С. Филин" w:date="2017-08-07T15:19:00Z" w:initials="ЮСФ">
    <w:p w14:paraId="55366C72" w14:textId="102F0B0E" w:rsidR="00AC2205" w:rsidRPr="004132A7" w:rsidRDefault="00AC2205">
      <w:pPr>
        <w:pStyle w:val="aa"/>
        <w:rPr>
          <w:lang w:val="ru-RU"/>
        </w:rPr>
      </w:pPr>
      <w:r>
        <w:rPr>
          <w:rStyle w:val="a9"/>
        </w:rPr>
        <w:annotationRef/>
      </w:r>
      <w:r>
        <w:rPr>
          <w:lang w:val="ru-RU"/>
        </w:rPr>
        <w:t>По сути у пользователя и так не может быть такой возможности, просьба прописать будем реализовывать</w:t>
      </w:r>
    </w:p>
  </w:comment>
  <w:comment w:id="160" w:author="Люция Е. Айтуова" w:date="2017-08-07T16:38:00Z" w:initials="ЛЕА">
    <w:p w14:paraId="4DB00564" w14:textId="4A3D09A1" w:rsidR="00AC2205" w:rsidRPr="00676283" w:rsidRDefault="00AC2205">
      <w:pPr>
        <w:pStyle w:val="aa"/>
        <w:rPr>
          <w:lang w:val="ru-RU"/>
        </w:rPr>
      </w:pPr>
      <w:r>
        <w:rPr>
          <w:rStyle w:val="a9"/>
        </w:rPr>
        <w:annotationRef/>
      </w:r>
      <w:r>
        <w:rPr>
          <w:lang w:val="ru-RU"/>
        </w:rPr>
        <w:t>Добавила, см. п.11</w:t>
      </w:r>
    </w:p>
  </w:comment>
  <w:comment w:id="161" w:author="Люция Е. Айтуова" w:date="2017-08-04T12:44:00Z" w:initials="ЛЕА">
    <w:p w14:paraId="7681C132" w14:textId="7CEE4F98" w:rsidR="00AC2205" w:rsidRPr="00953358" w:rsidRDefault="00AC2205">
      <w:pPr>
        <w:pStyle w:val="aa"/>
        <w:rPr>
          <w:lang w:val="ru-RU"/>
        </w:rPr>
      </w:pPr>
      <w:r>
        <w:rPr>
          <w:rStyle w:val="a9"/>
        </w:rPr>
        <w:annotationRef/>
      </w:r>
      <w:r>
        <w:rPr>
          <w:lang w:val="ru-RU"/>
        </w:rPr>
        <w:t>Юра, информация об отзыве БП и также попадет в Информационный  блок, это же здесь необязательно прописывать, да?</w:t>
      </w:r>
    </w:p>
  </w:comment>
  <w:comment w:id="162" w:author="Юрий С. Филин" w:date="2017-08-07T15:21:00Z" w:initials="ЮСФ">
    <w:p w14:paraId="77C7D72C" w14:textId="18297FD4" w:rsidR="00AC2205" w:rsidRPr="004132A7" w:rsidRDefault="00AC2205">
      <w:pPr>
        <w:pStyle w:val="aa"/>
        <w:rPr>
          <w:lang w:val="ru-RU"/>
        </w:rPr>
      </w:pPr>
      <w:r>
        <w:rPr>
          <w:rStyle w:val="a9"/>
        </w:rPr>
        <w:annotationRef/>
      </w:r>
      <w:r>
        <w:rPr>
          <w:lang w:val="ru-RU"/>
        </w:rPr>
        <w:t>Нет не надо, там будет вызываться тот же функционал, как и при отзыве</w:t>
      </w:r>
    </w:p>
  </w:comment>
  <w:comment w:id="164" w:author="Люция Е. Айтуова" w:date="2017-08-04T12:40:00Z" w:initials="ЛЕА">
    <w:p w14:paraId="147CED46" w14:textId="6E7A9A12" w:rsidR="00AC2205" w:rsidRPr="00EC3515" w:rsidRDefault="00AC2205">
      <w:pPr>
        <w:pStyle w:val="aa"/>
        <w:rPr>
          <w:lang w:val="ru-RU"/>
        </w:rPr>
      </w:pPr>
      <w:r>
        <w:rPr>
          <w:rStyle w:val="a9"/>
        </w:rPr>
        <w:annotationRef/>
      </w:r>
      <w:r>
        <w:rPr>
          <w:lang w:val="ru-RU"/>
        </w:rPr>
        <w:t>Для себя: эти уведомления добавить после в п. Уведомления и здесь убрать, и добавить ссылку.</w:t>
      </w:r>
    </w:p>
  </w:comment>
  <w:comment w:id="167" w:author="Юрий С. Филин" w:date="2017-07-25T18:16:00Z" w:initials="ЮСФ">
    <w:p w14:paraId="35EAC1AA" w14:textId="561EDCDA" w:rsidR="00AC2205" w:rsidRPr="00EB57D7" w:rsidRDefault="00AC2205">
      <w:pPr>
        <w:pStyle w:val="aa"/>
        <w:rPr>
          <w:lang w:val="ru-RU"/>
        </w:rPr>
      </w:pPr>
      <w:r>
        <w:rPr>
          <w:rStyle w:val="a9"/>
        </w:rPr>
        <w:annotationRef/>
      </w:r>
      <w:r>
        <w:rPr>
          <w:rStyle w:val="a9"/>
          <w:lang w:val="ru-RU"/>
        </w:rPr>
        <w:t>Архив будем формировать на лету, поэтому ни как порядковых номеров не будет, т.е. хранить архивы мы не будем.</w:t>
      </w:r>
    </w:p>
  </w:comment>
  <w:comment w:id="168" w:author="Люция Е. Айтуова" w:date="2017-07-26T10:07:00Z" w:initials="ЛЕА">
    <w:p w14:paraId="7F894B17" w14:textId="54359813" w:rsidR="00AC2205" w:rsidRPr="006B075F" w:rsidRDefault="00AC2205">
      <w:pPr>
        <w:pStyle w:val="aa"/>
        <w:rPr>
          <w:lang w:val="ru-RU"/>
        </w:rPr>
      </w:pPr>
      <w:r>
        <w:rPr>
          <w:rStyle w:val="a9"/>
        </w:rPr>
        <w:annotationRef/>
      </w:r>
      <w:r>
        <w:rPr>
          <w:lang w:val="ru-RU"/>
        </w:rPr>
        <w:t>ок</w:t>
      </w:r>
    </w:p>
  </w:comment>
  <w:comment w:id="169" w:author="Юрий С. Филин" w:date="2017-08-18T09:30:00Z" w:initials="ЮСФ">
    <w:p w14:paraId="1500A23F" w14:textId="24BDA383" w:rsidR="00AC2205" w:rsidRPr="00F349CF" w:rsidRDefault="00AC2205">
      <w:pPr>
        <w:pStyle w:val="aa"/>
        <w:rPr>
          <w:lang w:val="ru-RU"/>
        </w:rPr>
      </w:pPr>
      <w:r>
        <w:rPr>
          <w:rStyle w:val="a9"/>
        </w:rPr>
        <w:annotationRef/>
      </w:r>
      <w:r>
        <w:rPr>
          <w:lang w:val="ru-RU"/>
        </w:rPr>
        <w:t xml:space="preserve">Данное поведение у браузера </w:t>
      </w:r>
      <w:r>
        <w:t>IE</w:t>
      </w:r>
      <w:r>
        <w:rPr>
          <w:lang w:val="ru-RU"/>
        </w:rPr>
        <w:t>, возможно получится изменить это поведение.</w:t>
      </w:r>
    </w:p>
  </w:comment>
  <w:comment w:id="170" w:author="Юрий С. Филин" w:date="2017-08-18T09:32:00Z" w:initials="ЮСФ">
    <w:p w14:paraId="1A36943C" w14:textId="1C2C6609" w:rsidR="00AC2205" w:rsidRPr="00F349CF" w:rsidRDefault="00AC2205">
      <w:pPr>
        <w:pStyle w:val="aa"/>
        <w:rPr>
          <w:lang w:val="ru-RU"/>
        </w:rPr>
      </w:pPr>
      <w:r>
        <w:rPr>
          <w:rStyle w:val="a9"/>
        </w:rPr>
        <w:annotationRef/>
      </w:r>
      <w:r>
        <w:rPr>
          <w:lang w:val="ru-RU"/>
        </w:rPr>
        <w:t>Т.е. должна быть иконка по умолчанию?</w:t>
      </w:r>
    </w:p>
  </w:comment>
  <w:comment w:id="171" w:author="Люция Айтуова" w:date="2017-08-24T12:43:00Z" w:initials="ЛА">
    <w:p w14:paraId="6A874862" w14:textId="1AB44F0F" w:rsidR="00AC2205" w:rsidRPr="00813A81" w:rsidRDefault="00AC2205">
      <w:pPr>
        <w:pStyle w:val="aa"/>
        <w:rPr>
          <w:lang w:val="ru-RU"/>
        </w:rPr>
      </w:pPr>
      <w:r>
        <w:rPr>
          <w:rStyle w:val="a9"/>
        </w:rPr>
        <w:annotationRef/>
      </w:r>
      <w:r>
        <w:rPr>
          <w:lang w:val="ru-RU"/>
        </w:rPr>
        <w:t>да</w:t>
      </w:r>
    </w:p>
  </w:comment>
  <w:comment w:id="181" w:author="Люция Е. Айтуова" w:date="2017-10-25T10:31:00Z" w:initials="ЛЕА">
    <w:p w14:paraId="267A73EE" w14:textId="77777777" w:rsidR="00AC2205" w:rsidRPr="00A8614F" w:rsidRDefault="00AC2205" w:rsidP="00A8614F">
      <w:pPr>
        <w:pStyle w:val="aa"/>
        <w:rPr>
          <w:lang w:val="ru-RU"/>
        </w:rPr>
      </w:pPr>
      <w:r>
        <w:rPr>
          <w:rStyle w:val="a9"/>
        </w:rPr>
        <w:annotationRef/>
      </w:r>
      <w:r w:rsidRPr="00A8614F">
        <w:rPr>
          <w:lang w:val="ru-RU"/>
        </w:rPr>
        <w:t>Добавить ссылку на документ Карточка документа, п. Упразднение вкладки Журнал операций.</w:t>
      </w:r>
    </w:p>
  </w:comment>
  <w:comment w:id="183" w:author="Юрий С. Филин" w:date="2017-03-17T10:59:00Z" w:initials="ЮСФ">
    <w:p w14:paraId="42BE42FC" w14:textId="77777777" w:rsidR="00AC2205" w:rsidRPr="00A8614F" w:rsidRDefault="00AC2205" w:rsidP="00A8614F">
      <w:pPr>
        <w:pStyle w:val="aa"/>
        <w:rPr>
          <w:lang w:val="ru-RU"/>
        </w:rPr>
      </w:pPr>
      <w:r>
        <w:rPr>
          <w:rStyle w:val="a9"/>
        </w:rPr>
        <w:annotationRef/>
      </w:r>
      <w:r w:rsidRPr="00A8614F">
        <w:rPr>
          <w:lang w:val="ru-RU"/>
        </w:rPr>
        <w:t>Не понятно для чего писать Дату открытия карточки у инициатора, это автор карточки. Какую дату хотите там увидеть? Дату запуска? Дату открытия карточки после запуска БП? Не понимаю смысл этой записи</w:t>
      </w:r>
    </w:p>
  </w:comment>
  <w:comment w:id="184" w:author="Люция Е. Айтуова" w:date="2017-03-29T17:52:00Z" w:initials="ЛА">
    <w:p w14:paraId="181C8901" w14:textId="77777777" w:rsidR="00AC2205" w:rsidRPr="00A8614F" w:rsidRDefault="00AC2205" w:rsidP="00A8614F">
      <w:pPr>
        <w:pStyle w:val="aa"/>
        <w:rPr>
          <w:lang w:val="ru-RU"/>
        </w:rPr>
      </w:pPr>
      <w:r>
        <w:rPr>
          <w:rStyle w:val="a9"/>
        </w:rPr>
        <w:annotationRef/>
      </w:r>
      <w:r w:rsidRPr="00A8614F">
        <w:rPr>
          <w:lang w:val="ru-RU"/>
        </w:rPr>
        <w:t>Я не разделяю по участников процесса по ролям и что какой роли должно отображаться в информационном блоке. Данную инфу видят все участники одинаково.</w:t>
      </w:r>
    </w:p>
  </w:comment>
  <w:comment w:id="185" w:author="Люция Е. Айтуова" w:date="2017-03-29T17:52:00Z" w:initials="ЛА">
    <w:p w14:paraId="19C09B78" w14:textId="77777777" w:rsidR="00AC2205" w:rsidRPr="00A8614F" w:rsidRDefault="00AC2205" w:rsidP="00A8614F">
      <w:pPr>
        <w:pStyle w:val="aa"/>
        <w:rPr>
          <w:lang w:val="ru-RU"/>
        </w:rPr>
      </w:pPr>
      <w:r>
        <w:rPr>
          <w:rStyle w:val="a9"/>
        </w:rPr>
        <w:annotationRef/>
      </w:r>
      <w:r w:rsidRPr="00A8614F">
        <w:rPr>
          <w:lang w:val="ru-RU"/>
        </w:rPr>
        <w:t>Я не разделяю по участников процесса по ролям и что какой роли должно отображаться в информационном блоке. Данную инфу видят все участники одинаково.</w:t>
      </w:r>
    </w:p>
  </w:comment>
  <w:comment w:id="186" w:author="Люция Е. Айтуова" w:date="2017-03-29T17:52:00Z" w:initials="ЛА">
    <w:p w14:paraId="0D19159A" w14:textId="77777777" w:rsidR="00AC2205" w:rsidRPr="00A8614F" w:rsidRDefault="00AC2205" w:rsidP="00A8614F">
      <w:pPr>
        <w:pStyle w:val="aa"/>
        <w:rPr>
          <w:lang w:val="ru-RU"/>
        </w:rPr>
      </w:pPr>
      <w:r>
        <w:rPr>
          <w:rStyle w:val="a9"/>
        </w:rPr>
        <w:annotationRef/>
      </w:r>
      <w:r w:rsidRPr="00A8614F">
        <w:rPr>
          <w:lang w:val="ru-RU"/>
        </w:rPr>
        <w:t>Я не разделяю по участников процесса по ролям и что какой роли должно отображаться в информационном блоке. Данную инфу видят все участники одинаково.</w:t>
      </w:r>
    </w:p>
  </w:comment>
  <w:comment w:id="187" w:author="Люция Е. Айтуова" w:date="2017-03-13T12:54:00Z" w:initials="ЛА">
    <w:p w14:paraId="165E619B" w14:textId="77777777" w:rsidR="00AC2205" w:rsidRPr="00A8614F" w:rsidRDefault="00AC2205" w:rsidP="00A8614F">
      <w:pPr>
        <w:pStyle w:val="aa"/>
        <w:rPr>
          <w:lang w:val="ru-RU"/>
        </w:rPr>
      </w:pPr>
      <w:r>
        <w:rPr>
          <w:rStyle w:val="a9"/>
        </w:rPr>
        <w:annotationRef/>
      </w:r>
      <w:r w:rsidRPr="00A8614F">
        <w:rPr>
          <w:lang w:val="ru-RU"/>
        </w:rPr>
        <w:t>Стоит ли добавить ссылку на версии карточки процесса?</w:t>
      </w:r>
    </w:p>
  </w:comment>
  <w:comment w:id="188" w:author="Юрий С. Филин" w:date="2017-03-17T11:02:00Z" w:initials="ЮСФ">
    <w:p w14:paraId="3DD334AD" w14:textId="77777777" w:rsidR="00AC2205" w:rsidRPr="00A8614F" w:rsidRDefault="00AC2205" w:rsidP="00A8614F">
      <w:pPr>
        <w:pStyle w:val="aa"/>
        <w:rPr>
          <w:lang w:val="ru-RU"/>
        </w:rPr>
      </w:pPr>
      <w:r>
        <w:rPr>
          <w:rStyle w:val="a9"/>
        </w:rPr>
        <w:annotationRef/>
      </w:r>
      <w:r w:rsidRPr="00A8614F">
        <w:rPr>
          <w:lang w:val="ru-RU"/>
        </w:rPr>
        <w:t>Не понимаю что есть версия карточки процесса?</w:t>
      </w:r>
    </w:p>
  </w:comment>
  <w:comment w:id="189" w:author="Люция Е. Айтуова" w:date="2017-03-29T17:53:00Z" w:initials="ЛА">
    <w:p w14:paraId="6A98A19E" w14:textId="77777777" w:rsidR="00AC2205" w:rsidRPr="00A8614F" w:rsidRDefault="00AC2205" w:rsidP="00A8614F">
      <w:pPr>
        <w:pStyle w:val="aa"/>
        <w:rPr>
          <w:lang w:val="ru-RU"/>
        </w:rPr>
      </w:pPr>
      <w:r>
        <w:rPr>
          <w:rStyle w:val="a9"/>
        </w:rPr>
        <w:annotationRef/>
      </w:r>
      <w:r w:rsidRPr="00A8614F">
        <w:rPr>
          <w:lang w:val="ru-RU"/>
        </w:rPr>
        <w:t xml:space="preserve">Можно сказать срез карточки процесса до перезапуска. </w:t>
      </w:r>
    </w:p>
  </w:comment>
  <w:comment w:id="190" w:author="Люция Е. Айтуова" w:date="2017-03-31T11:12:00Z" w:initials="ЛА">
    <w:p w14:paraId="7C7D2341" w14:textId="77777777" w:rsidR="00AC2205" w:rsidRPr="00A8614F" w:rsidRDefault="00AC2205" w:rsidP="00A8614F">
      <w:pPr>
        <w:pStyle w:val="aa"/>
        <w:rPr>
          <w:lang w:val="ru-RU"/>
        </w:rPr>
      </w:pPr>
      <w:r>
        <w:rPr>
          <w:rStyle w:val="a9"/>
        </w:rPr>
        <w:annotationRef/>
      </w:r>
      <w:r w:rsidRPr="00A8614F">
        <w:rPr>
          <w:lang w:val="ru-RU"/>
        </w:rPr>
        <w:t>Добавить и выделить как требование для следующего этапа реализации ТД4.</w:t>
      </w:r>
    </w:p>
  </w:comment>
  <w:comment w:id="193" w:author="Юрий С. Филин" w:date="2017-03-17T11:04:00Z" w:initials="ЮСФ">
    <w:p w14:paraId="67BE744A" w14:textId="77777777" w:rsidR="00AC2205" w:rsidRPr="00A8614F" w:rsidRDefault="00AC2205" w:rsidP="00A8614F">
      <w:pPr>
        <w:pStyle w:val="aa"/>
        <w:rPr>
          <w:lang w:val="ru-RU"/>
        </w:rPr>
      </w:pPr>
      <w:r>
        <w:rPr>
          <w:rStyle w:val="a9"/>
        </w:rPr>
        <w:annotationRef/>
      </w:r>
      <w:r w:rsidRPr="00A8614F">
        <w:rPr>
          <w:lang w:val="ru-RU"/>
        </w:rPr>
        <w:t>Мне кажется если будем отображать имена файлов, поступит предложение открывать файл</w:t>
      </w:r>
    </w:p>
  </w:comment>
  <w:comment w:id="194" w:author="Люция Е. Айтуова" w:date="2017-03-30T17:01:00Z" w:initials="ЛА">
    <w:p w14:paraId="10802882" w14:textId="77777777" w:rsidR="00AC2205" w:rsidRPr="00A8614F" w:rsidRDefault="00AC2205" w:rsidP="00A8614F">
      <w:pPr>
        <w:pStyle w:val="aa"/>
        <w:rPr>
          <w:lang w:val="ru-RU"/>
        </w:rPr>
      </w:pPr>
      <w:r>
        <w:rPr>
          <w:rStyle w:val="a9"/>
        </w:rPr>
        <w:annotationRef/>
      </w:r>
      <w:r w:rsidRPr="00A8614F">
        <w:rPr>
          <w:lang w:val="ru-RU"/>
        </w:rPr>
        <w:t xml:space="preserve">Мне тоже так сразу показалось и я на обсуждении на кухне об этом говорила. </w:t>
      </w:r>
    </w:p>
  </w:comment>
  <w:comment w:id="195" w:author="Люция Е. Айтуова" w:date="2017-03-31T11:14:00Z" w:initials="ЛА">
    <w:p w14:paraId="1F9EACBD" w14:textId="77777777" w:rsidR="00AC2205" w:rsidRPr="00A8614F" w:rsidRDefault="00AC2205" w:rsidP="00A8614F">
      <w:pPr>
        <w:pStyle w:val="aa"/>
        <w:rPr>
          <w:lang w:val="ru-RU"/>
        </w:rPr>
      </w:pPr>
      <w:r>
        <w:rPr>
          <w:rStyle w:val="a9"/>
        </w:rPr>
        <w:annotationRef/>
      </w:r>
      <w:r w:rsidRPr="00A8614F">
        <w:rPr>
          <w:lang w:val="ru-RU"/>
        </w:rPr>
        <w:t xml:space="preserve">Сделать в виде ссылки </w:t>
      </w:r>
    </w:p>
  </w:comment>
  <w:comment w:id="196" w:author="Люция Е. Айтуова" w:date="2017-03-31T16:48:00Z" w:initials="ЛА">
    <w:p w14:paraId="25559A44" w14:textId="77777777" w:rsidR="00AC2205" w:rsidRPr="00A8614F" w:rsidRDefault="00AC2205" w:rsidP="00A8614F">
      <w:pPr>
        <w:pStyle w:val="aa"/>
        <w:rPr>
          <w:lang w:val="ru-RU"/>
        </w:rPr>
      </w:pPr>
      <w:r>
        <w:rPr>
          <w:rStyle w:val="a9"/>
        </w:rPr>
        <w:annotationRef/>
      </w:r>
      <w:r w:rsidRPr="00A8614F">
        <w:rPr>
          <w:lang w:val="ru-RU"/>
        </w:rPr>
        <w:t>Добавила требование.</w:t>
      </w:r>
    </w:p>
  </w:comment>
  <w:comment w:id="207" w:author="Люция Е. Айтуова" w:date="2017-03-11T17:19:00Z" w:initials="ЛА">
    <w:p w14:paraId="600BE0BE" w14:textId="77777777" w:rsidR="00AC2205" w:rsidRPr="00A8614F" w:rsidRDefault="00AC2205" w:rsidP="00A8614F">
      <w:pPr>
        <w:pStyle w:val="aa"/>
        <w:rPr>
          <w:lang w:val="ru-RU"/>
        </w:rPr>
      </w:pPr>
      <w:r>
        <w:rPr>
          <w:rStyle w:val="a9"/>
        </w:rPr>
        <w:annotationRef/>
      </w:r>
      <w:r w:rsidRPr="00A8614F">
        <w:rPr>
          <w:lang w:val="ru-RU"/>
        </w:rPr>
        <w:t>Требуется заказать дизайн кнопок. Иконки должны по максимуму отражать действие, заложенное в кнопку.</w:t>
      </w:r>
    </w:p>
  </w:comment>
  <w:comment w:id="208" w:author="Nikolay Kochubashev" w:date="2017-03-16T11:14:00Z" w:initials="НПК">
    <w:p w14:paraId="42B9C226" w14:textId="77777777" w:rsidR="00AC2205" w:rsidRPr="00A8614F" w:rsidRDefault="00AC2205" w:rsidP="00A8614F">
      <w:pPr>
        <w:pStyle w:val="aa"/>
        <w:rPr>
          <w:lang w:val="ru-RU"/>
        </w:rPr>
      </w:pPr>
      <w:r>
        <w:rPr>
          <w:rStyle w:val="a9"/>
        </w:rPr>
        <w:annotationRef/>
      </w:r>
      <w:r w:rsidRPr="00A8614F">
        <w:rPr>
          <w:lang w:val="ru-RU"/>
        </w:rPr>
        <w:t>Меня смущает, что при нажатии любой из кнопок открывает одна и та же форма процесса.</w:t>
      </w:r>
    </w:p>
    <w:p w14:paraId="6B59FF92" w14:textId="77777777" w:rsidR="00AC2205" w:rsidRPr="00A8614F" w:rsidRDefault="00AC2205" w:rsidP="00A8614F">
      <w:pPr>
        <w:pStyle w:val="aa"/>
        <w:rPr>
          <w:lang w:val="ru-RU"/>
        </w:rPr>
      </w:pPr>
      <w:r w:rsidRPr="00A8614F">
        <w:rPr>
          <w:lang w:val="ru-RU"/>
        </w:rPr>
        <w:t>Может эти кнопки исключить, а процесс будет открываться при клике по названию процесса?</w:t>
      </w:r>
    </w:p>
  </w:comment>
  <w:comment w:id="209" w:author="Юрий С. Филин" w:date="2017-03-17T11:13:00Z" w:initials="ЮСФ">
    <w:p w14:paraId="76AE8716" w14:textId="77777777" w:rsidR="00AC2205" w:rsidRPr="00A8614F" w:rsidRDefault="00AC2205" w:rsidP="00A8614F">
      <w:pPr>
        <w:pStyle w:val="aa"/>
        <w:rPr>
          <w:lang w:val="ru-RU"/>
        </w:rPr>
      </w:pPr>
      <w:r>
        <w:rPr>
          <w:rStyle w:val="a9"/>
        </w:rPr>
        <w:annotationRef/>
      </w:r>
      <w:r w:rsidRPr="00A8614F">
        <w:rPr>
          <w:lang w:val="ru-RU"/>
        </w:rPr>
        <w:t xml:space="preserve">Если честно как-то двояко, все эти кнопки открывают одну и туже форму, и только после открытия пользователь подтверждает свое действие, а с дургой стороны не будет кнопок, как он поймет как ему создать повторно, либо перезапустить? </w:t>
      </w:r>
    </w:p>
  </w:comment>
  <w:comment w:id="210" w:author="Люция Е. Айтуова" w:date="2017-03-30T18:00:00Z" w:initials="ЛА">
    <w:p w14:paraId="20814B5C" w14:textId="77777777" w:rsidR="00AC2205" w:rsidRPr="00A8614F" w:rsidRDefault="00AC2205" w:rsidP="00A8614F">
      <w:pPr>
        <w:pStyle w:val="aa"/>
        <w:rPr>
          <w:lang w:val="ru-RU"/>
        </w:rPr>
      </w:pPr>
      <w:r>
        <w:rPr>
          <w:rStyle w:val="a9"/>
        </w:rPr>
        <w:annotationRef/>
      </w:r>
      <w:r w:rsidRPr="00A8614F">
        <w:rPr>
          <w:lang w:val="ru-RU"/>
        </w:rPr>
        <w:t>Ребята, добавила по принципу что доступно для пользователя.</w:t>
      </w:r>
    </w:p>
  </w:comment>
  <w:comment w:id="211" w:author="Люция Е. Айтуова" w:date="2017-03-31T12:30:00Z" w:initials="ЛА">
    <w:p w14:paraId="1B34BF59" w14:textId="77777777" w:rsidR="00AC2205" w:rsidRPr="00A8614F" w:rsidRDefault="00AC2205" w:rsidP="00A8614F">
      <w:pPr>
        <w:pStyle w:val="aa"/>
        <w:rPr>
          <w:lang w:val="ru-RU"/>
        </w:rPr>
      </w:pPr>
      <w:r>
        <w:rPr>
          <w:rStyle w:val="a9"/>
        </w:rPr>
        <w:annotationRef/>
      </w:r>
      <w:r w:rsidRPr="00A8614F">
        <w:rPr>
          <w:lang w:val="ru-RU"/>
        </w:rPr>
        <w:t>Убрать из кнопок Запустить/перезапустить.</w:t>
      </w:r>
    </w:p>
  </w:comment>
  <w:comment w:id="212" w:author="Nikolay Kochubashev" w:date="2017-03-16T11:13:00Z" w:initials="НПК">
    <w:p w14:paraId="519D7247" w14:textId="77777777" w:rsidR="00AC2205" w:rsidRPr="00A8614F" w:rsidRDefault="00AC2205" w:rsidP="00A8614F">
      <w:pPr>
        <w:pStyle w:val="aa"/>
        <w:rPr>
          <w:lang w:val="ru-RU"/>
        </w:rPr>
      </w:pPr>
      <w:r>
        <w:rPr>
          <w:rStyle w:val="a9"/>
        </w:rPr>
        <w:annotationRef/>
      </w:r>
      <w:r w:rsidRPr="00A8614F">
        <w:rPr>
          <w:lang w:val="ru-RU"/>
        </w:rPr>
        <w:t>Думаю, нужно писать «процесс» или другое название сущности.</w:t>
      </w:r>
    </w:p>
  </w:comment>
  <w:comment w:id="213" w:author="Юрий С. Филин" w:date="2017-03-17T11:15:00Z" w:initials="ЮСФ">
    <w:p w14:paraId="2035E96F" w14:textId="77777777" w:rsidR="00AC2205" w:rsidRPr="00A8614F" w:rsidRDefault="00AC2205" w:rsidP="00A8614F">
      <w:pPr>
        <w:pStyle w:val="aa"/>
        <w:rPr>
          <w:lang w:val="ru-RU"/>
        </w:rPr>
      </w:pPr>
      <w:r>
        <w:rPr>
          <w:rStyle w:val="a9"/>
        </w:rPr>
        <w:annotationRef/>
      </w:r>
      <w:r w:rsidRPr="00A8614F">
        <w:rPr>
          <w:lang w:val="ru-RU"/>
        </w:rPr>
        <w:t>Согласен на процесс, так как удаля.т процесс</w:t>
      </w:r>
    </w:p>
  </w:comment>
  <w:comment w:id="215" w:author="Люция Е. Айтуова" w:date="2017-03-11T17:59:00Z" w:initials="ЛА">
    <w:p w14:paraId="4F49006B" w14:textId="77777777" w:rsidR="00AC2205" w:rsidRPr="00A8614F" w:rsidRDefault="00AC2205" w:rsidP="00A8614F">
      <w:pPr>
        <w:pStyle w:val="aa"/>
        <w:rPr>
          <w:lang w:val="ru-RU"/>
        </w:rPr>
      </w:pPr>
      <w:r>
        <w:rPr>
          <w:rStyle w:val="a9"/>
        </w:rPr>
        <w:annotationRef/>
      </w:r>
      <w:r w:rsidRPr="00A8614F">
        <w:rPr>
          <w:lang w:val="ru-RU"/>
        </w:rPr>
        <w:t>Требуется заказать дизайн кнопок. Иконки должны по максимуму отражать действие, заложенное в кнопку.</w:t>
      </w:r>
    </w:p>
  </w:comment>
  <w:comment w:id="216" w:author="Nikolay Kochubashev" w:date="2017-03-16T11:15:00Z" w:initials="НПК">
    <w:p w14:paraId="3EA1F272" w14:textId="77777777" w:rsidR="00AC2205" w:rsidRPr="00A8614F" w:rsidRDefault="00AC2205" w:rsidP="00A8614F">
      <w:pPr>
        <w:pStyle w:val="aa"/>
        <w:rPr>
          <w:lang w:val="ru-RU"/>
        </w:rPr>
      </w:pPr>
      <w:r>
        <w:rPr>
          <w:rStyle w:val="a9"/>
        </w:rPr>
        <w:annotationRef/>
      </w:r>
      <w:r w:rsidRPr="00A8614F">
        <w:rPr>
          <w:lang w:val="ru-RU"/>
        </w:rPr>
        <w:t>Дизайн будем запрашивать для всего сразу.</w:t>
      </w:r>
    </w:p>
  </w:comment>
  <w:comment w:id="217" w:author="Люция Е. Айтуова" w:date="2017-03-12T17:29:00Z" w:initials="ЛА">
    <w:p w14:paraId="65DED6A1" w14:textId="77777777" w:rsidR="00AC2205" w:rsidRPr="00A8614F" w:rsidRDefault="00AC2205" w:rsidP="00A8614F">
      <w:pPr>
        <w:pStyle w:val="aa"/>
        <w:rPr>
          <w:lang w:val="ru-RU"/>
        </w:rPr>
      </w:pPr>
      <w:r>
        <w:rPr>
          <w:rStyle w:val="a9"/>
        </w:rPr>
        <w:annotationRef/>
      </w:r>
      <w:r w:rsidRPr="00A8614F">
        <w:rPr>
          <w:lang w:val="ru-RU"/>
        </w:rPr>
        <w:t>Для себя: в функционале напоминания учесть, что если участник процесса делегировал задание, то напоминание должно отправляться делегату. И про замещение тоже не забыть: чтобы напоминание падало установке еще и заместителю.</w:t>
      </w:r>
    </w:p>
  </w:comment>
  <w:comment w:id="218" w:author="Люция Е. Айтуова" w:date="2017-03-11T17:40:00Z" w:initials="ЛА">
    <w:p w14:paraId="30DCC8D0" w14:textId="77777777" w:rsidR="00AC2205" w:rsidRPr="00A8614F" w:rsidRDefault="00AC2205" w:rsidP="00A8614F">
      <w:pPr>
        <w:pStyle w:val="aa"/>
        <w:rPr>
          <w:lang w:val="ru-RU"/>
        </w:rPr>
      </w:pPr>
      <w:r>
        <w:rPr>
          <w:rStyle w:val="a9"/>
        </w:rPr>
        <w:annotationRef/>
      </w:r>
      <w:r w:rsidRPr="00A8614F">
        <w:rPr>
          <w:lang w:val="ru-RU"/>
        </w:rPr>
        <w:t>Можете предложить свой вариант наименования процесса.</w:t>
      </w:r>
    </w:p>
  </w:comment>
  <w:comment w:id="219" w:author="Люция Е. Айтуова" w:date="2017-03-31T12:37:00Z" w:initials="ЛА">
    <w:p w14:paraId="2110A3BD" w14:textId="77777777" w:rsidR="00AC2205" w:rsidRPr="00A8614F" w:rsidRDefault="00AC2205" w:rsidP="00A8614F">
      <w:pPr>
        <w:pStyle w:val="aa"/>
        <w:rPr>
          <w:lang w:val="ru-RU"/>
        </w:rPr>
      </w:pPr>
      <w:r>
        <w:rPr>
          <w:rStyle w:val="a9"/>
        </w:rPr>
        <w:annotationRef/>
      </w:r>
      <w:r w:rsidRPr="00A8614F">
        <w:rPr>
          <w:lang w:val="ru-RU"/>
        </w:rPr>
        <w:t>Коллегиально решили, что да.</w:t>
      </w:r>
    </w:p>
  </w:comment>
  <w:comment w:id="220" w:author="Люция Е. Айтуова" w:date="2017-03-11T17:55:00Z" w:initials="ЛА">
    <w:p w14:paraId="16664AC7" w14:textId="77777777" w:rsidR="00AC2205" w:rsidRPr="00A8614F" w:rsidRDefault="00AC2205" w:rsidP="00A8614F">
      <w:pPr>
        <w:pStyle w:val="aa"/>
        <w:rPr>
          <w:lang w:val="ru-RU"/>
        </w:rPr>
      </w:pPr>
      <w:r>
        <w:rPr>
          <w:rStyle w:val="a9"/>
        </w:rPr>
        <w:annotationRef/>
      </w:r>
      <w:r w:rsidRPr="00A8614F">
        <w:rPr>
          <w:lang w:val="ru-RU"/>
        </w:rPr>
        <w:t>Это должно же быть конфигурируемым?!</w:t>
      </w:r>
    </w:p>
  </w:comment>
  <w:comment w:id="221" w:author="Nikolay Kochubashev" w:date="2017-03-16T12:29:00Z" w:initials="НПК">
    <w:p w14:paraId="6D4F61D9" w14:textId="77777777" w:rsidR="00AC2205" w:rsidRPr="00A8614F" w:rsidRDefault="00AC2205" w:rsidP="00A8614F">
      <w:pPr>
        <w:pStyle w:val="aa"/>
        <w:rPr>
          <w:lang w:val="ru-RU"/>
        </w:rPr>
      </w:pPr>
      <w:r>
        <w:rPr>
          <w:rStyle w:val="a9"/>
        </w:rPr>
        <w:annotationRef/>
      </w:r>
      <w:r w:rsidRPr="00A8614F">
        <w:rPr>
          <w:lang w:val="ru-RU"/>
        </w:rPr>
        <w:t>Отображение кнопки должно быть конфигурируемым?</w:t>
      </w:r>
    </w:p>
  </w:comment>
  <w:comment w:id="222" w:author="Люция Е. Айтуова" w:date="2017-03-30T18:03:00Z" w:initials="ЛА">
    <w:p w14:paraId="1969AC75" w14:textId="77777777" w:rsidR="00AC2205" w:rsidRPr="00A8614F" w:rsidRDefault="00AC2205" w:rsidP="00A8614F">
      <w:pPr>
        <w:pStyle w:val="aa"/>
        <w:rPr>
          <w:lang w:val="ru-RU"/>
        </w:rPr>
      </w:pPr>
      <w:r>
        <w:rPr>
          <w:rStyle w:val="a9"/>
        </w:rPr>
        <w:annotationRef/>
      </w:r>
      <w:r w:rsidRPr="00A8614F">
        <w:rPr>
          <w:lang w:val="ru-RU"/>
        </w:rPr>
        <w:t>Процесс один и тот же но в разных местах должен называться по-разному.</w:t>
      </w:r>
    </w:p>
  </w:comment>
  <w:comment w:id="224" w:author="Юрий С. Филин" w:date="2017-03-17T11:18:00Z" w:initials="ЮСФ">
    <w:p w14:paraId="0609CA44" w14:textId="77777777" w:rsidR="00AC2205" w:rsidRPr="00A8614F" w:rsidRDefault="00AC2205" w:rsidP="00A8614F">
      <w:pPr>
        <w:pStyle w:val="aa"/>
        <w:rPr>
          <w:lang w:val="ru-RU"/>
        </w:rPr>
      </w:pPr>
      <w:r>
        <w:rPr>
          <w:rStyle w:val="a9"/>
        </w:rPr>
        <w:annotationRef/>
      </w:r>
      <w:r w:rsidRPr="00A8614F">
        <w:rPr>
          <w:lang w:val="ru-RU"/>
        </w:rPr>
        <w:t>Данная операция запускает новый основной процесс, разве мы можем запускать больше одного основного процесса?</w:t>
      </w:r>
    </w:p>
  </w:comment>
  <w:comment w:id="225" w:author="Люция Е. Айтуова" w:date="2017-03-30T18:06:00Z" w:initials="ЛА">
    <w:p w14:paraId="40A14A4D" w14:textId="77777777" w:rsidR="00AC2205" w:rsidRPr="00A8614F" w:rsidRDefault="00AC2205" w:rsidP="00A8614F">
      <w:pPr>
        <w:pStyle w:val="aa"/>
        <w:rPr>
          <w:lang w:val="ru-RU"/>
        </w:rPr>
      </w:pPr>
      <w:r>
        <w:rPr>
          <w:rStyle w:val="a9"/>
        </w:rPr>
        <w:annotationRef/>
      </w:r>
      <w:r w:rsidRPr="00A8614F">
        <w:rPr>
          <w:lang w:val="ru-RU"/>
        </w:rPr>
        <w:t>Нет она не запускает а создает черновик.</w:t>
      </w:r>
    </w:p>
  </w:comment>
  <w:comment w:id="226" w:author="Nikolay Kochubashev" w:date="2017-03-16T12:50:00Z" w:initials="НПК">
    <w:p w14:paraId="06AC3D46" w14:textId="77777777" w:rsidR="00AC2205" w:rsidRPr="00A8614F" w:rsidRDefault="00AC2205" w:rsidP="00A8614F">
      <w:pPr>
        <w:pStyle w:val="aa"/>
        <w:ind w:firstLine="0"/>
        <w:rPr>
          <w:lang w:val="ru-RU"/>
        </w:rPr>
      </w:pPr>
      <w:r>
        <w:rPr>
          <w:rStyle w:val="a9"/>
        </w:rPr>
        <w:annotationRef/>
      </w:r>
      <w:r w:rsidRPr="00A8614F">
        <w:rPr>
          <w:lang w:val="ru-RU"/>
        </w:rPr>
        <w:t>Люция,</w:t>
      </w:r>
    </w:p>
    <w:p w14:paraId="18B75CFB" w14:textId="77777777" w:rsidR="00AC2205" w:rsidRPr="00A8614F" w:rsidRDefault="00AC2205" w:rsidP="00A8614F">
      <w:pPr>
        <w:pStyle w:val="aa"/>
        <w:ind w:firstLine="0"/>
        <w:rPr>
          <w:lang w:val="ru-RU"/>
        </w:rPr>
      </w:pPr>
      <w:r w:rsidRPr="00A8614F">
        <w:rPr>
          <w:lang w:val="ru-RU"/>
        </w:rPr>
        <w:t>У нас должен быть такой функционал, который позволит провести повторное согласование. Создать повторно это не он?</w:t>
      </w:r>
    </w:p>
    <w:p w14:paraId="4D76C5A6" w14:textId="77777777" w:rsidR="00AC2205" w:rsidRPr="00A8614F" w:rsidRDefault="00AC2205" w:rsidP="00A8614F">
      <w:pPr>
        <w:pStyle w:val="aa"/>
        <w:ind w:firstLine="0"/>
        <w:rPr>
          <w:lang w:val="ru-RU"/>
        </w:rPr>
      </w:pPr>
      <w:r w:rsidRPr="00A8614F">
        <w:rPr>
          <w:lang w:val="ru-RU"/>
        </w:rPr>
        <w:t>Если это он, то давай разрешим использовать функцию «Создать повторно» если состояние «Завершен»</w:t>
      </w:r>
    </w:p>
  </w:comment>
  <w:comment w:id="227" w:author="Люция Е. Айтуова" w:date="2017-03-30T18:07:00Z" w:initials="ЛА">
    <w:p w14:paraId="6089618C" w14:textId="77777777" w:rsidR="00AC2205" w:rsidRPr="00A8614F" w:rsidRDefault="00AC2205" w:rsidP="00A8614F">
      <w:pPr>
        <w:pStyle w:val="aa"/>
        <w:rPr>
          <w:lang w:val="ru-RU"/>
        </w:rPr>
      </w:pPr>
      <w:r>
        <w:rPr>
          <w:rStyle w:val="a9"/>
        </w:rPr>
        <w:annotationRef/>
      </w:r>
      <w:r w:rsidRPr="00A8614F">
        <w:rPr>
          <w:lang w:val="ru-RU"/>
        </w:rPr>
        <w:t>А да ок согласна!</w:t>
      </w:r>
    </w:p>
  </w:comment>
  <w:comment w:id="228" w:author="Юрий С. Филин" w:date="2017-03-17T11:17:00Z" w:initials="ЮСФ">
    <w:p w14:paraId="11701573" w14:textId="77777777" w:rsidR="00AC2205" w:rsidRPr="00A8614F" w:rsidRDefault="00AC2205" w:rsidP="00A8614F">
      <w:pPr>
        <w:pStyle w:val="aa"/>
        <w:rPr>
          <w:lang w:val="ru-RU"/>
        </w:rPr>
      </w:pPr>
      <w:r>
        <w:rPr>
          <w:rStyle w:val="a9"/>
        </w:rPr>
        <w:annotationRef/>
      </w:r>
      <w:r w:rsidRPr="00A8614F">
        <w:rPr>
          <w:lang w:val="ru-RU"/>
        </w:rPr>
        <w:t>Создать повторно должен быть доступен, так как это функционал подразумевает запуск нового процесса, используя как шаблон существующий</w:t>
      </w:r>
    </w:p>
  </w:comment>
  <w:comment w:id="229" w:author="Люция Е. Айтуова" w:date="2017-03-30T18:08:00Z" w:initials="ЛА">
    <w:p w14:paraId="13F38B3C" w14:textId="77777777" w:rsidR="00AC2205" w:rsidRPr="00A8614F" w:rsidRDefault="00AC2205" w:rsidP="00A8614F">
      <w:pPr>
        <w:pStyle w:val="aa"/>
        <w:rPr>
          <w:lang w:val="ru-RU"/>
        </w:rPr>
      </w:pPr>
      <w:r>
        <w:rPr>
          <w:rStyle w:val="a9"/>
        </w:rPr>
        <w:annotationRef/>
      </w:r>
      <w:r w:rsidRPr="00A8614F">
        <w:rPr>
          <w:lang w:val="ru-RU"/>
        </w:rPr>
        <w:t>ок</w:t>
      </w:r>
    </w:p>
  </w:comment>
  <w:comment w:id="230" w:author="Люция Е. Айтуова" w:date="2017-03-11T20:28:00Z" w:initials="ЛА">
    <w:p w14:paraId="013147F4" w14:textId="77777777" w:rsidR="00AC2205" w:rsidRPr="00A8614F" w:rsidRDefault="00AC2205" w:rsidP="00A8614F">
      <w:pPr>
        <w:pStyle w:val="aa"/>
        <w:rPr>
          <w:lang w:val="ru-RU"/>
        </w:rPr>
      </w:pPr>
      <w:r>
        <w:rPr>
          <w:rStyle w:val="a9"/>
        </w:rPr>
        <w:annotationRef/>
      </w:r>
      <w:r w:rsidRPr="00A8614F">
        <w:rPr>
          <w:lang w:val="ru-RU"/>
        </w:rPr>
        <w:t>Для себя: уточнить у Жени</w:t>
      </w:r>
    </w:p>
  </w:comment>
  <w:comment w:id="231" w:author="Люция Е. Айтуова" w:date="2017-03-30T18:09:00Z" w:initials="ЛА">
    <w:p w14:paraId="5AA2163C" w14:textId="77777777" w:rsidR="00AC2205" w:rsidRPr="00A8614F" w:rsidRDefault="00AC2205" w:rsidP="00A8614F">
      <w:pPr>
        <w:pStyle w:val="aa"/>
        <w:rPr>
          <w:lang w:val="ru-RU"/>
        </w:rPr>
      </w:pPr>
      <w:r>
        <w:rPr>
          <w:rStyle w:val="a9"/>
        </w:rPr>
        <w:annotationRef/>
      </w:r>
      <w:r w:rsidRPr="00A8614F">
        <w:rPr>
          <w:lang w:val="ru-RU"/>
        </w:rPr>
        <w:t>Уточнила, везде -</w:t>
      </w:r>
    </w:p>
  </w:comment>
  <w:comment w:id="232" w:author="Юрий С. Филин" w:date="2017-03-17T11:20:00Z" w:initials="ЮСФ">
    <w:p w14:paraId="173BD74A" w14:textId="77777777" w:rsidR="00AC2205" w:rsidRPr="00A8614F" w:rsidRDefault="00AC2205" w:rsidP="00A8614F">
      <w:pPr>
        <w:pStyle w:val="aa"/>
        <w:rPr>
          <w:lang w:val="ru-RU"/>
        </w:rPr>
      </w:pPr>
      <w:r>
        <w:rPr>
          <w:rStyle w:val="a9"/>
        </w:rPr>
        <w:annotationRef/>
      </w:r>
      <w:r w:rsidRPr="00A8614F">
        <w:rPr>
          <w:lang w:val="ru-RU"/>
        </w:rPr>
        <w:t>Для чего функционал напомнить, если он ни когда не доступен? Он должен быть доступен в состоянии не начато либо в работе</w:t>
      </w:r>
    </w:p>
  </w:comment>
  <w:comment w:id="233" w:author="Люция Е. Айтуова" w:date="2017-03-30T18:10:00Z" w:initials="ЛА">
    <w:p w14:paraId="6DBEE881" w14:textId="77777777" w:rsidR="00AC2205" w:rsidRPr="00A8614F" w:rsidRDefault="00AC2205" w:rsidP="00A8614F">
      <w:pPr>
        <w:pStyle w:val="aa"/>
        <w:rPr>
          <w:lang w:val="ru-RU"/>
        </w:rPr>
      </w:pPr>
      <w:r>
        <w:rPr>
          <w:rStyle w:val="a9"/>
        </w:rPr>
        <w:annotationRef/>
      </w:r>
      <w:r w:rsidRPr="00A8614F">
        <w:rPr>
          <w:lang w:val="ru-RU"/>
        </w:rPr>
        <w:t>Юра, посмотри внимательно на шапку таблицы. Сам себе будет напоминать??</w:t>
      </w:r>
    </w:p>
  </w:comment>
  <w:comment w:id="235" w:author="Люция Е. Айтуова" w:date="2017-03-11T23:01:00Z" w:initials="ЛА">
    <w:p w14:paraId="4FEA86A9" w14:textId="77777777" w:rsidR="00AC2205" w:rsidRPr="00A8614F" w:rsidRDefault="00AC2205" w:rsidP="00A8614F">
      <w:pPr>
        <w:pStyle w:val="aa"/>
        <w:rPr>
          <w:lang w:val="ru-RU"/>
        </w:rPr>
      </w:pPr>
      <w:r>
        <w:rPr>
          <w:rStyle w:val="a9"/>
        </w:rPr>
        <w:annotationRef/>
      </w:r>
      <w:r w:rsidRPr="00A8614F">
        <w:rPr>
          <w:lang w:val="ru-RU"/>
        </w:rPr>
        <w:t>Как думаете стоит добавить? Актуально, для постоянного заместителя, чтобы он мог напомнить и уведомление упало замещаемому.</w:t>
      </w:r>
    </w:p>
  </w:comment>
  <w:comment w:id="234" w:author="Nikolay Kochubashev" w:date="2017-03-16T12:57:00Z" w:initials="НПК">
    <w:p w14:paraId="733CED83" w14:textId="77777777" w:rsidR="00AC2205" w:rsidRPr="00A8614F" w:rsidRDefault="00AC2205" w:rsidP="00A8614F">
      <w:pPr>
        <w:pStyle w:val="aa"/>
        <w:rPr>
          <w:lang w:val="ru-RU"/>
        </w:rPr>
      </w:pPr>
      <w:r>
        <w:rPr>
          <w:rStyle w:val="a9"/>
        </w:rPr>
        <w:annotationRef/>
      </w:r>
      <w:r w:rsidRPr="00A8614F">
        <w:rPr>
          <w:lang w:val="ru-RU"/>
        </w:rPr>
        <w:t>Да, можно добавить</w:t>
      </w:r>
    </w:p>
  </w:comment>
  <w:comment w:id="237" w:author="Люция Е. Айтуова" w:date="2017-03-11T20:28:00Z" w:initials="ЛА">
    <w:p w14:paraId="0370BEEB" w14:textId="77777777" w:rsidR="00AC2205" w:rsidRPr="00A8614F" w:rsidRDefault="00AC2205" w:rsidP="00A8614F">
      <w:pPr>
        <w:pStyle w:val="aa"/>
        <w:rPr>
          <w:lang w:val="ru-RU"/>
        </w:rPr>
      </w:pPr>
      <w:r>
        <w:rPr>
          <w:rStyle w:val="a9"/>
        </w:rPr>
        <w:annotationRef/>
      </w:r>
      <w:r w:rsidRPr="00A8614F">
        <w:rPr>
          <w:lang w:val="ru-RU"/>
        </w:rPr>
        <w:t>Для себя: уточнить у Жени</w:t>
      </w:r>
    </w:p>
  </w:comment>
  <w:comment w:id="238" w:author="Люция Е. Айтуова" w:date="2017-03-30T18:16:00Z" w:initials="ЛА">
    <w:p w14:paraId="1758E875" w14:textId="77777777" w:rsidR="00AC2205" w:rsidRPr="00A8614F" w:rsidRDefault="00AC2205" w:rsidP="00A8614F">
      <w:pPr>
        <w:pStyle w:val="aa"/>
        <w:rPr>
          <w:lang w:val="ru-RU"/>
        </w:rPr>
      </w:pPr>
      <w:r>
        <w:rPr>
          <w:rStyle w:val="a9"/>
        </w:rPr>
        <w:annotationRef/>
      </w:r>
      <w:r w:rsidRPr="00A8614F">
        <w:rPr>
          <w:lang w:val="ru-RU"/>
        </w:rPr>
        <w:t>Уточнила, все блокируется</w:t>
      </w:r>
    </w:p>
  </w:comment>
  <w:comment w:id="250" w:author="Люция Е. Айтуова" w:date="2017-10-13T16:45:00Z" w:initials="ЛЕА">
    <w:p w14:paraId="2D945E17" w14:textId="77777777" w:rsidR="00AC2205" w:rsidRPr="00E376B8" w:rsidRDefault="00AC2205" w:rsidP="002031E6">
      <w:pPr>
        <w:pStyle w:val="aa"/>
        <w:rPr>
          <w:lang w:val="ru-RU"/>
        </w:rPr>
      </w:pPr>
      <w:r>
        <w:rPr>
          <w:rStyle w:val="a9"/>
        </w:rPr>
        <w:annotationRef/>
      </w:r>
      <w:r>
        <w:rPr>
          <w:lang w:val="ru-RU"/>
        </w:rPr>
        <w:t>Николай, Юра, можно оставить так, а можно завязаться на автора, то есть в состоянии Проект карточку открывать на редактирование только автору, остальным в режиме просмотра, и если у последних есть права на изменение, они нажмут на кнопку Изменить и переведут в режим редактирования. Как смотрите, будем завязываться на автора? То есть на роль? С остальными состояниями аналогично.</w:t>
      </w:r>
    </w:p>
  </w:comment>
  <w:comment w:id="251" w:author="Юрий С. Филин" w:date="2017-11-02T08:48:00Z" w:initials="ЮСФ">
    <w:p w14:paraId="25AA659F" w14:textId="6D468667" w:rsidR="00AC2205" w:rsidRPr="00DB574E" w:rsidRDefault="00AC2205">
      <w:pPr>
        <w:pStyle w:val="aa"/>
        <w:rPr>
          <w:lang w:val="ru-RU"/>
        </w:rPr>
      </w:pPr>
      <w:r>
        <w:rPr>
          <w:rStyle w:val="a9"/>
        </w:rPr>
        <w:annotationRef/>
      </w:r>
      <w:r>
        <w:rPr>
          <w:lang w:val="ru-RU"/>
        </w:rPr>
        <w:t>Че та все слишком сложно, как и предлагал раньше, завязаться на доступность редактирования карточки. Доступна карточка на редактирование, сразу ее открываем на редактирование, недоступно, открываем на чтение.</w:t>
      </w:r>
    </w:p>
  </w:comment>
  <w:comment w:id="252" w:author="Николай П. Кочубашев" w:date="2017-11-02T11:20:00Z" w:initials="НПК">
    <w:p w14:paraId="0F863A61" w14:textId="0D0BA060" w:rsidR="00AC2205" w:rsidRDefault="00AC2205" w:rsidP="00F31D60">
      <w:pPr>
        <w:pStyle w:val="aa"/>
        <w:numPr>
          <w:ilvl w:val="0"/>
          <w:numId w:val="19"/>
        </w:numPr>
        <w:rPr>
          <w:lang w:val="ru-RU"/>
        </w:rPr>
      </w:pPr>
      <w:r>
        <w:rPr>
          <w:rStyle w:val="a9"/>
        </w:rPr>
        <w:annotationRef/>
      </w:r>
      <w:r>
        <w:rPr>
          <w:lang w:val="ru-RU"/>
        </w:rPr>
        <w:t>Я не согласен с открытием на редактирование, если пользователю доступна операция редактирования.</w:t>
      </w:r>
    </w:p>
    <w:p w14:paraId="12144B55" w14:textId="6FFF4539" w:rsidR="00AC2205" w:rsidRPr="008953EC" w:rsidRDefault="00AC2205" w:rsidP="00F31D60">
      <w:pPr>
        <w:pStyle w:val="aa"/>
        <w:numPr>
          <w:ilvl w:val="0"/>
          <w:numId w:val="19"/>
        </w:numPr>
        <w:rPr>
          <w:lang w:val="ru-RU"/>
        </w:rPr>
      </w:pPr>
      <w:r>
        <w:rPr>
          <w:lang w:val="ru-RU"/>
        </w:rPr>
        <w:t xml:space="preserve">Нравится вариант, когда в зависимости от состояния и наличия прав открывается в соответствующем режиме карточка. </w:t>
      </w:r>
      <w:r w:rsidRPr="008953EC">
        <w:rPr>
          <w:lang w:val="ru-RU"/>
        </w:rPr>
        <w:t xml:space="preserve">Предлагаю </w:t>
      </w:r>
      <w:r>
        <w:rPr>
          <w:lang w:val="ru-RU"/>
        </w:rPr>
        <w:t xml:space="preserve">реализовать поддержку этой возможности и </w:t>
      </w:r>
      <w:r w:rsidRPr="008953EC">
        <w:rPr>
          <w:lang w:val="ru-RU"/>
        </w:rPr>
        <w:t xml:space="preserve">по умолчанию открывать на редактирование карточку для автора в </w:t>
      </w:r>
      <w:r>
        <w:rPr>
          <w:lang w:val="ru-RU"/>
        </w:rPr>
        <w:t>состоянии проект. Для других состояний не вижу смысла, т.к. в состоянии «отозван», «отозван процесс» на вряд ли ему нужно будет вообще что-то править, а в состоянии «Отклонен» он вероятно будет править только файл, поэтому смысла показывать карточку в режиме редактирования нет.</w:t>
      </w:r>
    </w:p>
  </w:comment>
  <w:comment w:id="253" w:author="Люция Е. Айтуова" w:date="2017-11-22T10:47:00Z" w:initials="ЛЕА">
    <w:p w14:paraId="301FACDF" w14:textId="54A323C5" w:rsidR="00AC2205" w:rsidRPr="001416A4" w:rsidRDefault="00AC2205">
      <w:pPr>
        <w:pStyle w:val="aa"/>
        <w:rPr>
          <w:lang w:val="ru-RU"/>
        </w:rPr>
      </w:pPr>
      <w:r>
        <w:rPr>
          <w:rStyle w:val="a9"/>
        </w:rPr>
        <w:annotationRef/>
      </w:r>
      <w:r>
        <w:rPr>
          <w:lang w:val="ru-RU"/>
        </w:rPr>
        <w:t>Описала согласно видению Николая и Люции.</w:t>
      </w:r>
    </w:p>
  </w:comment>
  <w:comment w:id="254" w:author="Люция Е. Айтуова" w:date="2017-11-01T12:24:00Z" w:initials="ЛЕА">
    <w:p w14:paraId="2FEA6682" w14:textId="77777777" w:rsidR="00AC2205" w:rsidRPr="00FE2007" w:rsidRDefault="00AC2205" w:rsidP="002031E6">
      <w:pPr>
        <w:pStyle w:val="aa"/>
        <w:rPr>
          <w:lang w:val="ru-RU"/>
        </w:rPr>
      </w:pPr>
      <w:r>
        <w:rPr>
          <w:rStyle w:val="a9"/>
        </w:rPr>
        <w:annotationRef/>
      </w:r>
      <w:r>
        <w:rPr>
          <w:lang w:val="ru-RU"/>
        </w:rPr>
        <w:t>Коллеги, может грид вы в режиме просмотра хотите видеть по-другому? Если да, давайте обсудим.</w:t>
      </w:r>
    </w:p>
  </w:comment>
  <w:comment w:id="255" w:author="Николай П. Кочубашев" w:date="2017-11-09T11:41:00Z" w:initials="НПК">
    <w:p w14:paraId="50C62FFE" w14:textId="23210F44" w:rsidR="00AC2205" w:rsidRPr="001F542D" w:rsidRDefault="00AC2205">
      <w:pPr>
        <w:pStyle w:val="aa"/>
        <w:rPr>
          <w:lang w:val="ru-RU"/>
        </w:rPr>
      </w:pPr>
      <w:r>
        <w:rPr>
          <w:rStyle w:val="a9"/>
        </w:rPr>
        <w:annotationRef/>
      </w:r>
      <w:r>
        <w:rPr>
          <w:lang w:val="ru-RU"/>
        </w:rPr>
        <w:t>Меня устраивает текущий вариант. Дизайнер должен адаптировать для лучшего восприятия по своему усмотрению.</w:t>
      </w:r>
    </w:p>
  </w:comment>
  <w:comment w:id="256" w:author="Люция Е. Айтуова" w:date="2017-11-22T10:48:00Z" w:initials="ЛЕА">
    <w:p w14:paraId="4BF03546" w14:textId="2DB882B6" w:rsidR="00AC2205" w:rsidRPr="006423EC" w:rsidRDefault="00AC2205">
      <w:pPr>
        <w:pStyle w:val="aa"/>
        <w:rPr>
          <w:lang w:val="ru-RU"/>
        </w:rPr>
      </w:pPr>
      <w:r>
        <w:rPr>
          <w:rStyle w:val="a9"/>
        </w:rPr>
        <w:annotationRef/>
      </w:r>
      <w:r>
        <w:rPr>
          <w:lang w:val="ru-RU"/>
        </w:rPr>
        <w:t>ок</w:t>
      </w:r>
    </w:p>
  </w:comment>
  <w:comment w:id="258" w:author="Николай П. Кочубашев" w:date="2017-11-09T11:42:00Z" w:initials="НПК">
    <w:p w14:paraId="4653662A" w14:textId="41A1844B" w:rsidR="00AC2205" w:rsidRDefault="00AC2205">
      <w:pPr>
        <w:pStyle w:val="aa"/>
        <w:rPr>
          <w:lang w:val="ru-RU"/>
        </w:rPr>
      </w:pPr>
      <w:r>
        <w:rPr>
          <w:rStyle w:val="a9"/>
        </w:rPr>
        <w:annotationRef/>
      </w:r>
      <w:r>
        <w:rPr>
          <w:lang w:val="ru-RU"/>
        </w:rPr>
        <w:t>Нужно показать, что есть следующая индикация поле ввода:</w:t>
      </w:r>
    </w:p>
    <w:p w14:paraId="6C5CF727" w14:textId="10C9CFFD" w:rsidR="00AC2205" w:rsidRDefault="00AC2205" w:rsidP="00F31D60">
      <w:pPr>
        <w:pStyle w:val="aa"/>
        <w:numPr>
          <w:ilvl w:val="0"/>
          <w:numId w:val="20"/>
        </w:numPr>
        <w:rPr>
          <w:lang w:val="ru-RU"/>
        </w:rPr>
      </w:pPr>
      <w:r>
        <w:rPr>
          <w:lang w:val="ru-RU"/>
        </w:rPr>
        <w:t>Обычное поле: обведение границы поля синим цветом (показано)</w:t>
      </w:r>
    </w:p>
    <w:p w14:paraId="293CCC1E" w14:textId="0026E1A6" w:rsidR="00AC2205" w:rsidRDefault="00AC2205" w:rsidP="00F31D60">
      <w:pPr>
        <w:pStyle w:val="aa"/>
        <w:numPr>
          <w:ilvl w:val="0"/>
          <w:numId w:val="20"/>
        </w:numPr>
        <w:rPr>
          <w:lang w:val="ru-RU"/>
        </w:rPr>
      </w:pPr>
      <w:r>
        <w:rPr>
          <w:lang w:val="ru-RU"/>
        </w:rPr>
        <w:t>Обязательное поле с незаполненным значением: обведение границы поля красным цветом (показано)</w:t>
      </w:r>
    </w:p>
    <w:p w14:paraId="6EAB50A1" w14:textId="7784AB18" w:rsidR="00AC2205" w:rsidRDefault="00AC2205" w:rsidP="00F31D60">
      <w:pPr>
        <w:pStyle w:val="aa"/>
        <w:numPr>
          <w:ilvl w:val="0"/>
          <w:numId w:val="20"/>
        </w:numPr>
        <w:rPr>
          <w:lang w:val="ru-RU"/>
        </w:rPr>
      </w:pPr>
      <w:r>
        <w:rPr>
          <w:lang w:val="ru-RU"/>
        </w:rPr>
        <w:t>Обязательное поле с заполненным значением: обведение границы поля зеленым цветом (НЕ показано)</w:t>
      </w:r>
    </w:p>
    <w:p w14:paraId="534E2F89" w14:textId="77777777" w:rsidR="00AC2205" w:rsidRDefault="00AC2205" w:rsidP="001F542D">
      <w:pPr>
        <w:pStyle w:val="aa"/>
        <w:rPr>
          <w:lang w:val="ru-RU"/>
        </w:rPr>
      </w:pPr>
    </w:p>
    <w:p w14:paraId="1FD6D2C8" w14:textId="276C1600" w:rsidR="00AC2205" w:rsidRPr="00364BD2" w:rsidRDefault="00AC2205" w:rsidP="001F542D">
      <w:pPr>
        <w:pStyle w:val="aa"/>
        <w:rPr>
          <w:lang w:val="ru-RU"/>
        </w:rPr>
      </w:pPr>
      <w:r>
        <w:rPr>
          <w:lang w:val="ru-RU"/>
        </w:rPr>
        <w:t>В компоненте «Состояние» необходимо убрать возможность изменения состояния, т.е. выводить обычным текстом (</w:t>
      </w:r>
      <w:r>
        <w:t>label</w:t>
      </w:r>
      <w:r>
        <w:rPr>
          <w:lang w:val="ru-RU"/>
        </w:rPr>
        <w:t>)</w:t>
      </w:r>
      <w:r w:rsidRPr="00364BD2">
        <w:rPr>
          <w:lang w:val="ru-RU"/>
        </w:rPr>
        <w:t>.</w:t>
      </w:r>
    </w:p>
    <w:p w14:paraId="7894C6C1" w14:textId="77777777" w:rsidR="00AC2205" w:rsidRPr="00364BD2" w:rsidRDefault="00AC2205" w:rsidP="001F542D">
      <w:pPr>
        <w:pStyle w:val="aa"/>
        <w:rPr>
          <w:lang w:val="ru-RU"/>
        </w:rPr>
      </w:pPr>
    </w:p>
    <w:p w14:paraId="37A4A6B0" w14:textId="79828936" w:rsidR="00AC2205" w:rsidRPr="001F542D" w:rsidRDefault="00AC2205" w:rsidP="001F542D">
      <w:pPr>
        <w:pStyle w:val="aa"/>
        <w:rPr>
          <w:lang w:val="ru-RU"/>
        </w:rPr>
      </w:pPr>
      <w:r>
        <w:rPr>
          <w:lang w:val="ru-RU"/>
        </w:rPr>
        <w:t>Предлагаю контроль сделать как в карточке процесса – по умолчанию отображать только чекбокс «Контроль исполнения».</w:t>
      </w:r>
    </w:p>
  </w:comment>
  <w:comment w:id="259" w:author="Люция Е. Айтуова" w:date="2017-11-24T16:55:00Z" w:initials="ЛЕА">
    <w:p w14:paraId="77A2A9E5" w14:textId="4CB9FB55" w:rsidR="00AC2205" w:rsidRPr="000312C7" w:rsidRDefault="00AC2205">
      <w:pPr>
        <w:pStyle w:val="aa"/>
        <w:rPr>
          <w:lang w:val="ru-RU"/>
        </w:rPr>
      </w:pPr>
      <w:r>
        <w:rPr>
          <w:rStyle w:val="a9"/>
        </w:rPr>
        <w:annotationRef/>
      </w:r>
      <w:r>
        <w:t>Done</w:t>
      </w:r>
    </w:p>
  </w:comment>
  <w:comment w:id="261" w:author="Люция Е. Айтуова" w:date="2017-10-31T10:44:00Z" w:initials="ЛЕА">
    <w:p w14:paraId="4E6B4E03" w14:textId="77777777" w:rsidR="00AC2205" w:rsidRPr="00793B2D" w:rsidRDefault="00AC2205" w:rsidP="002031E6">
      <w:pPr>
        <w:pStyle w:val="aa"/>
        <w:rPr>
          <w:lang w:val="ru-RU"/>
        </w:rPr>
      </w:pPr>
      <w:r>
        <w:rPr>
          <w:rStyle w:val="a9"/>
        </w:rPr>
        <w:annotationRef/>
      </w:r>
      <w:r>
        <w:rPr>
          <w:lang w:val="ru-RU"/>
        </w:rPr>
        <w:t>Юра, Николай, может совсем скрывать?</w:t>
      </w:r>
    </w:p>
  </w:comment>
  <w:comment w:id="262" w:author="Юрий С. Филин" w:date="2017-11-02T08:52:00Z" w:initials="ЮСФ">
    <w:p w14:paraId="459F0EEF" w14:textId="48453B35" w:rsidR="00AC2205" w:rsidRPr="00DB574E" w:rsidRDefault="00AC2205">
      <w:pPr>
        <w:pStyle w:val="aa"/>
        <w:rPr>
          <w:lang w:val="ru-RU"/>
        </w:rPr>
      </w:pPr>
      <w:r>
        <w:rPr>
          <w:rStyle w:val="a9"/>
        </w:rPr>
        <w:annotationRef/>
      </w:r>
      <w:r>
        <w:rPr>
          <w:lang w:val="ru-RU"/>
        </w:rPr>
        <w:t xml:space="preserve">Не понял, почему </w:t>
      </w:r>
      <w:r>
        <w:t>disabled</w:t>
      </w:r>
      <w:r>
        <w:rPr>
          <w:lang w:val="ru-RU"/>
        </w:rPr>
        <w:t>?</w:t>
      </w:r>
    </w:p>
  </w:comment>
  <w:comment w:id="263" w:author="Николай П. Кочубашев" w:date="2017-11-09T11:50:00Z" w:initials="НПК">
    <w:p w14:paraId="3E33641D" w14:textId="3E4C94E7" w:rsidR="00AC2205" w:rsidRPr="001F542D" w:rsidRDefault="00AC2205">
      <w:pPr>
        <w:pStyle w:val="aa"/>
        <w:rPr>
          <w:lang w:val="ru-RU"/>
        </w:rPr>
      </w:pPr>
      <w:r>
        <w:rPr>
          <w:rStyle w:val="a9"/>
        </w:rPr>
        <w:annotationRef/>
      </w:r>
      <w:r>
        <w:rPr>
          <w:lang w:val="ru-RU"/>
        </w:rPr>
        <w:t xml:space="preserve">Я тоже не понял зачем </w:t>
      </w:r>
      <w:r>
        <w:t>disabled</w:t>
      </w:r>
      <w:r w:rsidRPr="001F542D">
        <w:rPr>
          <w:lang w:val="ru-RU"/>
        </w:rPr>
        <w:t xml:space="preserve"> </w:t>
      </w:r>
      <w:r>
        <w:sym w:font="Wingdings" w:char="F04A"/>
      </w:r>
      <w:r w:rsidRPr="001F542D">
        <w:rPr>
          <w:lang w:val="ru-RU"/>
        </w:rPr>
        <w:t xml:space="preserve"> </w:t>
      </w:r>
      <w:r>
        <w:rPr>
          <w:lang w:val="ru-RU"/>
        </w:rPr>
        <w:t xml:space="preserve">Кнопки должны быть видны и быть </w:t>
      </w:r>
      <w:r>
        <w:t>enabled</w:t>
      </w:r>
      <w:r w:rsidRPr="001F542D">
        <w:rPr>
          <w:lang w:val="ru-RU"/>
        </w:rPr>
        <w:t>!</w:t>
      </w:r>
    </w:p>
  </w:comment>
  <w:comment w:id="264" w:author="Люция Е. Айтуова" w:date="2017-11-22T11:07:00Z" w:initials="ЛЕА">
    <w:p w14:paraId="59C4D3FC" w14:textId="4CF8ECD0" w:rsidR="00AC2205" w:rsidRPr="00E11220" w:rsidRDefault="00AC2205">
      <w:pPr>
        <w:pStyle w:val="aa"/>
        <w:rPr>
          <w:lang w:val="ru-RU"/>
        </w:rPr>
      </w:pPr>
      <w:r>
        <w:rPr>
          <w:rStyle w:val="a9"/>
        </w:rPr>
        <w:annotationRef/>
      </w:r>
      <w:r>
        <w:rPr>
          <w:lang w:val="ru-RU"/>
        </w:rPr>
        <w:t>Что-то тупанула. Удалила.</w:t>
      </w:r>
    </w:p>
  </w:comment>
  <w:comment w:id="269" w:author="Люция Е. Айтуова" w:date="2017-10-31T12:44:00Z" w:initials="ЛЕА">
    <w:p w14:paraId="7BBA1882" w14:textId="77777777" w:rsidR="00AC2205" w:rsidRPr="0033225D" w:rsidRDefault="00AC2205" w:rsidP="000B6F1B">
      <w:pPr>
        <w:pStyle w:val="aa"/>
        <w:rPr>
          <w:lang w:val="ru-RU"/>
        </w:rPr>
      </w:pPr>
      <w:r>
        <w:rPr>
          <w:rStyle w:val="a9"/>
        </w:rPr>
        <w:annotationRef/>
      </w:r>
      <w:r>
        <w:rPr>
          <w:lang w:val="ru-RU"/>
        </w:rPr>
        <w:t>Николай, Юра, если согласны, я на макете выше уберу поле Дата регистрации, так как к нему пользователь в данном случае не имеет доступа и поле не имеет значение.</w:t>
      </w:r>
    </w:p>
  </w:comment>
  <w:comment w:id="270" w:author="Юрий С. Филин" w:date="2017-11-02T09:00:00Z" w:initials="ЮСФ">
    <w:p w14:paraId="2D4B3707" w14:textId="77777777" w:rsidR="00AC2205" w:rsidRPr="00BC2E46" w:rsidRDefault="00AC2205" w:rsidP="000B6F1B">
      <w:pPr>
        <w:pStyle w:val="aa"/>
        <w:rPr>
          <w:lang w:val="ru-RU"/>
        </w:rPr>
      </w:pPr>
      <w:r>
        <w:rPr>
          <w:rStyle w:val="a9"/>
        </w:rPr>
        <w:annotationRef/>
      </w:r>
      <w:r>
        <w:rPr>
          <w:lang w:val="ru-RU"/>
        </w:rPr>
        <w:t>Меня смущает понятие «системное», так те же, перечисленные поля которые ты указала могут быть доступны для редактирования. Например, дата регистрации, регистрационный номер. Может изменить формулировку, что, если поле не доступно для редактирования и пустое, в этом случае его скрывать. И то на сколько это полезно я не знаю, так как есть поля, которые заполняются на определенном этапе, не будет путаница у пользователя что такого реквизита нету.</w:t>
      </w:r>
    </w:p>
  </w:comment>
  <w:comment w:id="271" w:author="Николай П. Кочубашев" w:date="2017-11-09T11:56:00Z" w:initials="НПК">
    <w:p w14:paraId="398ACE80" w14:textId="77777777" w:rsidR="00AC2205" w:rsidRDefault="00AC2205" w:rsidP="000B6F1B">
      <w:pPr>
        <w:pStyle w:val="aa"/>
        <w:rPr>
          <w:lang w:val="ru-RU"/>
        </w:rPr>
      </w:pPr>
      <w:r>
        <w:rPr>
          <w:rStyle w:val="a9"/>
        </w:rPr>
        <w:annotationRef/>
      </w:r>
      <w:r>
        <w:rPr>
          <w:lang w:val="ru-RU"/>
        </w:rPr>
        <w:t>Да, поля регистрации не являются системными. Системные это такие как: Автор, Дата создания.</w:t>
      </w:r>
    </w:p>
    <w:p w14:paraId="1D20DEDE" w14:textId="77777777" w:rsidR="00AC2205" w:rsidRPr="00364BD2" w:rsidRDefault="00AC2205" w:rsidP="000B6F1B">
      <w:pPr>
        <w:pStyle w:val="aa"/>
        <w:rPr>
          <w:lang w:val="ru-RU"/>
        </w:rPr>
      </w:pPr>
      <w:r>
        <w:rPr>
          <w:lang w:val="ru-RU"/>
        </w:rPr>
        <w:t>Касательно того, что если поле недоступно для редактирования и пустое, то его скрывать – я поддерживаю.</w:t>
      </w:r>
    </w:p>
  </w:comment>
  <w:comment w:id="272" w:author="Люция Е. Айтуова" w:date="2017-11-22T12:48:00Z" w:initials="ЛЕА">
    <w:p w14:paraId="1158FEEA" w14:textId="413CA677" w:rsidR="00AC2205" w:rsidRPr="00DF2CE4" w:rsidRDefault="00AC2205">
      <w:pPr>
        <w:pStyle w:val="aa"/>
        <w:rPr>
          <w:lang w:val="ru-RU"/>
        </w:rPr>
      </w:pPr>
      <w:r>
        <w:rPr>
          <w:rStyle w:val="a9"/>
        </w:rPr>
        <w:annotationRef/>
      </w:r>
      <w:r>
        <w:rPr>
          <w:lang w:val="ru-RU"/>
        </w:rPr>
        <w:t>Переписала согласно замечаниям Юры и Николая тоже.</w:t>
      </w:r>
    </w:p>
  </w:comment>
  <w:comment w:id="265" w:author="Люция Е. Айтуова" w:date="2017-10-31T12:48:00Z" w:initials="ЛЕА">
    <w:p w14:paraId="1112A060" w14:textId="77777777" w:rsidR="00AC2205" w:rsidRDefault="00AC2205" w:rsidP="000B6F1B">
      <w:pPr>
        <w:pStyle w:val="aa"/>
        <w:rPr>
          <w:lang w:val="ru-RU"/>
        </w:rPr>
      </w:pPr>
      <w:r>
        <w:rPr>
          <w:rStyle w:val="a9"/>
        </w:rPr>
        <w:annotationRef/>
      </w:r>
      <w:r>
        <w:rPr>
          <w:lang w:val="ru-RU"/>
        </w:rPr>
        <w:t>Николай, Юра, аналогично, если согласуете я поменяю Исходящий номер и Состояние для режима редактирования на вид, как в карточке в режима просмотра отображаются данные поля.</w:t>
      </w:r>
    </w:p>
    <w:p w14:paraId="129F3F6C" w14:textId="77777777" w:rsidR="00AC2205" w:rsidRDefault="00AC2205" w:rsidP="000B6F1B">
      <w:pPr>
        <w:pStyle w:val="aa"/>
        <w:rPr>
          <w:lang w:val="ru-RU"/>
        </w:rPr>
      </w:pPr>
      <w:r>
        <w:rPr>
          <w:lang w:val="ru-RU"/>
        </w:rPr>
        <w:t>То есть в режиме редактирования будет так:</w:t>
      </w:r>
    </w:p>
    <w:p w14:paraId="0250BCB9" w14:textId="77777777" w:rsidR="00AC2205" w:rsidRPr="00CA0149" w:rsidRDefault="00AC2205" w:rsidP="000B6F1B">
      <w:pPr>
        <w:pStyle w:val="aa"/>
        <w:rPr>
          <w:lang w:val="ru-RU"/>
        </w:rPr>
      </w:pPr>
      <w:r>
        <w:rPr>
          <w:noProof/>
          <w:lang w:val="ru-RU" w:eastAsia="ru-RU"/>
        </w:rPr>
        <w:drawing>
          <wp:inline distT="0" distB="0" distL="0" distR="0" wp14:anchorId="6D73C6D3" wp14:editId="0D9F764E">
            <wp:extent cx="2989966" cy="785825"/>
            <wp:effectExtent l="0" t="0" r="127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0886" cy="793951"/>
                    </a:xfrm>
                    <a:prstGeom prst="rect">
                      <a:avLst/>
                    </a:prstGeom>
                  </pic:spPr>
                </pic:pic>
              </a:graphicData>
            </a:graphic>
          </wp:inline>
        </w:drawing>
      </w:r>
    </w:p>
  </w:comment>
  <w:comment w:id="266" w:author="Юрий С. Филин" w:date="2017-11-02T09:04:00Z" w:initials="ЮСФ">
    <w:p w14:paraId="6E64B84E" w14:textId="77777777" w:rsidR="00AC2205" w:rsidRPr="00BC2E46" w:rsidRDefault="00AC2205" w:rsidP="000B6F1B">
      <w:pPr>
        <w:pStyle w:val="aa"/>
        <w:rPr>
          <w:lang w:val="ru-RU"/>
        </w:rPr>
      </w:pPr>
      <w:r>
        <w:rPr>
          <w:rStyle w:val="a9"/>
        </w:rPr>
        <w:annotationRef/>
      </w:r>
      <w:r>
        <w:rPr>
          <w:lang w:val="ru-RU"/>
        </w:rPr>
        <w:t>Как то коцано смотрится, мне не нравится.</w:t>
      </w:r>
    </w:p>
  </w:comment>
  <w:comment w:id="267" w:author="Николай П. Кочубашев" w:date="2017-11-09T11:59:00Z" w:initials="НПК">
    <w:p w14:paraId="28FF83E6" w14:textId="77777777" w:rsidR="00AC2205" w:rsidRPr="00364BD2" w:rsidRDefault="00AC2205" w:rsidP="000B6F1B">
      <w:pPr>
        <w:pStyle w:val="aa"/>
        <w:rPr>
          <w:lang w:val="ru-RU"/>
        </w:rPr>
      </w:pPr>
      <w:r>
        <w:rPr>
          <w:rStyle w:val="a9"/>
        </w:rPr>
        <w:annotationRef/>
      </w:r>
      <w:r>
        <w:rPr>
          <w:lang w:val="ru-RU"/>
        </w:rPr>
        <w:t>Люция, я поддерживаю твой вариант. Значение поля состояния если будем выводить текстом, то при клике должен выводится список состояний в диалоге. Нужно ли нам это?</w:t>
      </w:r>
    </w:p>
  </w:comment>
  <w:comment w:id="268" w:author="Люция Е. Айтуова" w:date="2017-11-24T17:48:00Z" w:initials="ЛЕА">
    <w:p w14:paraId="563251F7" w14:textId="5DE365B9" w:rsidR="00AC2205" w:rsidRPr="00523DB8" w:rsidRDefault="00AC2205" w:rsidP="00523DB8">
      <w:pPr>
        <w:pStyle w:val="aa"/>
        <w:ind w:firstLine="0"/>
        <w:rPr>
          <w:lang w:val="ru-RU"/>
        </w:rPr>
      </w:pPr>
      <w:r>
        <w:rPr>
          <w:rStyle w:val="a9"/>
        </w:rPr>
        <w:annotationRef/>
      </w:r>
      <w:r>
        <w:rPr>
          <w:lang w:val="ru-RU"/>
        </w:rPr>
        <w:t>Применила как сказало большинство: Люция и Николай.</w:t>
      </w:r>
    </w:p>
  </w:comment>
  <w:comment w:id="273" w:author="Люция Е. Айтуова" w:date="2017-11-24T16:06:00Z" w:initials="ЛЕА">
    <w:p w14:paraId="66A473D0" w14:textId="573B2001" w:rsidR="00AC2205" w:rsidRDefault="00AC2205">
      <w:pPr>
        <w:pStyle w:val="aa"/>
        <w:rPr>
          <w:lang w:val="ru-RU"/>
        </w:rPr>
      </w:pPr>
      <w:r>
        <w:rPr>
          <w:rStyle w:val="a9"/>
        </w:rPr>
        <w:annotationRef/>
      </w:r>
      <w:r>
        <w:rPr>
          <w:lang w:val="ru-RU"/>
        </w:rPr>
        <w:t>Необходимо учесть в заказе дизайна.</w:t>
      </w:r>
    </w:p>
    <w:p w14:paraId="7BEFA39B" w14:textId="0DFB097F" w:rsidR="00AC2205" w:rsidRPr="00E17B94" w:rsidRDefault="00AC2205">
      <w:pPr>
        <w:pStyle w:val="aa"/>
        <w:rPr>
          <w:lang w:val="ru-RU"/>
        </w:rPr>
      </w:pPr>
      <w:r>
        <w:rPr>
          <w:lang w:val="ru-RU"/>
        </w:rPr>
        <w:t>+</w:t>
      </w:r>
    </w:p>
  </w:comment>
  <w:comment w:id="274" w:author="Николай П. Кочубашев" w:date="2017-11-09T11:54:00Z" w:initials="НПК">
    <w:p w14:paraId="7E99C243" w14:textId="7227D744" w:rsidR="00AC2205" w:rsidRPr="00364BD2" w:rsidRDefault="00AC2205">
      <w:pPr>
        <w:pStyle w:val="aa"/>
        <w:rPr>
          <w:lang w:val="ru-RU"/>
        </w:rPr>
      </w:pPr>
      <w:r>
        <w:rPr>
          <w:rStyle w:val="a9"/>
        </w:rPr>
        <w:annotationRef/>
      </w:r>
      <w:r>
        <w:rPr>
          <w:lang w:val="ru-RU"/>
        </w:rPr>
        <w:t>Оформить как сноску</w:t>
      </w:r>
    </w:p>
  </w:comment>
  <w:comment w:id="275" w:author="Люция Е. Айтуова" w:date="2017-11-22T11:28:00Z" w:initials="ЛЕА">
    <w:p w14:paraId="3F236C1F" w14:textId="64B0C6FE" w:rsidR="00AC2205" w:rsidRPr="0042463C" w:rsidRDefault="00AC2205">
      <w:pPr>
        <w:pStyle w:val="aa"/>
        <w:rPr>
          <w:lang w:val="ru-RU"/>
        </w:rPr>
      </w:pPr>
      <w:r>
        <w:rPr>
          <w:rStyle w:val="a9"/>
        </w:rPr>
        <w:annotationRef/>
      </w:r>
      <w:r>
        <w:rPr>
          <w:lang w:val="ru-RU"/>
        </w:rPr>
        <w:t>сделано</w:t>
      </w:r>
    </w:p>
  </w:comment>
  <w:comment w:id="276" w:author="Юрий С. Филин" w:date="2017-11-02T08:55:00Z" w:initials="ЮСФ">
    <w:p w14:paraId="22FD3DD7" w14:textId="6DDA74BD" w:rsidR="00AC2205" w:rsidRPr="00DB574E" w:rsidRDefault="00AC2205">
      <w:pPr>
        <w:pStyle w:val="aa"/>
        <w:rPr>
          <w:lang w:val="ru-RU"/>
        </w:rPr>
      </w:pPr>
      <w:r>
        <w:rPr>
          <w:rStyle w:val="a9"/>
        </w:rPr>
        <w:annotationRef/>
      </w:r>
      <w:r>
        <w:rPr>
          <w:lang w:val="ru-RU"/>
        </w:rPr>
        <w:t>У нас половина полей это не текст боксы, для чего это описание?</w:t>
      </w:r>
    </w:p>
  </w:comment>
  <w:comment w:id="277" w:author="Люция Е. Айтуова" w:date="2017-11-22T12:45:00Z" w:initials="ЛЕА">
    <w:p w14:paraId="33354BAB" w14:textId="44BB5ACB" w:rsidR="00AC2205" w:rsidRPr="000B6F1B" w:rsidRDefault="00AC2205">
      <w:pPr>
        <w:pStyle w:val="aa"/>
        <w:rPr>
          <w:lang w:val="ru-RU"/>
        </w:rPr>
      </w:pPr>
      <w:r>
        <w:rPr>
          <w:rStyle w:val="a9"/>
        </w:rPr>
        <w:annotationRef/>
      </w:r>
      <w:r>
        <w:rPr>
          <w:lang w:val="ru-RU"/>
        </w:rPr>
        <w:t>Снизу я выделяю остальные компонеты сложные.</w:t>
      </w:r>
    </w:p>
  </w:comment>
  <w:comment w:id="278" w:author="Люция Е. Айтуова" w:date="2017-11-24T16:45:00Z" w:initials="ЛЕА">
    <w:p w14:paraId="647A9795" w14:textId="7FA861E0" w:rsidR="00AC2205" w:rsidRPr="005A3DBA" w:rsidRDefault="00AC2205">
      <w:pPr>
        <w:pStyle w:val="aa"/>
        <w:rPr>
          <w:lang w:val="ru-RU"/>
        </w:rPr>
      </w:pPr>
      <w:r>
        <w:rPr>
          <w:rStyle w:val="a9"/>
        </w:rPr>
        <w:annotationRef/>
      </w:r>
      <w:r>
        <w:rPr>
          <w:lang w:val="ru-RU"/>
        </w:rPr>
        <w:t>Учесть в заказе дизайна.</w:t>
      </w:r>
    </w:p>
  </w:comment>
  <w:comment w:id="279" w:author="Люция Е. Айтуова" w:date="2017-10-31T18:38:00Z" w:initials="ЛЕА">
    <w:p w14:paraId="01D5B70A" w14:textId="436885D6" w:rsidR="00AC2205" w:rsidRDefault="00AC2205" w:rsidP="002031E6">
      <w:pPr>
        <w:pStyle w:val="aa"/>
        <w:rPr>
          <w:lang w:val="ru-RU"/>
        </w:rPr>
      </w:pPr>
      <w:r>
        <w:rPr>
          <w:rStyle w:val="a9"/>
        </w:rPr>
        <w:annotationRef/>
      </w:r>
      <w:r>
        <w:rPr>
          <w:lang w:val="ru-RU"/>
        </w:rPr>
        <w:t>Можно разный текст выводить. Например, для поля Согласующие и Получатели: Должен быть введен хотя бы один согласующий/Должен быть введен хотя бы один получатель.</w:t>
      </w:r>
    </w:p>
    <w:p w14:paraId="7EDB9980" w14:textId="77777777" w:rsidR="00AC2205" w:rsidRPr="00273BDB" w:rsidRDefault="00AC2205" w:rsidP="002031E6">
      <w:pPr>
        <w:pStyle w:val="aa"/>
        <w:rPr>
          <w:lang w:val="ru-RU"/>
        </w:rPr>
      </w:pPr>
      <w:r>
        <w:rPr>
          <w:lang w:val="ru-RU"/>
        </w:rPr>
        <w:t>Юра, Николай, как смотрите? Если да, я учту.</w:t>
      </w:r>
    </w:p>
  </w:comment>
  <w:comment w:id="280" w:author="Юрий С. Филин" w:date="2017-11-02T09:05:00Z" w:initials="ЮСФ">
    <w:p w14:paraId="676C0F7D" w14:textId="55F39EBE" w:rsidR="00AC2205" w:rsidRPr="00BC2E46" w:rsidRDefault="00AC2205">
      <w:pPr>
        <w:pStyle w:val="aa"/>
        <w:rPr>
          <w:lang w:val="ru-RU"/>
        </w:rPr>
      </w:pPr>
      <w:r>
        <w:rPr>
          <w:rStyle w:val="a9"/>
        </w:rPr>
        <w:annotationRef/>
      </w:r>
      <w:r>
        <w:rPr>
          <w:lang w:val="ru-RU"/>
        </w:rPr>
        <w:t>Я за.</w:t>
      </w:r>
    </w:p>
  </w:comment>
  <w:comment w:id="281" w:author="Николай П. Кочубашев" w:date="2017-11-09T12:01:00Z" w:initials="НПК">
    <w:p w14:paraId="7CB366E6" w14:textId="2C53645E" w:rsidR="00AC2205" w:rsidRPr="00B30341" w:rsidRDefault="00AC2205">
      <w:pPr>
        <w:pStyle w:val="aa"/>
        <w:rPr>
          <w:lang w:val="ru-RU"/>
        </w:rPr>
      </w:pPr>
      <w:r>
        <w:rPr>
          <w:rStyle w:val="a9"/>
        </w:rPr>
        <w:annotationRef/>
      </w:r>
      <w:r>
        <w:rPr>
          <w:lang w:val="ru-RU"/>
        </w:rPr>
        <w:t>Это превосходно!</w:t>
      </w:r>
    </w:p>
  </w:comment>
  <w:comment w:id="282" w:author="Люция Е. Айтуова" w:date="2017-11-24T17:49:00Z" w:initials="ЛЕА">
    <w:p w14:paraId="77C24F0F" w14:textId="11A2C166" w:rsidR="00AC2205" w:rsidRPr="00523DB8" w:rsidRDefault="00AC2205">
      <w:pPr>
        <w:pStyle w:val="aa"/>
        <w:rPr>
          <w:lang w:val="ru-RU"/>
        </w:rPr>
      </w:pPr>
      <w:r>
        <w:rPr>
          <w:rStyle w:val="a9"/>
        </w:rPr>
        <w:annotationRef/>
      </w:r>
      <w:r>
        <w:rPr>
          <w:lang w:val="ru-RU"/>
        </w:rPr>
        <w:t>Добавила таблицу с сообщениями</w:t>
      </w:r>
    </w:p>
  </w:comment>
  <w:comment w:id="284" w:author="Николай П. Кочубашев" w:date="2017-11-27T14:36:00Z" w:initials="НПК">
    <w:p w14:paraId="5CE6FE9D" w14:textId="06E903A5" w:rsidR="00AC2205" w:rsidRDefault="00AC2205">
      <w:pPr>
        <w:pStyle w:val="aa"/>
        <w:rPr>
          <w:rStyle w:val="a9"/>
          <w:lang w:val="ru-RU"/>
        </w:rPr>
      </w:pPr>
      <w:r>
        <w:rPr>
          <w:rStyle w:val="a9"/>
        </w:rPr>
        <w:annotationRef/>
      </w:r>
      <w:r>
        <w:rPr>
          <w:rStyle w:val="a9"/>
          <w:lang w:val="ru-RU"/>
        </w:rPr>
        <w:t xml:space="preserve">Лучше текстовку привезти к единому стилю. </w:t>
      </w:r>
    </w:p>
    <w:p w14:paraId="6D04580F" w14:textId="394A87B2" w:rsidR="00AC2205" w:rsidRDefault="00AC2205">
      <w:pPr>
        <w:pStyle w:val="aa"/>
        <w:rPr>
          <w:rStyle w:val="a9"/>
          <w:lang w:val="ru-RU"/>
        </w:rPr>
      </w:pPr>
      <w:r>
        <w:rPr>
          <w:rStyle w:val="a9"/>
          <w:lang w:val="ru-RU"/>
        </w:rPr>
        <w:t xml:space="preserve">В Элме выводится так: </w:t>
      </w:r>
      <w:r w:rsidRPr="00BC348D">
        <w:rPr>
          <w:rFonts w:ascii="Arial" w:hAnsi="Arial" w:cs="Arial"/>
          <w:color w:val="FF0000"/>
          <w:sz w:val="18"/>
          <w:szCs w:val="18"/>
          <w:shd w:val="clear" w:color="auto" w:fill="FFFFFF"/>
          <w:lang w:val="ru-RU"/>
        </w:rPr>
        <w:t>Заполните обязательное поле</w:t>
      </w:r>
      <w:r>
        <w:rPr>
          <w:rFonts w:ascii="Arial" w:hAnsi="Arial" w:cs="Arial"/>
          <w:color w:val="FF0000"/>
          <w:sz w:val="18"/>
          <w:szCs w:val="18"/>
          <w:shd w:val="clear" w:color="auto" w:fill="FFFFFF"/>
          <w:lang w:val="ru-RU"/>
        </w:rPr>
        <w:t xml:space="preserve">, </w:t>
      </w:r>
      <w:r w:rsidRPr="00BC348D">
        <w:rPr>
          <w:rStyle w:val="a9"/>
          <w:lang w:val="ru-RU"/>
        </w:rPr>
        <w:t>т.е. есть призыв к действию</w:t>
      </w:r>
      <w:r>
        <w:rPr>
          <w:rStyle w:val="a9"/>
          <w:lang w:val="ru-RU"/>
        </w:rPr>
        <w:t xml:space="preserve"> и мне нравится это подход.</w:t>
      </w:r>
    </w:p>
    <w:p w14:paraId="7B448AC2" w14:textId="02A9D5BB" w:rsidR="00AC2205" w:rsidRDefault="00AC2205">
      <w:pPr>
        <w:pStyle w:val="aa"/>
        <w:rPr>
          <w:rStyle w:val="a9"/>
          <w:lang w:val="ru-RU"/>
        </w:rPr>
      </w:pPr>
    </w:p>
    <w:p w14:paraId="48791504" w14:textId="32C2C5DD" w:rsidR="00AC2205" w:rsidRDefault="00AC2205">
      <w:pPr>
        <w:pStyle w:val="aa"/>
        <w:rPr>
          <w:rStyle w:val="a9"/>
          <w:lang w:val="ru-RU"/>
        </w:rPr>
      </w:pPr>
      <w:r>
        <w:rPr>
          <w:rStyle w:val="a9"/>
          <w:lang w:val="ru-RU"/>
        </w:rPr>
        <w:t>Соответственно предлагаю заменить твои текстовки на следующие:</w:t>
      </w:r>
    </w:p>
    <w:p w14:paraId="752D6D40" w14:textId="527AC073" w:rsidR="00AC2205" w:rsidRDefault="00AC2205">
      <w:pPr>
        <w:pStyle w:val="aa"/>
        <w:rPr>
          <w:rStyle w:val="a9"/>
          <w:lang w:val="ru-RU"/>
        </w:rPr>
      </w:pPr>
      <w:r>
        <w:rPr>
          <w:rStyle w:val="a9"/>
          <w:lang w:val="ru-RU"/>
        </w:rPr>
        <w:t>Заполните обязательное поле</w:t>
      </w:r>
    </w:p>
    <w:p w14:paraId="4A35CAC0" w14:textId="7BBB1CC8" w:rsidR="00AC2205" w:rsidRDefault="00AC2205">
      <w:pPr>
        <w:pStyle w:val="aa"/>
        <w:rPr>
          <w:rStyle w:val="a9"/>
          <w:lang w:val="ru-RU"/>
        </w:rPr>
      </w:pPr>
      <w:r>
        <w:rPr>
          <w:rStyle w:val="a9"/>
          <w:lang w:val="ru-RU"/>
        </w:rPr>
        <w:t>Введите хотя бы одного согласующего</w:t>
      </w:r>
    </w:p>
    <w:p w14:paraId="544C1280" w14:textId="1C8B8CEF" w:rsidR="00AC2205" w:rsidRDefault="00AC2205">
      <w:pPr>
        <w:pStyle w:val="aa"/>
        <w:rPr>
          <w:rStyle w:val="a9"/>
          <w:lang w:val="ru-RU"/>
        </w:rPr>
      </w:pPr>
      <w:r>
        <w:rPr>
          <w:rStyle w:val="a9"/>
          <w:lang w:val="ru-RU"/>
        </w:rPr>
        <w:t>Укажите хотя бы одну резолюцию</w:t>
      </w:r>
    </w:p>
    <w:p w14:paraId="30AA671F" w14:textId="124B82B8" w:rsidR="00AC2205" w:rsidRDefault="00AC2205">
      <w:pPr>
        <w:pStyle w:val="aa"/>
        <w:rPr>
          <w:rStyle w:val="a9"/>
          <w:lang w:val="ru-RU"/>
        </w:rPr>
      </w:pPr>
      <w:r>
        <w:rPr>
          <w:rStyle w:val="a9"/>
          <w:lang w:val="ru-RU"/>
        </w:rPr>
        <w:t>Укажите не более одного ответственного исполнителя</w:t>
      </w:r>
    </w:p>
    <w:p w14:paraId="75E294D9" w14:textId="549E8111" w:rsidR="00AC2205" w:rsidRPr="00BC348D" w:rsidRDefault="00AC2205">
      <w:pPr>
        <w:pStyle w:val="aa"/>
        <w:rPr>
          <w:lang w:val="ru-RU"/>
        </w:rPr>
      </w:pPr>
      <w:r>
        <w:rPr>
          <w:rStyle w:val="a9"/>
          <w:lang w:val="ru-RU"/>
        </w:rPr>
        <w:t>Укажите язык перевода</w:t>
      </w:r>
    </w:p>
  </w:comment>
  <w:comment w:id="285" w:author="Люция Е. Айтуова" w:date="2017-11-28T11:15:00Z" w:initials="ЛЕА">
    <w:p w14:paraId="2A96960C" w14:textId="4CFF60C2" w:rsidR="00AC2205" w:rsidRPr="00A8158E" w:rsidRDefault="00AC2205">
      <w:pPr>
        <w:pStyle w:val="aa"/>
        <w:rPr>
          <w:lang w:val="kk-KZ"/>
        </w:rPr>
      </w:pPr>
      <w:r>
        <w:rPr>
          <w:rStyle w:val="a9"/>
        </w:rPr>
        <w:annotationRef/>
      </w:r>
      <w:r>
        <w:rPr>
          <w:lang w:val="kk-KZ"/>
        </w:rPr>
        <w:t>Сделала</w:t>
      </w:r>
    </w:p>
  </w:comment>
  <w:comment w:id="286" w:author="Юрий С. Филин" w:date="2017-11-02T09:08:00Z" w:initials="ЮСФ">
    <w:p w14:paraId="012717F6" w14:textId="463D17FE" w:rsidR="00AC2205" w:rsidRPr="006E655D" w:rsidRDefault="00AC2205">
      <w:pPr>
        <w:pStyle w:val="aa"/>
        <w:rPr>
          <w:lang w:val="ru-RU"/>
        </w:rPr>
      </w:pPr>
      <w:r>
        <w:rPr>
          <w:rStyle w:val="a9"/>
        </w:rPr>
        <w:annotationRef/>
      </w:r>
      <w:r>
        <w:rPr>
          <w:lang w:val="ru-RU"/>
        </w:rPr>
        <w:t>В получателях я полагаю сообщение должно быть только в случае если грид пустой</w:t>
      </w:r>
    </w:p>
  </w:comment>
  <w:comment w:id="287" w:author="Николай П. Кочубашев" w:date="2017-11-09T12:03:00Z" w:initials="НПК">
    <w:p w14:paraId="163E3A40" w14:textId="23487D42" w:rsidR="00AC2205" w:rsidRPr="00B30341" w:rsidRDefault="00AC2205">
      <w:pPr>
        <w:pStyle w:val="aa"/>
        <w:rPr>
          <w:lang w:val="ru-RU"/>
        </w:rPr>
      </w:pPr>
      <w:r>
        <w:rPr>
          <w:rStyle w:val="a9"/>
        </w:rPr>
        <w:annotationRef/>
      </w:r>
      <w:r>
        <w:rPr>
          <w:lang w:val="ru-RU"/>
        </w:rPr>
        <w:t>да</w:t>
      </w:r>
    </w:p>
  </w:comment>
  <w:comment w:id="288" w:author="Люция Е. Айтуова" w:date="2017-11-24T17:42:00Z" w:initials="ЛЕА">
    <w:p w14:paraId="7F2A5ED6" w14:textId="646D751A" w:rsidR="00AC2205" w:rsidRPr="00523DB8" w:rsidRDefault="00AC2205">
      <w:pPr>
        <w:pStyle w:val="aa"/>
        <w:rPr>
          <w:lang w:val="ru-RU"/>
        </w:rPr>
      </w:pPr>
      <w:r>
        <w:rPr>
          <w:rStyle w:val="a9"/>
        </w:rPr>
        <w:annotationRef/>
      </w:r>
      <w:r>
        <w:rPr>
          <w:lang w:val="ru-RU"/>
        </w:rPr>
        <w:t>да</w:t>
      </w:r>
    </w:p>
  </w:comment>
  <w:comment w:id="289" w:author="Люция Е. Айтуова" w:date="2017-11-24T17:58:00Z" w:initials="ЛЕА">
    <w:p w14:paraId="7A95A7DE" w14:textId="094DD011" w:rsidR="00AC2205" w:rsidRDefault="00AC2205">
      <w:pPr>
        <w:pStyle w:val="aa"/>
        <w:rPr>
          <w:lang w:val="ru-RU"/>
        </w:rPr>
      </w:pPr>
      <w:r>
        <w:rPr>
          <w:rStyle w:val="a9"/>
        </w:rPr>
        <w:annotationRef/>
      </w:r>
      <w:r>
        <w:rPr>
          <w:lang w:val="ru-RU"/>
        </w:rPr>
        <w:t>Николай, Юра, согласны?</w:t>
      </w:r>
    </w:p>
    <w:p w14:paraId="0933C743" w14:textId="64403434" w:rsidR="00AC2205" w:rsidRPr="007D23D3" w:rsidRDefault="00AC2205">
      <w:pPr>
        <w:pStyle w:val="aa"/>
        <w:rPr>
          <w:lang w:val="ru-RU"/>
        </w:rPr>
      </w:pPr>
      <w:r>
        <w:rPr>
          <w:lang w:val="ru-RU"/>
        </w:rPr>
        <w:t>То есть Дата регистрации, заполненная Регистратором для автора будет отображаться таким же цветом, как и рег номер и состояние?</w:t>
      </w:r>
    </w:p>
  </w:comment>
  <w:comment w:id="290" w:author="Николай П. Кочубашев" w:date="2017-11-27T14:42:00Z" w:initials="НПК">
    <w:p w14:paraId="1CD89E81" w14:textId="33F1FC25" w:rsidR="00AC2205" w:rsidRPr="00BC348D" w:rsidRDefault="00AC2205">
      <w:pPr>
        <w:pStyle w:val="aa"/>
        <w:rPr>
          <w:lang w:val="ru-RU"/>
        </w:rPr>
      </w:pPr>
      <w:r>
        <w:rPr>
          <w:rStyle w:val="a9"/>
        </w:rPr>
        <w:annotationRef/>
      </w:r>
      <w:r>
        <w:rPr>
          <w:lang w:val="ru-RU"/>
        </w:rPr>
        <w:t>Я не против</w:t>
      </w:r>
    </w:p>
  </w:comment>
  <w:comment w:id="291" w:author="Николай П. Кочубашев" w:date="2017-11-09T12:04:00Z" w:initials="НПК">
    <w:p w14:paraId="2EFA1D3A" w14:textId="3C023EEE" w:rsidR="00AC2205" w:rsidRPr="00A93AD1" w:rsidRDefault="00AC2205">
      <w:pPr>
        <w:pStyle w:val="aa"/>
        <w:rPr>
          <w:lang w:val="ru-RU"/>
        </w:rPr>
      </w:pPr>
      <w:r>
        <w:rPr>
          <w:rStyle w:val="a9"/>
        </w:rPr>
        <w:annotationRef/>
      </w:r>
      <w:r>
        <w:rPr>
          <w:lang w:val="ru-RU"/>
        </w:rPr>
        <w:t>но это явно не должен быть синий цвет. Синий цвет ассоциируется с гиперссылкой, даже без подчеркивания.</w:t>
      </w:r>
    </w:p>
  </w:comment>
  <w:comment w:id="292" w:author="Люция Е. Айтуова" w:date="2017-11-24T17:49:00Z" w:initials="ЛЕА">
    <w:p w14:paraId="5E06DE3C" w14:textId="48E63B83" w:rsidR="00AC2205" w:rsidRPr="00032112" w:rsidRDefault="00AC2205">
      <w:pPr>
        <w:pStyle w:val="aa"/>
        <w:rPr>
          <w:lang w:val="ru-RU"/>
        </w:rPr>
      </w:pPr>
      <w:r>
        <w:rPr>
          <w:rStyle w:val="a9"/>
        </w:rPr>
        <w:annotationRef/>
      </w:r>
      <w:r>
        <w:rPr>
          <w:lang w:val="ru-RU"/>
        </w:rPr>
        <w:t>Хорошо, учту в заказе дизайна.</w:t>
      </w:r>
    </w:p>
  </w:comment>
  <w:comment w:id="293" w:author="Николай П. Кочубашев" w:date="2017-11-09T14:06:00Z" w:initials="НПК">
    <w:p w14:paraId="09FB4063" w14:textId="08508E7E" w:rsidR="00AC2205" w:rsidRPr="002F3F94" w:rsidRDefault="00AC2205">
      <w:pPr>
        <w:pStyle w:val="aa"/>
        <w:rPr>
          <w:lang w:val="ru-RU"/>
        </w:rPr>
      </w:pPr>
      <w:r>
        <w:rPr>
          <w:rStyle w:val="a9"/>
        </w:rPr>
        <w:annotationRef/>
      </w:r>
      <w:r>
        <w:rPr>
          <w:lang w:val="ru-RU"/>
        </w:rPr>
        <w:t>Чтобы был идеальный текст нужно убрать слово «другие» или слово «сложные», потому что перечисленное в начале предложения не является сложными компонентами.</w:t>
      </w:r>
    </w:p>
  </w:comment>
  <w:comment w:id="294" w:author="Люция Е. Айтуова" w:date="2017-11-24T18:02:00Z" w:initials="ЛЕА">
    <w:p w14:paraId="4DB93C9D" w14:textId="5930D299" w:rsidR="00AC2205" w:rsidRPr="008E2B07" w:rsidRDefault="00AC2205">
      <w:pPr>
        <w:pStyle w:val="aa"/>
        <w:rPr>
          <w:lang w:val="ru-RU"/>
        </w:rPr>
      </w:pPr>
      <w:r>
        <w:rPr>
          <w:rStyle w:val="a9"/>
        </w:rPr>
        <w:annotationRef/>
      </w:r>
      <w:r>
        <w:rPr>
          <w:lang w:val="ru-RU"/>
        </w:rPr>
        <w:t>ок</w:t>
      </w:r>
    </w:p>
  </w:comment>
  <w:comment w:id="295" w:author="Николай П. Кочубашев" w:date="2017-11-09T14:07:00Z" w:initials="НПК">
    <w:p w14:paraId="15773A8A" w14:textId="123ED1BC" w:rsidR="00AC2205" w:rsidRPr="002F3F94" w:rsidRDefault="00AC2205">
      <w:pPr>
        <w:pStyle w:val="aa"/>
        <w:rPr>
          <w:lang w:val="ru-RU"/>
        </w:rPr>
      </w:pPr>
      <w:r>
        <w:rPr>
          <w:rStyle w:val="a9"/>
        </w:rPr>
        <w:annotationRef/>
      </w:r>
      <w:r>
        <w:rPr>
          <w:lang w:val="ru-RU"/>
        </w:rPr>
        <w:t>При создании выделяется компонент красной рамкой и только при необходимости валидации, например, при сохранении выводится текст.</w:t>
      </w:r>
    </w:p>
  </w:comment>
  <w:comment w:id="296" w:author="Люция Е. Айтуова" w:date="2017-11-24T18:05:00Z" w:initials="ЛЕА">
    <w:p w14:paraId="6FA1E072" w14:textId="7C1BB8A2" w:rsidR="00AC2205" w:rsidRPr="00DA11ED" w:rsidRDefault="00AC2205">
      <w:pPr>
        <w:pStyle w:val="aa"/>
        <w:rPr>
          <w:lang w:val="ru-RU"/>
        </w:rPr>
      </w:pPr>
      <w:r>
        <w:rPr>
          <w:rStyle w:val="a9"/>
        </w:rPr>
        <w:annotationRef/>
      </w:r>
      <w:r>
        <w:rPr>
          <w:lang w:val="ru-RU"/>
        </w:rPr>
        <w:t>ок</w:t>
      </w:r>
    </w:p>
  </w:comment>
  <w:comment w:id="298" w:author="Николай П. Кочубашев" w:date="2017-11-09T14:08:00Z" w:initials="НПК">
    <w:p w14:paraId="0F00C5CF" w14:textId="65DBAD54" w:rsidR="00AC2205" w:rsidRDefault="00AC2205">
      <w:pPr>
        <w:pStyle w:val="aa"/>
        <w:rPr>
          <w:lang w:val="ru-RU"/>
        </w:rPr>
      </w:pPr>
      <w:r>
        <w:rPr>
          <w:rStyle w:val="a9"/>
        </w:rPr>
        <w:annotationRef/>
      </w:r>
      <w:r>
        <w:rPr>
          <w:lang w:val="ru-RU"/>
        </w:rPr>
        <w:t>Текст сообщения между компонентами на рисунках 25 и 26 отличается стилистически. Для удобства можно описать текстовку всех компонентов при валидации в таблице (на твое усмотрение).</w:t>
      </w:r>
    </w:p>
    <w:p w14:paraId="37866F82" w14:textId="3B70A452" w:rsidR="00AC2205" w:rsidRDefault="00AC2205">
      <w:pPr>
        <w:pStyle w:val="aa"/>
        <w:rPr>
          <w:lang w:val="ru-RU"/>
        </w:rPr>
      </w:pPr>
    </w:p>
    <w:p w14:paraId="6B5CAC50" w14:textId="55627544" w:rsidR="00AC2205" w:rsidRDefault="00AC2205">
      <w:pPr>
        <w:pStyle w:val="aa"/>
        <w:rPr>
          <w:lang w:val="ru-RU"/>
        </w:rPr>
      </w:pPr>
      <w:r>
        <w:rPr>
          <w:lang w:val="ru-RU"/>
        </w:rPr>
        <w:t>Предлагаю остановится на этом варианте:</w:t>
      </w:r>
    </w:p>
    <w:p w14:paraId="4DF52102" w14:textId="5ADF48BD" w:rsidR="00AC2205" w:rsidRDefault="00AC2205">
      <w:pPr>
        <w:pStyle w:val="aa"/>
        <w:rPr>
          <w:lang w:val="ru-RU"/>
        </w:rPr>
      </w:pPr>
      <w:r>
        <w:rPr>
          <w:lang w:val="ru-RU"/>
        </w:rPr>
        <w:t>Выберите одно из значений (рисунок 25)</w:t>
      </w:r>
    </w:p>
    <w:p w14:paraId="2E0D19CF" w14:textId="137A7146" w:rsidR="00AC2205" w:rsidRPr="002F3F94" w:rsidRDefault="00AC2205">
      <w:pPr>
        <w:pStyle w:val="aa"/>
        <w:rPr>
          <w:lang w:val="ru-RU"/>
        </w:rPr>
      </w:pPr>
      <w:r>
        <w:rPr>
          <w:lang w:val="ru-RU"/>
        </w:rPr>
        <w:t>Выберите не менее одного значения (рисунок 26)</w:t>
      </w:r>
    </w:p>
  </w:comment>
  <w:comment w:id="297" w:author="Люция Е. Айтуова" w:date="2017-11-27T10:12:00Z" w:initials="ЛЕА">
    <w:p w14:paraId="0C2ECD30" w14:textId="1747E091" w:rsidR="00AC2205" w:rsidRPr="00C049D9" w:rsidRDefault="00AC2205">
      <w:pPr>
        <w:pStyle w:val="aa"/>
        <w:rPr>
          <w:lang w:val="ru-RU"/>
        </w:rPr>
      </w:pPr>
      <w:r>
        <w:rPr>
          <w:rStyle w:val="a9"/>
        </w:rPr>
        <w:annotationRef/>
      </w:r>
      <w:r>
        <w:rPr>
          <w:lang w:val="ru-RU"/>
        </w:rPr>
        <w:t>Ок, добавила в таблицу выше.</w:t>
      </w:r>
    </w:p>
  </w:comment>
  <w:comment w:id="299" w:author="Юрий С. Филин" w:date="2017-11-02T09:07:00Z" w:initials="ЮСФ">
    <w:p w14:paraId="64F5B0D1" w14:textId="404A6590" w:rsidR="00AC2205" w:rsidRPr="006E655D" w:rsidRDefault="00AC2205">
      <w:pPr>
        <w:pStyle w:val="aa"/>
        <w:rPr>
          <w:lang w:val="ru-RU"/>
        </w:rPr>
      </w:pPr>
      <w:r>
        <w:rPr>
          <w:rStyle w:val="a9"/>
        </w:rPr>
        <w:annotationRef/>
      </w:r>
      <w:r>
        <w:rPr>
          <w:lang w:val="ru-RU"/>
        </w:rPr>
        <w:t>В твоем варианте все красиво выглядит, так как там всего одна строка, как быть если будет несколько строк? Сообщение будет перекрывать строки. Я за вывод общего сообщения, иначе прям рябит сообщениями, и меня бы это напрягало</w:t>
      </w:r>
    </w:p>
  </w:comment>
  <w:comment w:id="300" w:author="Николай П. Кочубашев" w:date="2017-11-09T14:37:00Z" w:initials="НПК">
    <w:p w14:paraId="5B583A88" w14:textId="0EF860B3" w:rsidR="00AC2205" w:rsidRDefault="00AC2205">
      <w:pPr>
        <w:pStyle w:val="aa"/>
        <w:rPr>
          <w:lang w:val="ru-RU"/>
        </w:rPr>
      </w:pPr>
      <w:r>
        <w:rPr>
          <w:rStyle w:val="a9"/>
        </w:rPr>
        <w:annotationRef/>
      </w:r>
      <w:r>
        <w:rPr>
          <w:lang w:val="ru-RU"/>
        </w:rPr>
        <w:t>Юра, откуда взяться нескольким строкам, если в режиме редактирования данных всегда будет одна строка на редактирование?</w:t>
      </w:r>
    </w:p>
    <w:p w14:paraId="69A27423" w14:textId="184E5D00" w:rsidR="00AC2205" w:rsidRDefault="00AC2205">
      <w:pPr>
        <w:pStyle w:val="aa"/>
        <w:rPr>
          <w:lang w:val="ru-RU"/>
        </w:rPr>
      </w:pPr>
    </w:p>
    <w:p w14:paraId="11528D43" w14:textId="7A8A73C0" w:rsidR="00AC2205" w:rsidRPr="00264B63" w:rsidRDefault="00AC2205">
      <w:pPr>
        <w:pStyle w:val="aa"/>
        <w:rPr>
          <w:lang w:val="ru-RU"/>
        </w:rPr>
      </w:pPr>
      <w:r>
        <w:rPr>
          <w:lang w:val="ru-RU"/>
        </w:rPr>
        <w:t>И потом, пользователь не будет видеть этих сообщений пока не нажмет «сохранить».</w:t>
      </w:r>
    </w:p>
  </w:comment>
  <w:comment w:id="301" w:author="Люция Е. Айтуова" w:date="2017-11-27T10:21:00Z" w:initials="ЛЕА">
    <w:p w14:paraId="24836C01" w14:textId="67CCA6CA" w:rsidR="00AC2205" w:rsidRPr="00E3559D" w:rsidRDefault="00AC2205">
      <w:pPr>
        <w:pStyle w:val="aa"/>
        <w:rPr>
          <w:lang w:val="ru-RU"/>
        </w:rPr>
      </w:pPr>
      <w:r>
        <w:rPr>
          <w:rStyle w:val="a9"/>
        </w:rPr>
        <w:annotationRef/>
      </w:r>
      <w:r>
        <w:rPr>
          <w:lang w:val="ru-RU"/>
        </w:rPr>
        <w:t>Разобрались</w:t>
      </w:r>
    </w:p>
  </w:comment>
  <w:comment w:id="302" w:author="Юрий С. Филин" w:date="2017-11-28T09:33:00Z" w:initials="ЮСФ">
    <w:p w14:paraId="4B738CB8" w14:textId="750032F8" w:rsidR="00AC2205" w:rsidRPr="004C4C08" w:rsidRDefault="00AC2205">
      <w:pPr>
        <w:pStyle w:val="aa"/>
        <w:rPr>
          <w:lang w:val="ru-RU"/>
        </w:rPr>
      </w:pPr>
      <w:r>
        <w:rPr>
          <w:rStyle w:val="a9"/>
        </w:rPr>
        <w:annotationRef/>
      </w:r>
      <w:r>
        <w:rPr>
          <w:lang w:val="ru-RU"/>
        </w:rPr>
        <w:t>Что все таки оставили сообщение под каждым полем в гриде?</w:t>
      </w:r>
    </w:p>
  </w:comment>
  <w:comment w:id="303" w:author="Люция Е. Айтуова" w:date="2017-11-28T11:29:00Z" w:initials="ЛЕА">
    <w:p w14:paraId="7931CD45" w14:textId="5F35B33C" w:rsidR="00AC2205" w:rsidRPr="00644082" w:rsidRDefault="00AC2205">
      <w:pPr>
        <w:pStyle w:val="aa"/>
        <w:rPr>
          <w:lang w:val="ru-RU"/>
        </w:rPr>
      </w:pPr>
      <w:r>
        <w:rPr>
          <w:rStyle w:val="a9"/>
        </w:rPr>
        <w:annotationRef/>
      </w:r>
      <w:r>
        <w:rPr>
          <w:lang w:val="ru-RU"/>
        </w:rPr>
        <w:t>Убираем.</w:t>
      </w:r>
    </w:p>
  </w:comment>
  <w:comment w:id="304" w:author="Николай П. Кочубашев" w:date="2017-11-09T14:39:00Z" w:initials="НПК">
    <w:p w14:paraId="2C8785C3" w14:textId="48A84ABF" w:rsidR="00AC2205" w:rsidRPr="00264B63" w:rsidRDefault="00AC2205">
      <w:pPr>
        <w:pStyle w:val="aa"/>
        <w:rPr>
          <w:lang w:val="ru-RU"/>
        </w:rPr>
      </w:pPr>
      <w:r>
        <w:rPr>
          <w:rStyle w:val="a9"/>
        </w:rPr>
        <w:annotationRef/>
      </w:r>
      <w:r>
        <w:rPr>
          <w:lang w:val="ru-RU"/>
        </w:rPr>
        <w:t>Это не принципиально, но пусть останется.</w:t>
      </w:r>
    </w:p>
  </w:comment>
  <w:comment w:id="305" w:author="Николай П. Кочубашев" w:date="2017-11-09T15:22:00Z" w:initials="НПК">
    <w:p w14:paraId="19F595C0" w14:textId="2C69E5B7" w:rsidR="00AC2205" w:rsidRPr="00A261D2" w:rsidRDefault="00AC2205">
      <w:pPr>
        <w:pStyle w:val="aa"/>
        <w:rPr>
          <w:lang w:val="ru-RU"/>
        </w:rPr>
      </w:pPr>
      <w:r>
        <w:rPr>
          <w:rStyle w:val="a9"/>
        </w:rPr>
        <w:annotationRef/>
      </w:r>
      <w:r>
        <w:rPr>
          <w:lang w:val="ru-RU"/>
        </w:rPr>
        <w:t>С этим не согласен. У нас ведь на ленте есть возможность открыть карточку нового процесса, запустить процесс. Также можно перейти во вкладку Процессы и оттуда открыть Карточку процесса. Поэтому эту кнопку нужно оставить.</w:t>
      </w:r>
    </w:p>
  </w:comment>
  <w:comment w:id="306" w:author="Люция Е. Айтуова" w:date="2017-11-27T10:36:00Z" w:initials="ЛЕА">
    <w:p w14:paraId="336E0270" w14:textId="61301C9E" w:rsidR="00AC2205" w:rsidRPr="00C3165F" w:rsidRDefault="00AC2205">
      <w:pPr>
        <w:pStyle w:val="aa"/>
        <w:rPr>
          <w:lang w:val="ru-RU"/>
        </w:rPr>
      </w:pPr>
      <w:r>
        <w:rPr>
          <w:rStyle w:val="a9"/>
        </w:rPr>
        <w:annotationRef/>
      </w:r>
      <w:r>
        <w:rPr>
          <w:lang w:val="ru-RU"/>
        </w:rPr>
        <w:t>Ничего ничему не противоречит. Данные кнопки должны быть доступны.</w:t>
      </w:r>
    </w:p>
  </w:comment>
  <w:comment w:id="307" w:author="Николай П. Кочубашев" w:date="2017-11-09T15:24:00Z" w:initials="НПК">
    <w:p w14:paraId="759E5B85" w14:textId="7760F6CD" w:rsidR="00AC2205" w:rsidRPr="00A261D2" w:rsidRDefault="00AC2205">
      <w:pPr>
        <w:pStyle w:val="aa"/>
        <w:rPr>
          <w:lang w:val="ru-RU"/>
        </w:rPr>
      </w:pPr>
      <w:r>
        <w:rPr>
          <w:rStyle w:val="a9"/>
        </w:rPr>
        <w:annotationRef/>
      </w:r>
      <w:r>
        <w:rPr>
          <w:rStyle w:val="a9"/>
          <w:lang w:val="ru-RU"/>
        </w:rPr>
        <w:t>Это предложение противоречит вышенаписанному.</w:t>
      </w:r>
    </w:p>
  </w:comment>
  <w:comment w:id="308" w:author="Юрий С. Филин" w:date="2017-11-02T09:10:00Z" w:initials="ЮСФ">
    <w:p w14:paraId="30CE475D" w14:textId="3DC2E80D" w:rsidR="00AC2205" w:rsidRPr="006E655D" w:rsidRDefault="00AC2205">
      <w:pPr>
        <w:pStyle w:val="aa"/>
        <w:rPr>
          <w:lang w:val="ru-RU"/>
        </w:rPr>
      </w:pPr>
      <w:r>
        <w:rPr>
          <w:rStyle w:val="a9"/>
        </w:rPr>
        <w:annotationRef/>
      </w:r>
      <w:r>
        <w:rPr>
          <w:lang w:val="ru-RU"/>
        </w:rPr>
        <w:t>Я против такого поведения, так как про некоторые контролы валидируются на основе каких либо сценариев. Плюс скрывать секции автоматически, по мне это плохая идея, т.е. чтобы знать какие там реквизиты мы спрятали нужно развернуть, а это дополнительное действие. Это должно быть настраиваемым, и с сохранением действия пользователя, т.е. если он свернул в этой карточки секцию, при следующих открытий карточки этого типа она всегда будет свернута.</w:t>
      </w:r>
    </w:p>
  </w:comment>
  <w:comment w:id="309" w:author="Николай П. Кочубашев" w:date="2017-11-09T15:25:00Z" w:initials="НПК">
    <w:p w14:paraId="5DE91314" w14:textId="51E2B0B7" w:rsidR="00AC2205" w:rsidRPr="00A261D2" w:rsidRDefault="00AC2205">
      <w:pPr>
        <w:pStyle w:val="aa"/>
        <w:rPr>
          <w:lang w:val="ru-RU"/>
        </w:rPr>
      </w:pPr>
      <w:r>
        <w:rPr>
          <w:rStyle w:val="a9"/>
        </w:rPr>
        <w:annotationRef/>
      </w:r>
      <w:r>
        <w:rPr>
          <w:lang w:val="ru-RU"/>
        </w:rPr>
        <w:t>Согласен с Юрой. Нужно реализовать возможность поддержки описанного в тексте поведения, но по умолчанию все секции должны быть развернуты.</w:t>
      </w:r>
    </w:p>
  </w:comment>
  <w:comment w:id="310" w:author="Люция Е. Айтуова" w:date="2017-11-27T10:42:00Z" w:initials="ЛЕА">
    <w:p w14:paraId="455D39ED" w14:textId="1285349F" w:rsidR="00AC2205" w:rsidRPr="00BA53DB" w:rsidRDefault="00AC2205">
      <w:pPr>
        <w:pStyle w:val="aa"/>
        <w:rPr>
          <w:lang w:val="ru-RU"/>
        </w:rPr>
      </w:pPr>
      <w:r>
        <w:rPr>
          <w:rStyle w:val="a9"/>
        </w:rPr>
        <w:annotationRef/>
      </w:r>
      <w:r>
        <w:rPr>
          <w:lang w:val="ru-RU"/>
        </w:rPr>
        <w:t>Как Юра написал должно  быть по умолчанию, а мой вариант нужно прописать чтобы Система поддерживала.</w:t>
      </w:r>
    </w:p>
  </w:comment>
  <w:comment w:id="314" w:author="Юрий С. Филин" w:date="2017-11-02T09:16:00Z" w:initials="ЮСФ">
    <w:p w14:paraId="794D1D8D" w14:textId="390B657C" w:rsidR="00AC2205" w:rsidRPr="006E655D" w:rsidRDefault="00AC2205">
      <w:pPr>
        <w:pStyle w:val="aa"/>
        <w:rPr>
          <w:lang w:val="ru-RU"/>
        </w:rPr>
      </w:pPr>
      <w:r>
        <w:rPr>
          <w:rStyle w:val="a9"/>
        </w:rPr>
        <w:annotationRef/>
      </w:r>
      <w:r>
        <w:rPr>
          <w:lang w:val="ru-RU"/>
        </w:rPr>
        <w:t>Я за то, что если в секции имеются заполненные реквизиты, секцию разворачивать всегда</w:t>
      </w:r>
    </w:p>
  </w:comment>
  <w:comment w:id="315" w:author="Николай П. Кочубашев" w:date="2017-11-09T15:29:00Z" w:initials="НПК">
    <w:p w14:paraId="00A250A0" w14:textId="6A80D8FE" w:rsidR="00AC2205" w:rsidRPr="00A261D2" w:rsidRDefault="00AC2205">
      <w:pPr>
        <w:pStyle w:val="aa"/>
        <w:rPr>
          <w:lang w:val="ru-RU"/>
        </w:rPr>
      </w:pPr>
      <w:r>
        <w:rPr>
          <w:rStyle w:val="a9"/>
        </w:rPr>
        <w:annotationRef/>
      </w:r>
      <w:r>
        <w:rPr>
          <w:lang w:val="ru-RU"/>
        </w:rPr>
        <w:t>Юра, требования у заказчика могут быть разные, поэтому не вижу смысла не реализовывать поддержку возможности сворачивания секции в случае если все реквизиты секции не заполнены.</w:t>
      </w:r>
    </w:p>
  </w:comment>
  <w:comment w:id="311" w:author="Люция Е. Айтуова" w:date="2017-11-01T12:18:00Z" w:initials="ЛЕА">
    <w:p w14:paraId="499CBD69" w14:textId="77777777" w:rsidR="00AC2205" w:rsidRPr="00951AB8" w:rsidRDefault="00AC2205" w:rsidP="002031E6">
      <w:pPr>
        <w:pStyle w:val="aa"/>
        <w:rPr>
          <w:lang w:val="ru-RU"/>
        </w:rPr>
      </w:pPr>
      <w:r>
        <w:rPr>
          <w:rStyle w:val="a9"/>
        </w:rPr>
        <w:annotationRef/>
      </w:r>
      <w:r>
        <w:rPr>
          <w:lang w:val="ru-RU"/>
        </w:rPr>
        <w:t>Николай, Юра, если вы согласны, то давайте обсудим тот случай, когда, например, в секции Хранение нет ни одного обязательного поля, тогда исполнителю карточка отображается без данной секции Хранение, но при завершении задания На исполнение Система просит его заполнить поле «Подшит в дело». Надо решить коллегиально.</w:t>
      </w:r>
    </w:p>
  </w:comment>
  <w:comment w:id="316" w:author="Николай П. Кочубашев" w:date="2017-11-27T14:50:00Z" w:initials="НПК">
    <w:p w14:paraId="665E8C96" w14:textId="77830985" w:rsidR="00AC2205" w:rsidRDefault="00AC2205">
      <w:pPr>
        <w:pStyle w:val="aa"/>
        <w:rPr>
          <w:lang w:val="ru-RU"/>
        </w:rPr>
      </w:pPr>
      <w:r>
        <w:rPr>
          <w:rStyle w:val="a9"/>
        </w:rPr>
        <w:annotationRef/>
      </w:r>
      <w:r>
        <w:rPr>
          <w:lang w:val="ru-RU"/>
        </w:rPr>
        <w:t>Система должна поддерживать следующие варианты по умолчанию для секции, когда все реквизиты не заполнены:</w:t>
      </w:r>
    </w:p>
    <w:p w14:paraId="79112787" w14:textId="068F0413" w:rsidR="00AC2205" w:rsidRDefault="00AC2205" w:rsidP="00F31D60">
      <w:pPr>
        <w:pStyle w:val="aa"/>
        <w:numPr>
          <w:ilvl w:val="0"/>
          <w:numId w:val="25"/>
        </w:numPr>
        <w:rPr>
          <w:lang w:val="ru-RU"/>
        </w:rPr>
      </w:pPr>
      <w:r>
        <w:rPr>
          <w:lang w:val="ru-RU"/>
        </w:rPr>
        <w:t>Секция свернута</w:t>
      </w:r>
    </w:p>
    <w:p w14:paraId="379BF2E4" w14:textId="70B69A91" w:rsidR="00AC2205" w:rsidRPr="00DC76B3" w:rsidRDefault="00AC2205" w:rsidP="00F31D60">
      <w:pPr>
        <w:pStyle w:val="aa"/>
        <w:numPr>
          <w:ilvl w:val="0"/>
          <w:numId w:val="25"/>
        </w:numPr>
        <w:rPr>
          <w:lang w:val="ru-RU"/>
        </w:rPr>
      </w:pPr>
      <w:r>
        <w:rPr>
          <w:lang w:val="ru-RU"/>
        </w:rPr>
        <w:t>Секция скрыта</w:t>
      </w:r>
    </w:p>
  </w:comment>
  <w:comment w:id="312" w:author="Николай П. Кочубашев" w:date="2017-11-09T15:30:00Z" w:initials="НПК">
    <w:p w14:paraId="6C117ECF" w14:textId="7E038445" w:rsidR="00AC2205" w:rsidRPr="00A261D2" w:rsidRDefault="00AC2205">
      <w:pPr>
        <w:pStyle w:val="aa"/>
        <w:rPr>
          <w:lang w:val="ru-RU"/>
        </w:rPr>
      </w:pPr>
      <w:r>
        <w:rPr>
          <w:rStyle w:val="a9"/>
        </w:rPr>
        <w:annotationRef/>
      </w:r>
      <w:r>
        <w:rPr>
          <w:rStyle w:val="a9"/>
          <w:lang w:val="ru-RU"/>
        </w:rPr>
        <w:t>Раз мы следуем концепции: реквизит не заполнен – не отображаем, то и с секцией нужно идти по такой же логике: реквизитов нет (ни один реквизит секции не заполнен) – секцию не отображаем</w:t>
      </w:r>
      <w:r>
        <w:rPr>
          <w:lang w:val="ru-RU"/>
        </w:rPr>
        <w:t>.</w:t>
      </w:r>
    </w:p>
  </w:comment>
  <w:comment w:id="313" w:author="Люция Е. Айтуова" w:date="2017-11-27T10:44:00Z" w:initials="ЛЕА">
    <w:p w14:paraId="1B407581" w14:textId="2E6D026A" w:rsidR="00AC2205" w:rsidRPr="00BA53DB" w:rsidRDefault="00AC2205">
      <w:pPr>
        <w:pStyle w:val="aa"/>
        <w:rPr>
          <w:lang w:val="ru-RU"/>
        </w:rPr>
      </w:pPr>
      <w:r>
        <w:rPr>
          <w:rStyle w:val="a9"/>
        </w:rPr>
        <w:annotationRef/>
      </w:r>
      <w:r>
        <w:rPr>
          <w:lang w:val="ru-RU"/>
        </w:rPr>
        <w:t>Надо спросить у Юры.</w:t>
      </w:r>
    </w:p>
  </w:comment>
  <w:comment w:id="319" w:author="Юрий С. Филин" w:date="2017-11-02T09:17:00Z" w:initials="ЮСФ">
    <w:p w14:paraId="05411F37" w14:textId="51C2D400" w:rsidR="00AC2205" w:rsidRPr="000F6A8F" w:rsidRDefault="00AC2205">
      <w:pPr>
        <w:pStyle w:val="aa"/>
        <w:rPr>
          <w:lang w:val="ru-RU"/>
        </w:rPr>
      </w:pPr>
      <w:r>
        <w:rPr>
          <w:rStyle w:val="a9"/>
        </w:rPr>
        <w:annotationRef/>
      </w:r>
      <w:r>
        <w:rPr>
          <w:lang w:val="ru-RU"/>
        </w:rPr>
        <w:t>Почему нельзя завязаться на доступ к документам, имею доступ могу загружать, не имею доступ не могу загружать. Т.е. режим просмотра этой вкладки регулируется матрицей доступа.</w:t>
      </w:r>
    </w:p>
  </w:comment>
  <w:comment w:id="320" w:author="Николай П. Кочубашев" w:date="2017-11-09T15:41:00Z" w:initials="НПК">
    <w:p w14:paraId="67F64A25" w14:textId="5C0AFC77" w:rsidR="00AC2205" w:rsidRDefault="00AC2205" w:rsidP="00D630DC">
      <w:pPr>
        <w:pStyle w:val="aa"/>
        <w:rPr>
          <w:lang w:val="ru-RU"/>
        </w:rPr>
      </w:pPr>
      <w:r>
        <w:rPr>
          <w:rStyle w:val="a9"/>
        </w:rPr>
        <w:annotationRef/>
      </w:r>
      <w:r>
        <w:rPr>
          <w:lang w:val="ru-RU"/>
        </w:rPr>
        <w:t>Касательно первой части «Почему нельзя завязаться на доступ к документам, имею доступ могу загружать, не имею доступ не могу загружать.» согласен.</w:t>
      </w:r>
    </w:p>
    <w:p w14:paraId="2C843779" w14:textId="2C83A805" w:rsidR="00AC2205" w:rsidRPr="00D630DC" w:rsidRDefault="00AC2205" w:rsidP="00D630DC">
      <w:pPr>
        <w:pStyle w:val="aa"/>
        <w:rPr>
          <w:lang w:val="ru-RU"/>
        </w:rPr>
      </w:pPr>
      <w:r>
        <w:rPr>
          <w:lang w:val="ru-RU"/>
        </w:rPr>
        <w:t>Касательно второй части «Т.е. режим просмотра этой вкладки регулируется матрицей доступа.» не согласен. Ранее приводил аргументы. Нужно 2 режима «Просмотра» и «Редактирования» в независимости от того, насколько большие права есть у пользователя.</w:t>
      </w:r>
    </w:p>
  </w:comment>
  <w:comment w:id="321" w:author="Николай П. Кочубашев" w:date="2017-11-09T15:43:00Z" w:initials="НПК">
    <w:p w14:paraId="1F447F4E" w14:textId="0D86C2DD" w:rsidR="00AC2205" w:rsidRDefault="00AC2205">
      <w:pPr>
        <w:pStyle w:val="aa"/>
        <w:rPr>
          <w:rStyle w:val="a9"/>
          <w:lang w:val="ru-RU"/>
        </w:rPr>
      </w:pPr>
      <w:r>
        <w:rPr>
          <w:rStyle w:val="a9"/>
        </w:rPr>
        <w:annotationRef/>
      </w:r>
      <w:r>
        <w:rPr>
          <w:rStyle w:val="a9"/>
          <w:lang w:val="ru-RU"/>
        </w:rPr>
        <w:t>Я вижу, что карточка документа и файлы – это разные сущности, которые управляются в независимости друг от друга.</w:t>
      </w:r>
    </w:p>
    <w:p w14:paraId="05EE62EB" w14:textId="66C41C61" w:rsidR="00AC2205" w:rsidRDefault="00AC2205">
      <w:pPr>
        <w:pStyle w:val="aa"/>
        <w:rPr>
          <w:rStyle w:val="a9"/>
          <w:lang w:val="ru-RU"/>
        </w:rPr>
      </w:pPr>
      <w:r>
        <w:rPr>
          <w:rStyle w:val="a9"/>
          <w:lang w:val="ru-RU"/>
        </w:rPr>
        <w:t>Соответственно, если карточка открыта в режиме просмотра, то это не означает, что мы должны забрать возможность изменять файлы, точно так же как мы не забираем возможность создать процесс и  запустить его.</w:t>
      </w:r>
    </w:p>
    <w:p w14:paraId="0C81AAA8" w14:textId="68B1F93C" w:rsidR="00AC2205" w:rsidRDefault="00AC2205">
      <w:pPr>
        <w:pStyle w:val="aa"/>
        <w:rPr>
          <w:rStyle w:val="a9"/>
          <w:lang w:val="ru-RU"/>
        </w:rPr>
      </w:pPr>
      <w:r>
        <w:rPr>
          <w:rStyle w:val="a9"/>
          <w:lang w:val="ru-RU"/>
        </w:rPr>
        <w:t>Поэтому в случае наличия прав компоненты добавления файлов должны отображаться.</w:t>
      </w:r>
    </w:p>
    <w:p w14:paraId="0EB3649E" w14:textId="1327B181" w:rsidR="00AC2205" w:rsidRDefault="00AC2205">
      <w:pPr>
        <w:pStyle w:val="aa"/>
        <w:rPr>
          <w:rStyle w:val="a9"/>
          <w:lang w:val="ru-RU"/>
        </w:rPr>
      </w:pPr>
    </w:p>
    <w:p w14:paraId="74D16CDD" w14:textId="214A53AC" w:rsidR="00AC2205" w:rsidRDefault="00AC2205">
      <w:pPr>
        <w:pStyle w:val="aa"/>
        <w:rPr>
          <w:rStyle w:val="a9"/>
          <w:lang w:val="ru-RU"/>
        </w:rPr>
      </w:pPr>
    </w:p>
    <w:p w14:paraId="3B78AADA" w14:textId="17E4DE11" w:rsidR="00AC2205" w:rsidRPr="00D630DC" w:rsidRDefault="00AC2205">
      <w:pPr>
        <w:pStyle w:val="aa"/>
        <w:rPr>
          <w:lang w:val="ru-RU"/>
        </w:rPr>
      </w:pPr>
      <w:r>
        <w:rPr>
          <w:rStyle w:val="a9"/>
          <w:lang w:val="ru-RU"/>
        </w:rPr>
        <w:t>Юра, при этом компоненты работы с файлами могут быть размещены во вкладке «Основная» и может быть потребность исключить возможность загружать файлы в карточке в режиме просмотра. Нужно, чтобы данная функциональность поддерживалась.</w:t>
      </w:r>
    </w:p>
  </w:comment>
  <w:comment w:id="322" w:author="Юрий С. Филин" w:date="2017-11-02T09:19:00Z" w:initials="ЮСФ">
    <w:p w14:paraId="3A4BD406" w14:textId="55AAFF8D" w:rsidR="00AC2205" w:rsidRPr="000F6A8F" w:rsidRDefault="00AC2205">
      <w:pPr>
        <w:pStyle w:val="aa"/>
        <w:rPr>
          <w:lang w:val="ru-RU"/>
        </w:rPr>
      </w:pPr>
      <w:r>
        <w:rPr>
          <w:rStyle w:val="a9"/>
        </w:rPr>
        <w:annotationRef/>
      </w:r>
      <w:r>
        <w:rPr>
          <w:lang w:val="ru-RU"/>
        </w:rPr>
        <w:t>Предлагаю скрывать если нет доступна на загрузку файлов в этот раздел и он пустой</w:t>
      </w:r>
    </w:p>
  </w:comment>
  <w:comment w:id="323" w:author="Николай П. Кочубашев" w:date="2017-11-09T15:43:00Z" w:initials="НПК">
    <w:p w14:paraId="51D19092" w14:textId="6A4CCC3F" w:rsidR="00AC2205" w:rsidRPr="00D630DC" w:rsidRDefault="00AC2205">
      <w:pPr>
        <w:pStyle w:val="aa"/>
        <w:rPr>
          <w:lang w:val="ru-RU"/>
        </w:rPr>
      </w:pPr>
      <w:r>
        <w:rPr>
          <w:rStyle w:val="a9"/>
        </w:rPr>
        <w:annotationRef/>
      </w:r>
      <w:r>
        <w:rPr>
          <w:lang w:val="ru-RU"/>
        </w:rPr>
        <w:t>Согласен</w:t>
      </w:r>
    </w:p>
  </w:comment>
  <w:comment w:id="324" w:author="Николай П. Кочубашев" w:date="2017-11-09T15:49:00Z" w:initials="НПК">
    <w:p w14:paraId="5E319291" w14:textId="150C687F" w:rsidR="00AC2205" w:rsidRPr="00B50533" w:rsidRDefault="00AC2205">
      <w:pPr>
        <w:pStyle w:val="aa"/>
        <w:rPr>
          <w:lang w:val="ru-RU"/>
        </w:rPr>
      </w:pPr>
      <w:r>
        <w:rPr>
          <w:rStyle w:val="a9"/>
        </w:rPr>
        <w:annotationRef/>
      </w:r>
      <w:r>
        <w:rPr>
          <w:lang w:val="ru-RU"/>
        </w:rPr>
        <w:t>отображаться контекстное</w:t>
      </w:r>
    </w:p>
  </w:comment>
  <w:comment w:id="326" w:author="Юрий С. Филин" w:date="2017-11-02T09:23:00Z" w:initials="ЮСФ">
    <w:p w14:paraId="1C1A96A5" w14:textId="26218443" w:rsidR="00AC2205" w:rsidRPr="000F6A8F" w:rsidRDefault="00AC2205">
      <w:pPr>
        <w:pStyle w:val="aa"/>
        <w:rPr>
          <w:lang w:val="ru-RU"/>
        </w:rPr>
      </w:pPr>
      <w:r>
        <w:rPr>
          <w:rStyle w:val="a9"/>
        </w:rPr>
        <w:annotationRef/>
      </w:r>
      <w:r>
        <w:rPr>
          <w:lang w:val="ru-RU"/>
        </w:rPr>
        <w:t>Я против такого ограничения</w:t>
      </w:r>
    </w:p>
  </w:comment>
  <w:comment w:id="325" w:author="Николай П. Кочубашев" w:date="2017-11-09T15:49:00Z" w:initials="НПК">
    <w:p w14:paraId="181198BF" w14:textId="78C4EFCC" w:rsidR="00AC2205" w:rsidRPr="00B50533" w:rsidRDefault="00AC2205">
      <w:pPr>
        <w:pStyle w:val="aa"/>
        <w:rPr>
          <w:lang w:val="ru-RU"/>
        </w:rPr>
      </w:pPr>
      <w:r>
        <w:rPr>
          <w:rStyle w:val="a9"/>
        </w:rPr>
        <w:annotationRef/>
      </w:r>
      <w:r>
        <w:rPr>
          <w:lang w:val="ru-RU"/>
        </w:rPr>
        <w:t xml:space="preserve">Люция, зачем это ограничение? Ты меня пугаешь! </w:t>
      </w:r>
      <w:r w:rsidRPr="00B50533">
        <w:rPr>
          <w:lang w:val="ru-RU"/>
        </w:rPr>
        <w:sym w:font="Wingdings" w:char="F04A"/>
      </w:r>
    </w:p>
  </w:comment>
  <w:comment w:id="327" w:author="Люция Е. Айтуова" w:date="2017-11-01T16:57:00Z" w:initials="ЛЕА">
    <w:p w14:paraId="1D1B43EE" w14:textId="77777777" w:rsidR="00AC2205" w:rsidRPr="00BC3725" w:rsidRDefault="00AC2205" w:rsidP="002031E6">
      <w:pPr>
        <w:pStyle w:val="aa"/>
        <w:rPr>
          <w:lang w:val="ru-RU"/>
        </w:rPr>
      </w:pPr>
      <w:r>
        <w:rPr>
          <w:rStyle w:val="a9"/>
        </w:rPr>
        <w:annotationRef/>
      </w:r>
      <w:r>
        <w:rPr>
          <w:lang w:val="ru-RU"/>
        </w:rPr>
        <w:t>Юра, Николай, прошу подтвердить. Я сомневаюсь.</w:t>
      </w:r>
    </w:p>
  </w:comment>
  <w:comment w:id="328" w:author="Юрий С. Филин" w:date="2017-11-02T09:23:00Z" w:initials="ЮСФ">
    <w:p w14:paraId="6EDBCDD6" w14:textId="6D682A14" w:rsidR="00AC2205" w:rsidRPr="000F6A8F" w:rsidRDefault="00AC2205">
      <w:pPr>
        <w:pStyle w:val="aa"/>
        <w:rPr>
          <w:lang w:val="ru-RU"/>
        </w:rPr>
      </w:pPr>
      <w:r>
        <w:rPr>
          <w:rStyle w:val="a9"/>
        </w:rPr>
        <w:annotationRef/>
      </w:r>
      <w:r>
        <w:rPr>
          <w:lang w:val="ru-RU"/>
        </w:rPr>
        <w:t>Я против этого ограничения</w:t>
      </w:r>
    </w:p>
  </w:comment>
  <w:comment w:id="329" w:author="Николай П. Кочубашев" w:date="2017-11-09T15:50:00Z" w:initials="НПК">
    <w:p w14:paraId="56AC4AF4" w14:textId="0B37994D" w:rsidR="00AC2205" w:rsidRPr="00B50533" w:rsidRDefault="00AC2205">
      <w:pPr>
        <w:pStyle w:val="aa"/>
        <w:rPr>
          <w:lang w:val="ru-RU"/>
        </w:rPr>
      </w:pPr>
      <w:r>
        <w:rPr>
          <w:rStyle w:val="a9"/>
        </w:rPr>
        <w:annotationRef/>
      </w:r>
      <w:r>
        <w:rPr>
          <w:lang w:val="ru-RU"/>
        </w:rPr>
        <w:t xml:space="preserve">Я конечно против ограничения </w:t>
      </w:r>
    </w:p>
  </w:comment>
  <w:comment w:id="330" w:author="Николай П. Кочубашев" w:date="2017-11-09T15:51:00Z" w:initials="НПК">
    <w:p w14:paraId="02C31A39" w14:textId="7F7CCCC4" w:rsidR="00AC2205" w:rsidRPr="00B50533" w:rsidRDefault="00AC2205">
      <w:pPr>
        <w:pStyle w:val="aa"/>
        <w:rPr>
          <w:lang w:val="ru-RU"/>
        </w:rPr>
      </w:pPr>
      <w:r>
        <w:rPr>
          <w:rStyle w:val="a9"/>
        </w:rPr>
        <w:annotationRef/>
      </w:r>
      <w:r>
        <w:rPr>
          <w:lang w:val="ru-RU"/>
        </w:rPr>
        <w:t>Тоже самое, что и с документами. Предлагаю ссылки рассматривать отдельно от карточек и дать возможность добавлять/удалять ссылки в режиме просмотра карточки.</w:t>
      </w:r>
    </w:p>
  </w:comment>
  <w:comment w:id="331" w:author="Юрий С. Филин" w:date="2017-11-02T09:24:00Z" w:initials="ЮСФ">
    <w:p w14:paraId="50232884" w14:textId="09837A97" w:rsidR="00AC2205" w:rsidRPr="000F6A8F" w:rsidRDefault="00AC2205">
      <w:pPr>
        <w:pStyle w:val="aa"/>
        <w:rPr>
          <w:lang w:val="ru-RU"/>
        </w:rPr>
      </w:pPr>
      <w:r>
        <w:rPr>
          <w:rStyle w:val="a9"/>
        </w:rPr>
        <w:annotationRef/>
      </w:r>
      <w:r>
        <w:rPr>
          <w:lang w:val="ru-RU"/>
        </w:rPr>
        <w:t>Предлагаю основываться на матрицу доступа</w:t>
      </w:r>
    </w:p>
  </w:comment>
  <w:comment w:id="332" w:author="Николай П. Кочубашев" w:date="2017-11-09T15:52:00Z" w:initials="НПК">
    <w:p w14:paraId="71C868AC" w14:textId="2F3BAA23" w:rsidR="00AC2205" w:rsidRPr="00B50533" w:rsidRDefault="00AC2205">
      <w:pPr>
        <w:pStyle w:val="aa"/>
        <w:rPr>
          <w:lang w:val="ru-RU"/>
        </w:rPr>
      </w:pPr>
      <w:r>
        <w:rPr>
          <w:rStyle w:val="a9"/>
        </w:rPr>
        <w:annotationRef/>
      </w:r>
      <w:r>
        <w:rPr>
          <w:lang w:val="ru-RU"/>
        </w:rPr>
        <w:t>Согласен.</w:t>
      </w:r>
    </w:p>
  </w:comment>
  <w:comment w:id="333" w:author="Николай П. Кочубашев" w:date="2017-11-09T15:52:00Z" w:initials="НПК">
    <w:p w14:paraId="1EFADDB4" w14:textId="5D228722" w:rsidR="00AC2205" w:rsidRPr="00CF6153" w:rsidRDefault="00AC2205">
      <w:pPr>
        <w:pStyle w:val="aa"/>
        <w:rPr>
          <w:lang w:val="ru-RU"/>
        </w:rPr>
      </w:pPr>
      <w:r>
        <w:rPr>
          <w:rStyle w:val="a9"/>
        </w:rPr>
        <w:annotationRef/>
      </w:r>
      <w:r>
        <w:rPr>
          <w:lang w:val="ru-RU"/>
        </w:rPr>
        <w:t>Тоже самое, что и ссылки. Предлагаю разрешить любые действия над комментариями, если это разрешено матрицей доступа.</w:t>
      </w:r>
    </w:p>
  </w:comment>
  <w:comment w:id="334" w:author="Люция Е. Айтуова" w:date="2017-11-01T20:07:00Z" w:initials="ЛЕА">
    <w:p w14:paraId="3A09D2AF" w14:textId="77777777" w:rsidR="00AC2205" w:rsidRPr="00C935D4" w:rsidRDefault="00AC2205" w:rsidP="002031E6">
      <w:pPr>
        <w:pStyle w:val="aa"/>
        <w:rPr>
          <w:lang w:val="ru-RU"/>
        </w:rPr>
      </w:pPr>
      <w:r>
        <w:rPr>
          <w:rStyle w:val="a9"/>
        </w:rPr>
        <w:annotationRef/>
      </w:r>
      <w:r>
        <w:rPr>
          <w:lang w:val="ru-RU"/>
        </w:rPr>
        <w:t>Сомневаюсь, конечно.</w:t>
      </w:r>
    </w:p>
  </w:comment>
  <w:comment w:id="335" w:author="Юрий С. Филин" w:date="2017-11-02T09:25:00Z" w:initials="ЮСФ">
    <w:p w14:paraId="1402A2BD" w14:textId="15ED0BDD" w:rsidR="00AC2205" w:rsidRPr="000F6A8F" w:rsidRDefault="00AC2205">
      <w:pPr>
        <w:pStyle w:val="aa"/>
        <w:rPr>
          <w:lang w:val="ru-RU"/>
        </w:rPr>
      </w:pPr>
      <w:r>
        <w:rPr>
          <w:rStyle w:val="a9"/>
        </w:rPr>
        <w:annotationRef/>
      </w:r>
      <w:r>
        <w:rPr>
          <w:lang w:val="ru-RU"/>
        </w:rPr>
        <w:t>Я против такого ограницения</w:t>
      </w:r>
    </w:p>
  </w:comment>
  <w:comment w:id="336" w:author="Николай П. Кочубашев" w:date="2017-11-09T17:07:00Z" w:initials="НПК">
    <w:p w14:paraId="5075A4A6" w14:textId="0CCBA0A3" w:rsidR="00AC2205" w:rsidRPr="00CF6153" w:rsidRDefault="00AC2205">
      <w:pPr>
        <w:pStyle w:val="aa"/>
        <w:rPr>
          <w:lang w:val="ru-RU"/>
        </w:rPr>
      </w:pPr>
      <w:r>
        <w:rPr>
          <w:rStyle w:val="a9"/>
        </w:rPr>
        <w:annotationRef/>
      </w:r>
      <w:r>
        <w:rPr>
          <w:lang w:val="ru-RU"/>
        </w:rPr>
        <w:t>Я тоже против ограничения.</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819E942" w15:done="0"/>
  <w15:commentEx w15:paraId="76F0BC8F" w15:paraIdParent="5819E942" w15:done="0"/>
  <w15:commentEx w15:paraId="0C7EBF40" w15:done="0"/>
  <w15:commentEx w15:paraId="757BB31E" w15:paraIdParent="0C7EBF40" w15:done="0"/>
  <w15:commentEx w15:paraId="259380EF" w15:done="0"/>
  <w15:commentEx w15:paraId="26C60E31" w15:paraIdParent="259380EF" w15:done="0"/>
  <w15:commentEx w15:paraId="171B3E94" w15:done="1"/>
  <w15:commentEx w15:paraId="0C6E5A6F" w15:done="1"/>
  <w15:commentEx w15:paraId="00901EBB" w15:paraIdParent="0C6E5A6F" w15:done="1"/>
  <w15:commentEx w15:paraId="33F7AD92" w15:paraIdParent="0C6E5A6F" w15:done="1"/>
  <w15:commentEx w15:paraId="3FCA9860" w15:done="0"/>
  <w15:commentEx w15:paraId="5A447427" w15:paraIdParent="3FCA9860" w15:done="0"/>
  <w15:commentEx w15:paraId="0F28D317" w15:paraIdParent="3FCA9860" w15:done="0"/>
  <w15:commentEx w15:paraId="2C36C172" w15:paraIdParent="3FCA9860" w15:done="0"/>
  <w15:commentEx w15:paraId="4BA7ECB5" w15:paraIdParent="3FCA9860" w15:done="0"/>
  <w15:commentEx w15:paraId="0430C1BC" w15:paraIdParent="3FCA9860" w15:done="0"/>
  <w15:commentEx w15:paraId="5D8504F0" w15:done="0"/>
  <w15:commentEx w15:paraId="531B5B81" w15:paraIdParent="5D8504F0" w15:done="0"/>
  <w15:commentEx w15:paraId="5B92486A" w15:paraIdParent="5D8504F0" w15:done="0"/>
  <w15:commentEx w15:paraId="15F10192" w15:paraIdParent="5D8504F0" w15:done="0"/>
  <w15:commentEx w15:paraId="59D60991" w15:paraIdParent="5D8504F0" w15:done="0"/>
  <w15:commentEx w15:paraId="0339DD1E" w15:paraIdParent="5D8504F0" w15:done="0"/>
  <w15:commentEx w15:paraId="2E58BBEA" w15:done="1"/>
  <w15:commentEx w15:paraId="1D2DD97A" w15:paraIdParent="2E58BBEA" w15:done="1"/>
  <w15:commentEx w15:paraId="02FCCC28" w15:paraIdParent="2E58BBEA" w15:done="1"/>
  <w15:commentEx w15:paraId="3730BBCD" w15:paraIdParent="2E58BBEA" w15:done="1"/>
  <w15:commentEx w15:paraId="63A173D3" w15:paraIdParent="2E58BBEA" w15:done="0"/>
  <w15:commentEx w15:paraId="43E55A04" w15:paraIdParent="2E58BBEA" w15:done="0"/>
  <w15:commentEx w15:paraId="50BB28AA" w15:done="0"/>
  <w15:commentEx w15:paraId="7432A730" w15:done="1"/>
  <w15:commentEx w15:paraId="27F4523B" w15:paraIdParent="7432A730" w15:done="1"/>
  <w15:commentEx w15:paraId="63036385" w15:paraIdParent="7432A730" w15:done="1"/>
  <w15:commentEx w15:paraId="140DC71A" w15:done="1"/>
  <w15:commentEx w15:paraId="6F9BE57E" w15:done="1"/>
  <w15:commentEx w15:paraId="4AC003B1" w15:paraIdParent="6F9BE57E" w15:done="1"/>
  <w15:commentEx w15:paraId="435A6CF3" w15:done="1"/>
  <w15:commentEx w15:paraId="7F128356" w15:done="1"/>
  <w15:commentEx w15:paraId="04456B03" w15:paraIdParent="7F128356" w15:done="1"/>
  <w15:commentEx w15:paraId="762713CD" w15:paraIdParent="7F128356" w15:done="1"/>
  <w15:commentEx w15:paraId="542F84C6" w15:done="1"/>
  <w15:commentEx w15:paraId="3E058FF3" w15:paraIdParent="542F84C6" w15:done="1"/>
  <w15:commentEx w15:paraId="767025F4" w15:done="1"/>
  <w15:commentEx w15:paraId="476D0930" w15:done="1"/>
  <w15:commentEx w15:paraId="3D06408B" w15:paraIdParent="476D0930" w15:done="1"/>
  <w15:commentEx w15:paraId="2839A789" w15:done="1"/>
  <w15:commentEx w15:paraId="46DCF382" w15:paraIdParent="2839A789" w15:done="1"/>
  <w15:commentEx w15:paraId="257699AB" w15:paraIdParent="2839A789" w15:done="1"/>
  <w15:commentEx w15:paraId="51F20DFC" w15:done="0"/>
  <w15:commentEx w15:paraId="4E0F66B8" w15:done="0"/>
  <w15:commentEx w15:paraId="3FE48972" w15:done="1"/>
  <w15:commentEx w15:paraId="3D79A3C5" w15:done="0"/>
  <w15:commentEx w15:paraId="7E8C8FBC" w15:done="1"/>
  <w15:commentEx w15:paraId="717310F6" w15:done="1"/>
  <w15:commentEx w15:paraId="665E9C55" w15:paraIdParent="717310F6" w15:done="1"/>
  <w15:commentEx w15:paraId="56A06988" w15:done="0"/>
  <w15:commentEx w15:paraId="62FD5B86" w15:paraIdParent="56A06988" w15:done="0"/>
  <w15:commentEx w15:paraId="2CAD0AB5" w15:done="0"/>
  <w15:commentEx w15:paraId="0580923B" w15:paraIdParent="2CAD0AB5" w15:done="0"/>
  <w15:commentEx w15:paraId="3076980F" w15:done="0"/>
  <w15:commentEx w15:paraId="50B43AE2" w15:paraIdParent="3076980F" w15:done="0"/>
  <w15:commentEx w15:paraId="2D43DC39" w15:paraIdParent="3076980F" w15:done="0"/>
  <w15:commentEx w15:paraId="1F6454AB" w15:done="0"/>
  <w15:commentEx w15:paraId="6710F56B" w15:paraIdParent="1F6454AB" w15:done="0"/>
  <w15:commentEx w15:paraId="10A3E6C9" w15:done="0"/>
  <w15:commentEx w15:paraId="7AD9697C" w15:done="1"/>
  <w15:commentEx w15:paraId="01B0AA4B" w15:paraIdParent="7AD9697C" w15:done="1"/>
  <w15:commentEx w15:paraId="7181B69E" w15:done="0"/>
  <w15:commentEx w15:paraId="1847AE29" w15:done="0"/>
  <w15:commentEx w15:paraId="10F10E86" w15:paraIdParent="1847AE29" w15:done="0"/>
  <w15:commentEx w15:paraId="0AC6E3EE" w15:done="1"/>
  <w15:commentEx w15:paraId="0B22CC40" w15:done="0"/>
  <w15:commentEx w15:paraId="628AF1FE" w15:done="0"/>
  <w15:commentEx w15:paraId="07728CC5" w15:paraIdParent="628AF1FE" w15:done="0"/>
  <w15:commentEx w15:paraId="508F1FD5" w15:done="0"/>
  <w15:commentEx w15:paraId="1DC5060C" w15:done="0"/>
  <w15:commentEx w15:paraId="239E5E51" w15:done="1"/>
  <w15:commentEx w15:paraId="0D94FD81" w15:done="1"/>
  <w15:commentEx w15:paraId="282C31BA" w15:done="1"/>
  <w15:commentEx w15:paraId="51D64A93" w15:done="0"/>
  <w15:commentEx w15:paraId="425C4D1A" w15:done="0"/>
  <w15:commentEx w15:paraId="06E433F9" w15:paraIdParent="425C4D1A" w15:done="0"/>
  <w15:commentEx w15:paraId="4BE08C31" w15:done="0"/>
  <w15:commentEx w15:paraId="0B19B7E5" w15:done="0"/>
  <w15:commentEx w15:paraId="5F4A53AC" w15:paraIdParent="0B19B7E5" w15:done="0"/>
  <w15:commentEx w15:paraId="13293CB0" w15:paraIdParent="0B19B7E5" w15:done="0"/>
  <w15:commentEx w15:paraId="31F20168" w15:paraIdParent="0B19B7E5" w15:done="0"/>
  <w15:commentEx w15:paraId="4FF0DD70" w15:paraIdParent="0B19B7E5" w15:done="0"/>
  <w15:commentEx w15:paraId="60C59A35" w15:done="0"/>
  <w15:commentEx w15:paraId="0244A55B" w15:done="0"/>
  <w15:commentEx w15:paraId="65C2CB98" w15:done="0"/>
  <w15:commentEx w15:paraId="5281355C" w15:paraIdParent="65C2CB98" w15:done="0"/>
  <w15:commentEx w15:paraId="106D8EB1" w15:paraIdParent="65C2CB98" w15:done="0"/>
  <w15:commentEx w15:paraId="3FEAE47A" w15:done="0"/>
  <w15:commentEx w15:paraId="60D18788" w15:done="1"/>
  <w15:commentEx w15:paraId="78A2A2B6" w15:paraIdParent="60D18788" w15:done="1"/>
  <w15:commentEx w15:paraId="22A73B0F" w15:paraIdParent="60D18788" w15:done="1"/>
  <w15:commentEx w15:paraId="55366C72" w15:done="1"/>
  <w15:commentEx w15:paraId="4DB00564" w15:paraIdParent="55366C72" w15:done="1"/>
  <w15:commentEx w15:paraId="7681C132" w15:done="1"/>
  <w15:commentEx w15:paraId="77C7D72C" w15:paraIdParent="7681C132" w15:done="1"/>
  <w15:commentEx w15:paraId="147CED46" w15:done="0"/>
  <w15:commentEx w15:paraId="35EAC1AA" w15:done="1"/>
  <w15:commentEx w15:paraId="7F894B17" w15:paraIdParent="35EAC1AA" w15:done="1"/>
  <w15:commentEx w15:paraId="1500A23F" w15:done="0"/>
  <w15:commentEx w15:paraId="1A36943C" w15:done="0"/>
  <w15:commentEx w15:paraId="6A874862" w15:paraIdParent="1A36943C" w15:done="0"/>
  <w15:commentEx w15:paraId="267A73EE" w15:done="0"/>
  <w15:commentEx w15:paraId="42BE42FC" w15:done="1"/>
  <w15:commentEx w15:paraId="181C8901" w15:paraIdParent="42BE42FC" w15:done="1"/>
  <w15:commentEx w15:paraId="19C09B78" w15:paraIdParent="181C8901" w15:done="1"/>
  <w15:commentEx w15:paraId="0D19159A" w15:paraIdParent="19C09B78" w15:done="1"/>
  <w15:commentEx w15:paraId="165E619B" w15:done="1"/>
  <w15:commentEx w15:paraId="3DD334AD" w15:paraIdParent="165E619B" w15:done="1"/>
  <w15:commentEx w15:paraId="6A98A19E" w15:paraIdParent="165E619B" w15:done="1"/>
  <w15:commentEx w15:paraId="7C7D2341" w15:paraIdParent="165E619B" w15:done="1"/>
  <w15:commentEx w15:paraId="67BE744A" w15:done="1"/>
  <w15:commentEx w15:paraId="10802882" w15:paraIdParent="67BE744A" w15:done="1"/>
  <w15:commentEx w15:paraId="1F9EACBD" w15:paraIdParent="67BE744A" w15:done="1"/>
  <w15:commentEx w15:paraId="25559A44" w15:paraIdParent="67BE744A" w15:done="1"/>
  <w15:commentEx w15:paraId="600BE0BE" w15:done="0"/>
  <w15:commentEx w15:paraId="6B59FF92" w15:done="1"/>
  <w15:commentEx w15:paraId="76AE8716" w15:paraIdParent="6B59FF92" w15:done="1"/>
  <w15:commentEx w15:paraId="20814B5C" w15:paraIdParent="6B59FF92" w15:done="1"/>
  <w15:commentEx w15:paraId="1B34BF59" w15:paraIdParent="6B59FF92" w15:done="1"/>
  <w15:commentEx w15:paraId="519D7247" w15:done="1"/>
  <w15:commentEx w15:paraId="2035E96F" w15:paraIdParent="519D7247" w15:done="1"/>
  <w15:commentEx w15:paraId="4F49006B" w15:done="0"/>
  <w15:commentEx w15:paraId="3EA1F272" w15:paraIdParent="4F49006B" w15:done="0"/>
  <w15:commentEx w15:paraId="65DED6A1" w15:done="0"/>
  <w15:commentEx w15:paraId="30DCC8D0" w15:done="1"/>
  <w15:commentEx w15:paraId="2110A3BD" w15:paraIdParent="30DCC8D0" w15:done="1"/>
  <w15:commentEx w15:paraId="16664AC7" w15:done="1"/>
  <w15:commentEx w15:paraId="6D4F61D9" w15:paraIdParent="16664AC7" w15:done="1"/>
  <w15:commentEx w15:paraId="1969AC75" w15:paraIdParent="16664AC7" w15:done="1"/>
  <w15:commentEx w15:paraId="0609CA44" w15:done="0"/>
  <w15:commentEx w15:paraId="40A14A4D" w15:paraIdParent="0609CA44" w15:done="0"/>
  <w15:commentEx w15:paraId="4D76C5A6" w15:done="1"/>
  <w15:commentEx w15:paraId="6089618C" w15:paraIdParent="4D76C5A6" w15:done="1"/>
  <w15:commentEx w15:paraId="11701573" w15:done="1"/>
  <w15:commentEx w15:paraId="13F38B3C" w15:paraIdParent="11701573" w15:done="1"/>
  <w15:commentEx w15:paraId="013147F4" w15:done="1"/>
  <w15:commentEx w15:paraId="5AA2163C" w15:paraIdParent="013147F4" w15:done="1"/>
  <w15:commentEx w15:paraId="173BD74A" w15:done="0"/>
  <w15:commentEx w15:paraId="6DBEE881" w15:paraIdParent="173BD74A" w15:done="0"/>
  <w15:commentEx w15:paraId="4FEA86A9" w15:done="0"/>
  <w15:commentEx w15:paraId="733CED83" w15:paraIdParent="4FEA86A9" w15:done="0"/>
  <w15:commentEx w15:paraId="0370BEEB" w15:done="1"/>
  <w15:commentEx w15:paraId="1758E875" w15:paraIdParent="0370BEEB" w15:done="1"/>
  <w15:commentEx w15:paraId="2D945E17" w15:done="1"/>
  <w15:commentEx w15:paraId="25AA659F" w15:paraIdParent="2D945E17" w15:done="1"/>
  <w15:commentEx w15:paraId="12144B55" w15:paraIdParent="2D945E17" w15:done="1"/>
  <w15:commentEx w15:paraId="301FACDF" w15:paraIdParent="2D945E17" w15:done="1"/>
  <w15:commentEx w15:paraId="2FEA6682" w15:done="1"/>
  <w15:commentEx w15:paraId="50C62FFE" w15:paraIdParent="2FEA6682" w15:done="1"/>
  <w15:commentEx w15:paraId="4BF03546" w15:paraIdParent="2FEA6682" w15:done="1"/>
  <w15:commentEx w15:paraId="37A4A6B0" w15:done="1"/>
  <w15:commentEx w15:paraId="77A2A9E5" w15:paraIdParent="37A4A6B0" w15:done="1"/>
  <w15:commentEx w15:paraId="4E6B4E03" w15:done="1"/>
  <w15:commentEx w15:paraId="459F0EEF" w15:paraIdParent="4E6B4E03" w15:done="1"/>
  <w15:commentEx w15:paraId="3E33641D" w15:paraIdParent="4E6B4E03" w15:done="1"/>
  <w15:commentEx w15:paraId="59C4D3FC" w15:paraIdParent="4E6B4E03" w15:done="1"/>
  <w15:commentEx w15:paraId="7BBA1882" w15:done="1"/>
  <w15:commentEx w15:paraId="2D4B3707" w15:paraIdParent="7BBA1882" w15:done="1"/>
  <w15:commentEx w15:paraId="1D20DEDE" w15:paraIdParent="7BBA1882" w15:done="1"/>
  <w15:commentEx w15:paraId="1158FEEA" w15:paraIdParent="7BBA1882" w15:done="1"/>
  <w15:commentEx w15:paraId="0250BCB9" w15:done="1"/>
  <w15:commentEx w15:paraId="6E64B84E" w15:paraIdParent="0250BCB9" w15:done="1"/>
  <w15:commentEx w15:paraId="28FF83E6" w15:paraIdParent="0250BCB9" w15:done="1"/>
  <w15:commentEx w15:paraId="563251F7" w15:paraIdParent="0250BCB9" w15:done="1"/>
  <w15:commentEx w15:paraId="7BEFA39B" w15:done="0"/>
  <w15:commentEx w15:paraId="7E99C243" w15:done="1"/>
  <w15:commentEx w15:paraId="3F236C1F" w15:paraIdParent="7E99C243" w15:done="1"/>
  <w15:commentEx w15:paraId="22FD3DD7" w15:done="1"/>
  <w15:commentEx w15:paraId="33354BAB" w15:paraIdParent="22FD3DD7" w15:done="1"/>
  <w15:commentEx w15:paraId="647A9795" w15:done="0"/>
  <w15:commentEx w15:paraId="7EDB9980" w15:done="1"/>
  <w15:commentEx w15:paraId="676C0F7D" w15:paraIdParent="7EDB9980" w15:done="1"/>
  <w15:commentEx w15:paraId="7CB366E6" w15:paraIdParent="7EDB9980" w15:done="1"/>
  <w15:commentEx w15:paraId="77C24F0F" w15:paraIdParent="7EDB9980" w15:done="1"/>
  <w15:commentEx w15:paraId="75E294D9" w15:done="1"/>
  <w15:commentEx w15:paraId="2A96960C" w15:paraIdParent="75E294D9" w15:done="1"/>
  <w15:commentEx w15:paraId="012717F6" w15:done="1"/>
  <w15:commentEx w15:paraId="163E3A40" w15:paraIdParent="012717F6" w15:done="1"/>
  <w15:commentEx w15:paraId="7F2A5ED6" w15:paraIdParent="012717F6" w15:done="1"/>
  <w15:commentEx w15:paraId="0933C743" w15:done="1"/>
  <w15:commentEx w15:paraId="1CD89E81" w15:paraIdParent="0933C743" w15:done="1"/>
  <w15:commentEx w15:paraId="2EFA1D3A" w15:done="1"/>
  <w15:commentEx w15:paraId="5E06DE3C" w15:paraIdParent="2EFA1D3A" w15:done="1"/>
  <w15:commentEx w15:paraId="09FB4063" w15:done="1"/>
  <w15:commentEx w15:paraId="4DB93C9D" w15:paraIdParent="09FB4063" w15:done="1"/>
  <w15:commentEx w15:paraId="15773A8A" w15:done="1"/>
  <w15:commentEx w15:paraId="6FA1E072" w15:paraIdParent="15773A8A" w15:done="1"/>
  <w15:commentEx w15:paraId="2E0D19CF" w15:done="1"/>
  <w15:commentEx w15:paraId="0C2ECD30" w15:paraIdParent="2E0D19CF" w15:done="1"/>
  <w15:commentEx w15:paraId="64F5B0D1" w15:done="1"/>
  <w15:commentEx w15:paraId="11528D43" w15:paraIdParent="64F5B0D1" w15:done="1"/>
  <w15:commentEx w15:paraId="24836C01" w15:paraIdParent="64F5B0D1" w15:done="1"/>
  <w15:commentEx w15:paraId="4B738CB8" w15:paraIdParent="64F5B0D1" w15:done="1"/>
  <w15:commentEx w15:paraId="7931CD45" w15:paraIdParent="64F5B0D1" w15:done="1"/>
  <w15:commentEx w15:paraId="2C8785C3" w15:done="1"/>
  <w15:commentEx w15:paraId="19F595C0" w15:done="1"/>
  <w15:commentEx w15:paraId="336E0270" w15:paraIdParent="19F595C0" w15:done="1"/>
  <w15:commentEx w15:paraId="759E5B85" w15:done="1"/>
  <w15:commentEx w15:paraId="30CE475D" w15:done="1"/>
  <w15:commentEx w15:paraId="5DE91314" w15:paraIdParent="30CE475D" w15:done="1"/>
  <w15:commentEx w15:paraId="455D39ED" w15:paraIdParent="30CE475D" w15:done="1"/>
  <w15:commentEx w15:paraId="794D1D8D" w15:done="1"/>
  <w15:commentEx w15:paraId="00A250A0" w15:paraIdParent="794D1D8D" w15:done="1"/>
  <w15:commentEx w15:paraId="499CBD69" w15:done="1"/>
  <w15:commentEx w15:paraId="379BF2E4" w15:done="1"/>
  <w15:commentEx w15:paraId="6C117ECF" w15:paraIdParent="379BF2E4" w15:done="1"/>
  <w15:commentEx w15:paraId="1B407581" w15:paraIdParent="379BF2E4" w15:done="1"/>
  <w15:commentEx w15:paraId="05411F37" w15:done="1"/>
  <w15:commentEx w15:paraId="2C843779" w15:paraIdParent="05411F37" w15:done="1"/>
  <w15:commentEx w15:paraId="3B78AADA" w15:done="1"/>
  <w15:commentEx w15:paraId="3A4BD406" w15:done="1"/>
  <w15:commentEx w15:paraId="51D19092" w15:paraIdParent="3A4BD406" w15:done="1"/>
  <w15:commentEx w15:paraId="5E319291" w15:done="1"/>
  <w15:commentEx w15:paraId="1C1A96A5" w15:done="1"/>
  <w15:commentEx w15:paraId="181198BF" w15:paraIdParent="1C1A96A5" w15:done="1"/>
  <w15:commentEx w15:paraId="1D1B43EE" w15:done="1"/>
  <w15:commentEx w15:paraId="6EDBCDD6" w15:paraIdParent="1D1B43EE" w15:done="1"/>
  <w15:commentEx w15:paraId="56AC4AF4" w15:paraIdParent="1D1B43EE" w15:done="1"/>
  <w15:commentEx w15:paraId="02C31A39" w15:done="1"/>
  <w15:commentEx w15:paraId="50232884" w15:done="1"/>
  <w15:commentEx w15:paraId="71C868AC" w15:paraIdParent="50232884" w15:done="1"/>
  <w15:commentEx w15:paraId="1EFADDB4" w15:done="1"/>
  <w15:commentEx w15:paraId="3A09D2AF" w15:done="1"/>
  <w15:commentEx w15:paraId="1402A2BD" w15:paraIdParent="3A09D2AF" w15:done="1"/>
  <w15:commentEx w15:paraId="5075A4A6" w15:paraIdParent="3A09D2AF" w15:done="1"/>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E19EE3" w14:textId="77777777" w:rsidR="00AC2205" w:rsidRDefault="00AC2205" w:rsidP="0042463C">
      <w:pPr>
        <w:spacing w:after="0" w:line="240" w:lineRule="auto"/>
      </w:pPr>
      <w:r>
        <w:separator/>
      </w:r>
    </w:p>
  </w:endnote>
  <w:endnote w:type="continuationSeparator" w:id="0">
    <w:p w14:paraId="2E2603A7" w14:textId="77777777" w:rsidR="00AC2205" w:rsidRDefault="00AC2205" w:rsidP="004246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Play">
    <w:altName w:val="Arial"/>
    <w:charset w:val="CC"/>
    <w:family w:val="swiss"/>
    <w:pitch w:val="variable"/>
    <w:sig w:usb0="00000001" w:usb1="4000205B"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4349622"/>
      <w:docPartObj>
        <w:docPartGallery w:val="Page Numbers (Bottom of Page)"/>
        <w:docPartUnique/>
      </w:docPartObj>
    </w:sdtPr>
    <w:sdtEndPr/>
    <w:sdtContent>
      <w:p w14:paraId="7A70F923" w14:textId="7B987FE0" w:rsidR="00AC2205" w:rsidRDefault="00AC2205">
        <w:pPr>
          <w:pStyle w:val="afb"/>
          <w:jc w:val="center"/>
        </w:pPr>
        <w:r>
          <w:fldChar w:fldCharType="begin"/>
        </w:r>
        <w:r>
          <w:instrText>PAGE   \* MERGEFORMAT</w:instrText>
        </w:r>
        <w:r>
          <w:fldChar w:fldCharType="separate"/>
        </w:r>
        <w:r w:rsidR="00AD5AD2" w:rsidRPr="00AD5AD2">
          <w:rPr>
            <w:noProof/>
            <w:lang w:val="ru-RU"/>
          </w:rPr>
          <w:t>126</w:t>
        </w:r>
        <w:r>
          <w:fldChar w:fldCharType="end"/>
        </w:r>
      </w:p>
    </w:sdtContent>
  </w:sdt>
  <w:p w14:paraId="5700F68C" w14:textId="77777777" w:rsidR="00AC2205" w:rsidRDefault="00AC2205">
    <w:pPr>
      <w:pStyle w:val="af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514932" w14:textId="77777777" w:rsidR="00AC2205" w:rsidRDefault="00AC2205" w:rsidP="0042463C">
      <w:pPr>
        <w:spacing w:after="0" w:line="240" w:lineRule="auto"/>
      </w:pPr>
      <w:r>
        <w:separator/>
      </w:r>
    </w:p>
  </w:footnote>
  <w:footnote w:type="continuationSeparator" w:id="0">
    <w:p w14:paraId="2E275F11" w14:textId="77777777" w:rsidR="00AC2205" w:rsidRDefault="00AC2205" w:rsidP="0042463C">
      <w:pPr>
        <w:spacing w:after="0" w:line="240" w:lineRule="auto"/>
      </w:pPr>
      <w:r>
        <w:continuationSeparator/>
      </w:r>
    </w:p>
  </w:footnote>
  <w:footnote w:id="1">
    <w:p w14:paraId="137449CE" w14:textId="1ADD7E02" w:rsidR="00AC2205" w:rsidRPr="00076EF3" w:rsidRDefault="00AC2205">
      <w:pPr>
        <w:pStyle w:val="af3"/>
        <w:rPr>
          <w:lang w:val="ru-RU"/>
        </w:rPr>
      </w:pPr>
      <w:r>
        <w:rPr>
          <w:rStyle w:val="af5"/>
        </w:rPr>
        <w:footnoteRef/>
      </w:r>
      <w:r w:rsidRPr="00076EF3">
        <w:rPr>
          <w:lang w:val="ru-RU"/>
        </w:rPr>
        <w:t xml:space="preserve"> </w:t>
      </w:r>
      <w:r w:rsidRPr="00076EF3">
        <w:rPr>
          <w:sz w:val="16"/>
          <w:szCs w:val="16"/>
          <w:lang w:val="ru-RU"/>
        </w:rPr>
        <w:t xml:space="preserve">В случае, если для определенного </w:t>
      </w:r>
      <w:r>
        <w:rPr>
          <w:sz w:val="16"/>
          <w:szCs w:val="16"/>
          <w:lang w:val="ru-RU"/>
        </w:rPr>
        <w:t>компонента/сценария</w:t>
      </w:r>
      <w:r w:rsidRPr="00076EF3">
        <w:rPr>
          <w:sz w:val="16"/>
          <w:szCs w:val="16"/>
          <w:lang w:val="ru-RU"/>
        </w:rPr>
        <w:t xml:space="preserve"> нет соответствующего текста сообщения в </w:t>
      </w:r>
      <w:r w:rsidRPr="00076EF3">
        <w:rPr>
          <w:sz w:val="16"/>
          <w:szCs w:val="16"/>
          <w:lang w:val="ru-RU"/>
        </w:rPr>
        <w:fldChar w:fldCharType="begin"/>
      </w:r>
      <w:r w:rsidRPr="00076EF3">
        <w:rPr>
          <w:sz w:val="16"/>
          <w:szCs w:val="16"/>
          <w:lang w:val="ru-RU"/>
        </w:rPr>
        <w:instrText xml:space="preserve"> REF _Ref499307339 \h </w:instrText>
      </w:r>
      <w:r>
        <w:rPr>
          <w:sz w:val="16"/>
          <w:szCs w:val="16"/>
          <w:lang w:val="ru-RU"/>
        </w:rPr>
        <w:instrText xml:space="preserve"> \* MERGEFORMAT </w:instrText>
      </w:r>
      <w:r w:rsidRPr="00076EF3">
        <w:rPr>
          <w:sz w:val="16"/>
          <w:szCs w:val="16"/>
          <w:lang w:val="ru-RU"/>
        </w:rPr>
      </w:r>
      <w:r w:rsidRPr="00076EF3">
        <w:rPr>
          <w:sz w:val="16"/>
          <w:szCs w:val="16"/>
          <w:lang w:val="ru-RU"/>
        </w:rPr>
        <w:fldChar w:fldCharType="separate"/>
      </w:r>
      <w:r w:rsidRPr="00076EF3">
        <w:rPr>
          <w:sz w:val="16"/>
          <w:szCs w:val="16"/>
          <w:lang w:val="ru-RU"/>
        </w:rPr>
        <w:t xml:space="preserve">Таблица </w:t>
      </w:r>
      <w:r w:rsidRPr="00076EF3">
        <w:rPr>
          <w:noProof/>
          <w:sz w:val="16"/>
          <w:szCs w:val="16"/>
          <w:lang w:val="ru-RU"/>
        </w:rPr>
        <w:t>4</w:t>
      </w:r>
      <w:r w:rsidRPr="00076EF3">
        <w:rPr>
          <w:sz w:val="16"/>
          <w:szCs w:val="16"/>
          <w:lang w:val="ru-RU"/>
        </w:rPr>
        <w:fldChar w:fldCharType="end"/>
      </w:r>
      <w:r w:rsidRPr="00076EF3">
        <w:rPr>
          <w:sz w:val="16"/>
          <w:szCs w:val="16"/>
          <w:lang w:val="ru-RU"/>
        </w:rPr>
        <w:t>, тот, кто конфигурирует данные требования должен запросить</w:t>
      </w:r>
      <w:r>
        <w:rPr>
          <w:sz w:val="16"/>
          <w:szCs w:val="16"/>
          <w:lang w:val="ru-RU"/>
        </w:rPr>
        <w:t xml:space="preserve"> его</w:t>
      </w:r>
      <w:r w:rsidRPr="00076EF3">
        <w:rPr>
          <w:sz w:val="16"/>
          <w:szCs w:val="16"/>
          <w:lang w:val="ru-RU"/>
        </w:rPr>
        <w:t xml:space="preserve"> у департамента бизнес-аналитики и консалтинга.</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75948"/>
    <w:multiLevelType w:val="hybridMultilevel"/>
    <w:tmpl w:val="275EA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B44A07"/>
    <w:multiLevelType w:val="hybridMultilevel"/>
    <w:tmpl w:val="F98C1ACE"/>
    <w:lvl w:ilvl="0" w:tplc="76422D2A">
      <w:start w:val="1"/>
      <w:numFmt w:val="decimal"/>
      <w:lvlText w:val="%1."/>
      <w:lvlJc w:val="left"/>
      <w:pPr>
        <w:ind w:left="1066" w:hanging="360"/>
      </w:pPr>
      <w:rPr>
        <w:rFonts w:hint="default"/>
      </w:rPr>
    </w:lvl>
    <w:lvl w:ilvl="1" w:tplc="04190019" w:tentative="1">
      <w:start w:val="1"/>
      <w:numFmt w:val="lowerLetter"/>
      <w:lvlText w:val="%2."/>
      <w:lvlJc w:val="left"/>
      <w:pPr>
        <w:ind w:left="1786" w:hanging="360"/>
      </w:pPr>
    </w:lvl>
    <w:lvl w:ilvl="2" w:tplc="0419001B" w:tentative="1">
      <w:start w:val="1"/>
      <w:numFmt w:val="lowerRoman"/>
      <w:lvlText w:val="%3."/>
      <w:lvlJc w:val="right"/>
      <w:pPr>
        <w:ind w:left="2506" w:hanging="180"/>
      </w:pPr>
    </w:lvl>
    <w:lvl w:ilvl="3" w:tplc="0419000F" w:tentative="1">
      <w:start w:val="1"/>
      <w:numFmt w:val="decimal"/>
      <w:lvlText w:val="%4."/>
      <w:lvlJc w:val="left"/>
      <w:pPr>
        <w:ind w:left="3226" w:hanging="360"/>
      </w:pPr>
    </w:lvl>
    <w:lvl w:ilvl="4" w:tplc="04190019" w:tentative="1">
      <w:start w:val="1"/>
      <w:numFmt w:val="lowerLetter"/>
      <w:lvlText w:val="%5."/>
      <w:lvlJc w:val="left"/>
      <w:pPr>
        <w:ind w:left="3946" w:hanging="360"/>
      </w:pPr>
    </w:lvl>
    <w:lvl w:ilvl="5" w:tplc="0419001B" w:tentative="1">
      <w:start w:val="1"/>
      <w:numFmt w:val="lowerRoman"/>
      <w:lvlText w:val="%6."/>
      <w:lvlJc w:val="right"/>
      <w:pPr>
        <w:ind w:left="4666" w:hanging="180"/>
      </w:pPr>
    </w:lvl>
    <w:lvl w:ilvl="6" w:tplc="0419000F" w:tentative="1">
      <w:start w:val="1"/>
      <w:numFmt w:val="decimal"/>
      <w:lvlText w:val="%7."/>
      <w:lvlJc w:val="left"/>
      <w:pPr>
        <w:ind w:left="5386" w:hanging="360"/>
      </w:pPr>
    </w:lvl>
    <w:lvl w:ilvl="7" w:tplc="04190019" w:tentative="1">
      <w:start w:val="1"/>
      <w:numFmt w:val="lowerLetter"/>
      <w:lvlText w:val="%8."/>
      <w:lvlJc w:val="left"/>
      <w:pPr>
        <w:ind w:left="6106" w:hanging="360"/>
      </w:pPr>
    </w:lvl>
    <w:lvl w:ilvl="8" w:tplc="0419001B" w:tentative="1">
      <w:start w:val="1"/>
      <w:numFmt w:val="lowerRoman"/>
      <w:lvlText w:val="%9."/>
      <w:lvlJc w:val="right"/>
      <w:pPr>
        <w:ind w:left="6826" w:hanging="180"/>
      </w:pPr>
    </w:lvl>
  </w:abstractNum>
  <w:abstractNum w:abstractNumId="2" w15:restartNumberingAfterBreak="0">
    <w:nsid w:val="0BB260EA"/>
    <w:multiLevelType w:val="hybridMultilevel"/>
    <w:tmpl w:val="53F67ED2"/>
    <w:lvl w:ilvl="0" w:tplc="7944B1C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7013E"/>
    <w:multiLevelType w:val="hybridMultilevel"/>
    <w:tmpl w:val="4A1A18C2"/>
    <w:lvl w:ilvl="0" w:tplc="87F40850">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4" w15:restartNumberingAfterBreak="0">
    <w:nsid w:val="13641793"/>
    <w:multiLevelType w:val="hybridMultilevel"/>
    <w:tmpl w:val="D3B42FF4"/>
    <w:lvl w:ilvl="0" w:tplc="0409000F">
      <w:start w:val="1"/>
      <w:numFmt w:val="decimal"/>
      <w:lvlText w:val="%1."/>
      <w:lvlJc w:val="left"/>
      <w:pPr>
        <w:ind w:left="697" w:hanging="360"/>
      </w:pPr>
    </w:lvl>
    <w:lvl w:ilvl="1" w:tplc="1438FF0A">
      <w:start w:val="1"/>
      <w:numFmt w:val="decimal"/>
      <w:lvlText w:val="%2."/>
      <w:lvlJc w:val="left"/>
      <w:pPr>
        <w:ind w:left="1792" w:hanging="735"/>
      </w:pPr>
      <w:rPr>
        <w:rFonts w:hint="default"/>
      </w:r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5" w15:restartNumberingAfterBreak="0">
    <w:nsid w:val="138E74AC"/>
    <w:multiLevelType w:val="hybridMultilevel"/>
    <w:tmpl w:val="69F66A8A"/>
    <w:lvl w:ilvl="0" w:tplc="7944B1C0">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6" w15:restartNumberingAfterBreak="0">
    <w:nsid w:val="13AB42E6"/>
    <w:multiLevelType w:val="hybridMultilevel"/>
    <w:tmpl w:val="4C60530C"/>
    <w:lvl w:ilvl="0" w:tplc="24124396">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7" w15:restartNumberingAfterBreak="0">
    <w:nsid w:val="13BC5714"/>
    <w:multiLevelType w:val="hybridMultilevel"/>
    <w:tmpl w:val="A1FA8344"/>
    <w:lvl w:ilvl="0" w:tplc="7944B1C0">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8" w15:restartNumberingAfterBreak="0">
    <w:nsid w:val="1AC36868"/>
    <w:multiLevelType w:val="hybridMultilevel"/>
    <w:tmpl w:val="037C0E30"/>
    <w:lvl w:ilvl="0" w:tplc="2174D20E">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9" w15:restartNumberingAfterBreak="0">
    <w:nsid w:val="1C2859AB"/>
    <w:multiLevelType w:val="hybridMultilevel"/>
    <w:tmpl w:val="710AECF6"/>
    <w:lvl w:ilvl="0" w:tplc="109EE87C">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0" w15:restartNumberingAfterBreak="0">
    <w:nsid w:val="1FF247D0"/>
    <w:multiLevelType w:val="hybridMultilevel"/>
    <w:tmpl w:val="D778A8B6"/>
    <w:lvl w:ilvl="0" w:tplc="635E7466">
      <w:start w:val="1"/>
      <w:numFmt w:val="decimal"/>
      <w:lvlText w:val="%1."/>
      <w:lvlJc w:val="left"/>
      <w:pPr>
        <w:ind w:left="1066" w:hanging="360"/>
      </w:pPr>
      <w:rPr>
        <w:rFonts w:hint="default"/>
      </w:rPr>
    </w:lvl>
    <w:lvl w:ilvl="1" w:tplc="04190019" w:tentative="1">
      <w:start w:val="1"/>
      <w:numFmt w:val="lowerLetter"/>
      <w:lvlText w:val="%2."/>
      <w:lvlJc w:val="left"/>
      <w:pPr>
        <w:ind w:left="1786" w:hanging="360"/>
      </w:pPr>
    </w:lvl>
    <w:lvl w:ilvl="2" w:tplc="0419001B" w:tentative="1">
      <w:start w:val="1"/>
      <w:numFmt w:val="lowerRoman"/>
      <w:lvlText w:val="%3."/>
      <w:lvlJc w:val="right"/>
      <w:pPr>
        <w:ind w:left="2506" w:hanging="180"/>
      </w:pPr>
    </w:lvl>
    <w:lvl w:ilvl="3" w:tplc="0419000F" w:tentative="1">
      <w:start w:val="1"/>
      <w:numFmt w:val="decimal"/>
      <w:lvlText w:val="%4."/>
      <w:lvlJc w:val="left"/>
      <w:pPr>
        <w:ind w:left="3226" w:hanging="360"/>
      </w:pPr>
    </w:lvl>
    <w:lvl w:ilvl="4" w:tplc="04190019" w:tentative="1">
      <w:start w:val="1"/>
      <w:numFmt w:val="lowerLetter"/>
      <w:lvlText w:val="%5."/>
      <w:lvlJc w:val="left"/>
      <w:pPr>
        <w:ind w:left="3946" w:hanging="360"/>
      </w:pPr>
    </w:lvl>
    <w:lvl w:ilvl="5" w:tplc="0419001B" w:tentative="1">
      <w:start w:val="1"/>
      <w:numFmt w:val="lowerRoman"/>
      <w:lvlText w:val="%6."/>
      <w:lvlJc w:val="right"/>
      <w:pPr>
        <w:ind w:left="4666" w:hanging="180"/>
      </w:pPr>
    </w:lvl>
    <w:lvl w:ilvl="6" w:tplc="0419000F" w:tentative="1">
      <w:start w:val="1"/>
      <w:numFmt w:val="decimal"/>
      <w:lvlText w:val="%7."/>
      <w:lvlJc w:val="left"/>
      <w:pPr>
        <w:ind w:left="5386" w:hanging="360"/>
      </w:pPr>
    </w:lvl>
    <w:lvl w:ilvl="7" w:tplc="04190019" w:tentative="1">
      <w:start w:val="1"/>
      <w:numFmt w:val="lowerLetter"/>
      <w:lvlText w:val="%8."/>
      <w:lvlJc w:val="left"/>
      <w:pPr>
        <w:ind w:left="6106" w:hanging="360"/>
      </w:pPr>
    </w:lvl>
    <w:lvl w:ilvl="8" w:tplc="0419001B" w:tentative="1">
      <w:start w:val="1"/>
      <w:numFmt w:val="lowerRoman"/>
      <w:lvlText w:val="%9."/>
      <w:lvlJc w:val="right"/>
      <w:pPr>
        <w:ind w:left="6826" w:hanging="180"/>
      </w:pPr>
    </w:lvl>
  </w:abstractNum>
  <w:abstractNum w:abstractNumId="11" w15:restartNumberingAfterBreak="0">
    <w:nsid w:val="20B4581D"/>
    <w:multiLevelType w:val="hybridMultilevel"/>
    <w:tmpl w:val="7F624E90"/>
    <w:lvl w:ilvl="0" w:tplc="7944B1C0">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2" w15:restartNumberingAfterBreak="0">
    <w:nsid w:val="214C0F57"/>
    <w:multiLevelType w:val="hybridMultilevel"/>
    <w:tmpl w:val="286ABCD2"/>
    <w:lvl w:ilvl="0" w:tplc="32A06D22">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3" w15:restartNumberingAfterBreak="0">
    <w:nsid w:val="23B93C3D"/>
    <w:multiLevelType w:val="multilevel"/>
    <w:tmpl w:val="841220FE"/>
    <w:lvl w:ilvl="0">
      <w:start w:val="1"/>
      <w:numFmt w:val="decimal"/>
      <w:lvlText w:val="%1."/>
      <w:lvlJc w:val="left"/>
      <w:pPr>
        <w:ind w:left="405" w:hanging="405"/>
      </w:pPr>
      <w:rPr>
        <w:rFonts w:hint="default"/>
        <w:b w:val="0"/>
      </w:rPr>
    </w:lvl>
    <w:lvl w:ilvl="1">
      <w:start w:val="1"/>
      <w:numFmt w:val="decimal"/>
      <w:lvlText w:val="%1.%2)"/>
      <w:lvlJc w:val="left"/>
      <w:pPr>
        <w:ind w:left="1426" w:hanging="720"/>
      </w:pPr>
      <w:rPr>
        <w:rFonts w:hint="default"/>
        <w:b w:val="0"/>
      </w:rPr>
    </w:lvl>
    <w:lvl w:ilvl="2">
      <w:start w:val="1"/>
      <w:numFmt w:val="decimal"/>
      <w:lvlText w:val="%1.%2)%3."/>
      <w:lvlJc w:val="left"/>
      <w:pPr>
        <w:ind w:left="2132" w:hanging="720"/>
      </w:pPr>
      <w:rPr>
        <w:rFonts w:hint="default"/>
        <w:b w:val="0"/>
      </w:rPr>
    </w:lvl>
    <w:lvl w:ilvl="3">
      <w:start w:val="1"/>
      <w:numFmt w:val="decimal"/>
      <w:lvlText w:val="%1.%2)%3.%4."/>
      <w:lvlJc w:val="left"/>
      <w:pPr>
        <w:ind w:left="3198" w:hanging="1080"/>
      </w:pPr>
      <w:rPr>
        <w:rFonts w:hint="default"/>
        <w:b w:val="0"/>
      </w:rPr>
    </w:lvl>
    <w:lvl w:ilvl="4">
      <w:start w:val="1"/>
      <w:numFmt w:val="decimal"/>
      <w:lvlText w:val="%1.%2)%3.%4.%5."/>
      <w:lvlJc w:val="left"/>
      <w:pPr>
        <w:ind w:left="3904" w:hanging="1080"/>
      </w:pPr>
      <w:rPr>
        <w:rFonts w:hint="default"/>
        <w:b w:val="0"/>
      </w:rPr>
    </w:lvl>
    <w:lvl w:ilvl="5">
      <w:start w:val="1"/>
      <w:numFmt w:val="decimal"/>
      <w:lvlText w:val="%1.%2)%3.%4.%5.%6."/>
      <w:lvlJc w:val="left"/>
      <w:pPr>
        <w:ind w:left="4970" w:hanging="1440"/>
      </w:pPr>
      <w:rPr>
        <w:rFonts w:hint="default"/>
        <w:b w:val="0"/>
      </w:rPr>
    </w:lvl>
    <w:lvl w:ilvl="6">
      <w:start w:val="1"/>
      <w:numFmt w:val="decimal"/>
      <w:lvlText w:val="%1.%2)%3.%4.%5.%6.%7."/>
      <w:lvlJc w:val="left"/>
      <w:pPr>
        <w:ind w:left="5676" w:hanging="1440"/>
      </w:pPr>
      <w:rPr>
        <w:rFonts w:hint="default"/>
        <w:b w:val="0"/>
      </w:rPr>
    </w:lvl>
    <w:lvl w:ilvl="7">
      <w:start w:val="1"/>
      <w:numFmt w:val="decimal"/>
      <w:lvlText w:val="%1.%2)%3.%4.%5.%6.%7.%8."/>
      <w:lvlJc w:val="left"/>
      <w:pPr>
        <w:ind w:left="6742" w:hanging="1800"/>
      </w:pPr>
      <w:rPr>
        <w:rFonts w:hint="default"/>
        <w:b w:val="0"/>
      </w:rPr>
    </w:lvl>
    <w:lvl w:ilvl="8">
      <w:start w:val="1"/>
      <w:numFmt w:val="decimal"/>
      <w:lvlText w:val="%1.%2)%3.%4.%5.%6.%7.%8.%9."/>
      <w:lvlJc w:val="left"/>
      <w:pPr>
        <w:ind w:left="7448" w:hanging="1800"/>
      </w:pPr>
      <w:rPr>
        <w:rFonts w:hint="default"/>
        <w:b w:val="0"/>
      </w:rPr>
    </w:lvl>
  </w:abstractNum>
  <w:abstractNum w:abstractNumId="14" w15:restartNumberingAfterBreak="0">
    <w:nsid w:val="27C02475"/>
    <w:multiLevelType w:val="hybridMultilevel"/>
    <w:tmpl w:val="4FCA7E36"/>
    <w:lvl w:ilvl="0" w:tplc="9D3A6166">
      <w:start w:val="1"/>
      <w:numFmt w:val="decimal"/>
      <w:lvlText w:val="%1."/>
      <w:lvlJc w:val="left"/>
      <w:pPr>
        <w:ind w:left="1441" w:hanging="735"/>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5" w15:restartNumberingAfterBreak="0">
    <w:nsid w:val="296C5A18"/>
    <w:multiLevelType w:val="multilevel"/>
    <w:tmpl w:val="1712555E"/>
    <w:lvl w:ilvl="0">
      <w:start w:val="1"/>
      <w:numFmt w:val="decimal"/>
      <w:lvlText w:val="%1."/>
      <w:lvlJc w:val="left"/>
      <w:pPr>
        <w:ind w:left="600" w:hanging="600"/>
      </w:pPr>
      <w:rPr>
        <w:rFonts w:hint="default"/>
      </w:rPr>
    </w:lvl>
    <w:lvl w:ilvl="1">
      <w:start w:val="3"/>
      <w:numFmt w:val="decimal"/>
      <w:lvlText w:val="%1.%2."/>
      <w:lvlJc w:val="left"/>
      <w:pPr>
        <w:ind w:left="1073" w:hanging="720"/>
      </w:pPr>
      <w:rPr>
        <w:rFonts w:hint="default"/>
      </w:rPr>
    </w:lvl>
    <w:lvl w:ilvl="2">
      <w:start w:val="1"/>
      <w:numFmt w:val="decimal"/>
      <w:lvlText w:val="%1.%2.%3)"/>
      <w:lvlJc w:val="left"/>
      <w:pPr>
        <w:ind w:left="1426" w:hanging="720"/>
      </w:pPr>
      <w:rPr>
        <w:rFonts w:hint="default"/>
      </w:rPr>
    </w:lvl>
    <w:lvl w:ilvl="3">
      <w:start w:val="1"/>
      <w:numFmt w:val="decimal"/>
      <w:lvlText w:val="%1.%2.%3)%4."/>
      <w:lvlJc w:val="left"/>
      <w:pPr>
        <w:ind w:left="2139" w:hanging="1080"/>
      </w:pPr>
      <w:rPr>
        <w:rFonts w:hint="default"/>
      </w:rPr>
    </w:lvl>
    <w:lvl w:ilvl="4">
      <w:start w:val="1"/>
      <w:numFmt w:val="decimal"/>
      <w:lvlText w:val="%1.%2.%3)%4.%5."/>
      <w:lvlJc w:val="left"/>
      <w:pPr>
        <w:ind w:left="2492" w:hanging="1080"/>
      </w:pPr>
      <w:rPr>
        <w:rFonts w:hint="default"/>
      </w:rPr>
    </w:lvl>
    <w:lvl w:ilvl="5">
      <w:start w:val="1"/>
      <w:numFmt w:val="decimal"/>
      <w:lvlText w:val="%1.%2.%3)%4.%5.%6."/>
      <w:lvlJc w:val="left"/>
      <w:pPr>
        <w:ind w:left="3205" w:hanging="1440"/>
      </w:pPr>
      <w:rPr>
        <w:rFonts w:hint="default"/>
      </w:rPr>
    </w:lvl>
    <w:lvl w:ilvl="6">
      <w:start w:val="1"/>
      <w:numFmt w:val="decimal"/>
      <w:lvlText w:val="%1.%2.%3)%4.%5.%6.%7."/>
      <w:lvlJc w:val="left"/>
      <w:pPr>
        <w:ind w:left="3558" w:hanging="1440"/>
      </w:pPr>
      <w:rPr>
        <w:rFonts w:hint="default"/>
      </w:rPr>
    </w:lvl>
    <w:lvl w:ilvl="7">
      <w:start w:val="1"/>
      <w:numFmt w:val="decimal"/>
      <w:lvlText w:val="%1.%2.%3)%4.%5.%6.%7.%8."/>
      <w:lvlJc w:val="left"/>
      <w:pPr>
        <w:ind w:left="4271" w:hanging="1800"/>
      </w:pPr>
      <w:rPr>
        <w:rFonts w:hint="default"/>
      </w:rPr>
    </w:lvl>
    <w:lvl w:ilvl="8">
      <w:start w:val="1"/>
      <w:numFmt w:val="decimal"/>
      <w:lvlText w:val="%1.%2.%3)%4.%5.%6.%7.%8.%9."/>
      <w:lvlJc w:val="left"/>
      <w:pPr>
        <w:ind w:left="4624" w:hanging="1800"/>
      </w:pPr>
      <w:rPr>
        <w:rFonts w:hint="default"/>
      </w:rPr>
    </w:lvl>
  </w:abstractNum>
  <w:abstractNum w:abstractNumId="16" w15:restartNumberingAfterBreak="0">
    <w:nsid w:val="2CFA3F2A"/>
    <w:multiLevelType w:val="hybridMultilevel"/>
    <w:tmpl w:val="BCFA7B48"/>
    <w:lvl w:ilvl="0" w:tplc="A9F24208">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7" w15:restartNumberingAfterBreak="0">
    <w:nsid w:val="2D892F11"/>
    <w:multiLevelType w:val="hybridMultilevel"/>
    <w:tmpl w:val="C17434E4"/>
    <w:lvl w:ilvl="0" w:tplc="FC8AD494">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8" w15:restartNumberingAfterBreak="0">
    <w:nsid w:val="2E411CA0"/>
    <w:multiLevelType w:val="hybridMultilevel"/>
    <w:tmpl w:val="9F90C356"/>
    <w:lvl w:ilvl="0" w:tplc="201E8370">
      <w:start w:val="1"/>
      <w:numFmt w:val="decimal"/>
      <w:lvlText w:val="%1."/>
      <w:lvlJc w:val="left"/>
      <w:pPr>
        <w:ind w:left="1441" w:hanging="735"/>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19" w15:restartNumberingAfterBreak="0">
    <w:nsid w:val="2E4E170F"/>
    <w:multiLevelType w:val="hybridMultilevel"/>
    <w:tmpl w:val="F376911E"/>
    <w:lvl w:ilvl="0" w:tplc="B1EC1C32">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0" w15:restartNumberingAfterBreak="0">
    <w:nsid w:val="2E6D3A0C"/>
    <w:multiLevelType w:val="hybridMultilevel"/>
    <w:tmpl w:val="CD7A7B08"/>
    <w:lvl w:ilvl="0" w:tplc="C28C1292">
      <w:start w:val="1"/>
      <w:numFmt w:val="decimal"/>
      <w:lvlText w:val="%1."/>
      <w:lvlJc w:val="left"/>
      <w:pPr>
        <w:ind w:left="337" w:hanging="360"/>
      </w:pPr>
      <w:rPr>
        <w:rFonts w:hint="default"/>
      </w:rPr>
    </w:lvl>
    <w:lvl w:ilvl="1" w:tplc="04090019" w:tentative="1">
      <w:start w:val="1"/>
      <w:numFmt w:val="lowerLetter"/>
      <w:lvlText w:val="%2."/>
      <w:lvlJc w:val="left"/>
      <w:pPr>
        <w:ind w:left="1057" w:hanging="360"/>
      </w:pPr>
    </w:lvl>
    <w:lvl w:ilvl="2" w:tplc="0409001B" w:tentative="1">
      <w:start w:val="1"/>
      <w:numFmt w:val="lowerRoman"/>
      <w:lvlText w:val="%3."/>
      <w:lvlJc w:val="right"/>
      <w:pPr>
        <w:ind w:left="1777" w:hanging="180"/>
      </w:pPr>
    </w:lvl>
    <w:lvl w:ilvl="3" w:tplc="0409000F" w:tentative="1">
      <w:start w:val="1"/>
      <w:numFmt w:val="decimal"/>
      <w:lvlText w:val="%4."/>
      <w:lvlJc w:val="left"/>
      <w:pPr>
        <w:ind w:left="2497" w:hanging="360"/>
      </w:pPr>
    </w:lvl>
    <w:lvl w:ilvl="4" w:tplc="04090019" w:tentative="1">
      <w:start w:val="1"/>
      <w:numFmt w:val="lowerLetter"/>
      <w:lvlText w:val="%5."/>
      <w:lvlJc w:val="left"/>
      <w:pPr>
        <w:ind w:left="3217" w:hanging="360"/>
      </w:pPr>
    </w:lvl>
    <w:lvl w:ilvl="5" w:tplc="0409001B" w:tentative="1">
      <w:start w:val="1"/>
      <w:numFmt w:val="lowerRoman"/>
      <w:lvlText w:val="%6."/>
      <w:lvlJc w:val="right"/>
      <w:pPr>
        <w:ind w:left="3937" w:hanging="180"/>
      </w:pPr>
    </w:lvl>
    <w:lvl w:ilvl="6" w:tplc="0409000F" w:tentative="1">
      <w:start w:val="1"/>
      <w:numFmt w:val="decimal"/>
      <w:lvlText w:val="%7."/>
      <w:lvlJc w:val="left"/>
      <w:pPr>
        <w:ind w:left="4657" w:hanging="360"/>
      </w:pPr>
    </w:lvl>
    <w:lvl w:ilvl="7" w:tplc="04090019" w:tentative="1">
      <w:start w:val="1"/>
      <w:numFmt w:val="lowerLetter"/>
      <w:lvlText w:val="%8."/>
      <w:lvlJc w:val="left"/>
      <w:pPr>
        <w:ind w:left="5377" w:hanging="360"/>
      </w:pPr>
    </w:lvl>
    <w:lvl w:ilvl="8" w:tplc="0409001B" w:tentative="1">
      <w:start w:val="1"/>
      <w:numFmt w:val="lowerRoman"/>
      <w:lvlText w:val="%9."/>
      <w:lvlJc w:val="right"/>
      <w:pPr>
        <w:ind w:left="6097" w:hanging="180"/>
      </w:pPr>
    </w:lvl>
  </w:abstractNum>
  <w:abstractNum w:abstractNumId="21" w15:restartNumberingAfterBreak="0">
    <w:nsid w:val="2EB92394"/>
    <w:multiLevelType w:val="hybridMultilevel"/>
    <w:tmpl w:val="37FADD22"/>
    <w:lvl w:ilvl="0" w:tplc="9D3A6166">
      <w:start w:val="1"/>
      <w:numFmt w:val="decimal"/>
      <w:lvlText w:val="%1."/>
      <w:lvlJc w:val="left"/>
      <w:pPr>
        <w:ind w:left="1441" w:hanging="735"/>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2" w15:restartNumberingAfterBreak="0">
    <w:nsid w:val="320B7D52"/>
    <w:multiLevelType w:val="hybridMultilevel"/>
    <w:tmpl w:val="D518B420"/>
    <w:lvl w:ilvl="0" w:tplc="0409000F">
      <w:start w:val="1"/>
      <w:numFmt w:val="decimal"/>
      <w:lvlText w:val="%1."/>
      <w:lvlJc w:val="left"/>
      <w:pPr>
        <w:ind w:left="690" w:hanging="360"/>
      </w:pPr>
    </w:lvl>
    <w:lvl w:ilvl="1" w:tplc="9E883F0C">
      <w:start w:val="1"/>
      <w:numFmt w:val="decimal"/>
      <w:lvlText w:val="%2."/>
      <w:lvlJc w:val="left"/>
      <w:pPr>
        <w:ind w:left="1785" w:hanging="735"/>
      </w:pPr>
      <w:rPr>
        <w:rFonts w:hint="default"/>
      </w:r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23" w15:restartNumberingAfterBreak="0">
    <w:nsid w:val="32593CA6"/>
    <w:multiLevelType w:val="hybridMultilevel"/>
    <w:tmpl w:val="E42E74F0"/>
    <w:lvl w:ilvl="0" w:tplc="0F1281FA">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4" w15:restartNumberingAfterBreak="0">
    <w:nsid w:val="33254568"/>
    <w:multiLevelType w:val="hybridMultilevel"/>
    <w:tmpl w:val="B3B8388A"/>
    <w:lvl w:ilvl="0" w:tplc="9D3A6166">
      <w:start w:val="1"/>
      <w:numFmt w:val="decimal"/>
      <w:lvlText w:val="%1."/>
      <w:lvlJc w:val="left"/>
      <w:pPr>
        <w:ind w:left="1441" w:hanging="735"/>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5" w15:restartNumberingAfterBreak="0">
    <w:nsid w:val="351644AE"/>
    <w:multiLevelType w:val="hybridMultilevel"/>
    <w:tmpl w:val="1D5E1F7A"/>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6" w15:restartNumberingAfterBreak="0">
    <w:nsid w:val="35721313"/>
    <w:multiLevelType w:val="hybridMultilevel"/>
    <w:tmpl w:val="03DC5030"/>
    <w:lvl w:ilvl="0" w:tplc="7944B1C0">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7" w15:restartNumberingAfterBreak="0">
    <w:nsid w:val="376B4F5E"/>
    <w:multiLevelType w:val="hybridMultilevel"/>
    <w:tmpl w:val="3A30A408"/>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8" w15:restartNumberingAfterBreak="0">
    <w:nsid w:val="3B9B660C"/>
    <w:multiLevelType w:val="hybridMultilevel"/>
    <w:tmpl w:val="45A2EAE0"/>
    <w:lvl w:ilvl="0" w:tplc="7944B1C0">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9" w15:restartNumberingAfterBreak="0">
    <w:nsid w:val="3C49096D"/>
    <w:multiLevelType w:val="hybridMultilevel"/>
    <w:tmpl w:val="66925FCC"/>
    <w:lvl w:ilvl="0" w:tplc="84E02CD6">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30" w15:restartNumberingAfterBreak="0">
    <w:nsid w:val="3C803690"/>
    <w:multiLevelType w:val="hybridMultilevel"/>
    <w:tmpl w:val="4A1A18C2"/>
    <w:lvl w:ilvl="0" w:tplc="87F40850">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31" w15:restartNumberingAfterBreak="0">
    <w:nsid w:val="3CB82236"/>
    <w:multiLevelType w:val="hybridMultilevel"/>
    <w:tmpl w:val="B364A732"/>
    <w:lvl w:ilvl="0" w:tplc="4918A1EE">
      <w:start w:val="1"/>
      <w:numFmt w:val="decimal"/>
      <w:lvlText w:val="%1."/>
      <w:lvlJc w:val="left"/>
      <w:pPr>
        <w:ind w:left="337" w:hanging="360"/>
      </w:pPr>
      <w:rPr>
        <w:rFonts w:hint="default"/>
      </w:rPr>
    </w:lvl>
    <w:lvl w:ilvl="1" w:tplc="04090019" w:tentative="1">
      <w:start w:val="1"/>
      <w:numFmt w:val="lowerLetter"/>
      <w:lvlText w:val="%2."/>
      <w:lvlJc w:val="left"/>
      <w:pPr>
        <w:ind w:left="1057" w:hanging="360"/>
      </w:pPr>
    </w:lvl>
    <w:lvl w:ilvl="2" w:tplc="0409001B" w:tentative="1">
      <w:start w:val="1"/>
      <w:numFmt w:val="lowerRoman"/>
      <w:lvlText w:val="%3."/>
      <w:lvlJc w:val="right"/>
      <w:pPr>
        <w:ind w:left="1777" w:hanging="180"/>
      </w:pPr>
    </w:lvl>
    <w:lvl w:ilvl="3" w:tplc="0409000F" w:tentative="1">
      <w:start w:val="1"/>
      <w:numFmt w:val="decimal"/>
      <w:lvlText w:val="%4."/>
      <w:lvlJc w:val="left"/>
      <w:pPr>
        <w:ind w:left="2497" w:hanging="360"/>
      </w:pPr>
    </w:lvl>
    <w:lvl w:ilvl="4" w:tplc="04090019" w:tentative="1">
      <w:start w:val="1"/>
      <w:numFmt w:val="lowerLetter"/>
      <w:lvlText w:val="%5."/>
      <w:lvlJc w:val="left"/>
      <w:pPr>
        <w:ind w:left="3217" w:hanging="360"/>
      </w:pPr>
    </w:lvl>
    <w:lvl w:ilvl="5" w:tplc="0409001B" w:tentative="1">
      <w:start w:val="1"/>
      <w:numFmt w:val="lowerRoman"/>
      <w:lvlText w:val="%6."/>
      <w:lvlJc w:val="right"/>
      <w:pPr>
        <w:ind w:left="3937" w:hanging="180"/>
      </w:pPr>
    </w:lvl>
    <w:lvl w:ilvl="6" w:tplc="0409000F" w:tentative="1">
      <w:start w:val="1"/>
      <w:numFmt w:val="decimal"/>
      <w:lvlText w:val="%7."/>
      <w:lvlJc w:val="left"/>
      <w:pPr>
        <w:ind w:left="4657" w:hanging="360"/>
      </w:pPr>
    </w:lvl>
    <w:lvl w:ilvl="7" w:tplc="04090019" w:tentative="1">
      <w:start w:val="1"/>
      <w:numFmt w:val="lowerLetter"/>
      <w:lvlText w:val="%8."/>
      <w:lvlJc w:val="left"/>
      <w:pPr>
        <w:ind w:left="5377" w:hanging="360"/>
      </w:pPr>
    </w:lvl>
    <w:lvl w:ilvl="8" w:tplc="0409001B" w:tentative="1">
      <w:start w:val="1"/>
      <w:numFmt w:val="lowerRoman"/>
      <w:lvlText w:val="%9."/>
      <w:lvlJc w:val="right"/>
      <w:pPr>
        <w:ind w:left="6097" w:hanging="180"/>
      </w:pPr>
    </w:lvl>
  </w:abstractNum>
  <w:abstractNum w:abstractNumId="32" w15:restartNumberingAfterBreak="0">
    <w:nsid w:val="3EE053B7"/>
    <w:multiLevelType w:val="hybridMultilevel"/>
    <w:tmpl w:val="C988FBAE"/>
    <w:lvl w:ilvl="0" w:tplc="9E883F0C">
      <w:start w:val="1"/>
      <w:numFmt w:val="decimal"/>
      <w:lvlText w:val="%1."/>
      <w:lvlJc w:val="left"/>
      <w:pPr>
        <w:ind w:left="1785" w:hanging="73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EE9369D"/>
    <w:multiLevelType w:val="multilevel"/>
    <w:tmpl w:val="DBC22784"/>
    <w:lvl w:ilvl="0">
      <w:start w:val="1"/>
      <w:numFmt w:val="decimal"/>
      <w:lvlText w:val="%1."/>
      <w:lvlJc w:val="left"/>
      <w:pPr>
        <w:ind w:left="600" w:hanging="600"/>
      </w:pPr>
      <w:rPr>
        <w:rFonts w:hint="default"/>
      </w:rPr>
    </w:lvl>
    <w:lvl w:ilvl="1">
      <w:start w:val="1"/>
      <w:numFmt w:val="decimal"/>
      <w:lvlText w:val="%1.%2."/>
      <w:lvlJc w:val="left"/>
      <w:pPr>
        <w:ind w:left="1253" w:hanging="720"/>
      </w:pPr>
      <w:rPr>
        <w:rFonts w:hint="default"/>
      </w:rPr>
    </w:lvl>
    <w:lvl w:ilvl="2">
      <w:start w:val="1"/>
      <w:numFmt w:val="decimal"/>
      <w:lvlText w:val="%1.%2.%3)"/>
      <w:lvlJc w:val="left"/>
      <w:pPr>
        <w:ind w:left="1786" w:hanging="720"/>
      </w:pPr>
      <w:rPr>
        <w:rFonts w:hint="default"/>
      </w:rPr>
    </w:lvl>
    <w:lvl w:ilvl="3">
      <w:start w:val="1"/>
      <w:numFmt w:val="decimal"/>
      <w:lvlText w:val="%1.%2.%3)%4."/>
      <w:lvlJc w:val="left"/>
      <w:pPr>
        <w:ind w:left="2679" w:hanging="1080"/>
      </w:pPr>
      <w:rPr>
        <w:rFonts w:hint="default"/>
      </w:rPr>
    </w:lvl>
    <w:lvl w:ilvl="4">
      <w:start w:val="1"/>
      <w:numFmt w:val="decimal"/>
      <w:lvlText w:val="%1.%2.%3)%4.%5."/>
      <w:lvlJc w:val="left"/>
      <w:pPr>
        <w:ind w:left="3212" w:hanging="1080"/>
      </w:pPr>
      <w:rPr>
        <w:rFonts w:hint="default"/>
      </w:rPr>
    </w:lvl>
    <w:lvl w:ilvl="5">
      <w:start w:val="1"/>
      <w:numFmt w:val="decimal"/>
      <w:lvlText w:val="%1.%2.%3)%4.%5.%6."/>
      <w:lvlJc w:val="left"/>
      <w:pPr>
        <w:ind w:left="4105" w:hanging="1440"/>
      </w:pPr>
      <w:rPr>
        <w:rFonts w:hint="default"/>
      </w:rPr>
    </w:lvl>
    <w:lvl w:ilvl="6">
      <w:start w:val="1"/>
      <w:numFmt w:val="decimal"/>
      <w:lvlText w:val="%1.%2.%3)%4.%5.%6.%7."/>
      <w:lvlJc w:val="left"/>
      <w:pPr>
        <w:ind w:left="4638" w:hanging="1440"/>
      </w:pPr>
      <w:rPr>
        <w:rFonts w:hint="default"/>
      </w:rPr>
    </w:lvl>
    <w:lvl w:ilvl="7">
      <w:start w:val="1"/>
      <w:numFmt w:val="decimal"/>
      <w:lvlText w:val="%1.%2.%3)%4.%5.%6.%7.%8."/>
      <w:lvlJc w:val="left"/>
      <w:pPr>
        <w:ind w:left="5531" w:hanging="1800"/>
      </w:pPr>
      <w:rPr>
        <w:rFonts w:hint="default"/>
      </w:rPr>
    </w:lvl>
    <w:lvl w:ilvl="8">
      <w:start w:val="1"/>
      <w:numFmt w:val="decimal"/>
      <w:lvlText w:val="%1.%2.%3)%4.%5.%6.%7.%8.%9."/>
      <w:lvlJc w:val="left"/>
      <w:pPr>
        <w:ind w:left="6064" w:hanging="1800"/>
      </w:pPr>
      <w:rPr>
        <w:rFonts w:hint="default"/>
      </w:rPr>
    </w:lvl>
  </w:abstractNum>
  <w:abstractNum w:abstractNumId="34" w15:restartNumberingAfterBreak="0">
    <w:nsid w:val="4224334C"/>
    <w:multiLevelType w:val="hybridMultilevel"/>
    <w:tmpl w:val="9F5AB146"/>
    <w:lvl w:ilvl="0" w:tplc="FAE6D1AE">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35" w15:restartNumberingAfterBreak="0">
    <w:nsid w:val="43376342"/>
    <w:multiLevelType w:val="hybridMultilevel"/>
    <w:tmpl w:val="5D4A74F4"/>
    <w:lvl w:ilvl="0" w:tplc="9D3A6166">
      <w:start w:val="1"/>
      <w:numFmt w:val="decimal"/>
      <w:lvlText w:val="%1."/>
      <w:lvlJc w:val="left"/>
      <w:pPr>
        <w:ind w:left="1441" w:hanging="735"/>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36" w15:restartNumberingAfterBreak="0">
    <w:nsid w:val="44890578"/>
    <w:multiLevelType w:val="hybridMultilevel"/>
    <w:tmpl w:val="E3D033F6"/>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37" w15:restartNumberingAfterBreak="0">
    <w:nsid w:val="467B0F66"/>
    <w:multiLevelType w:val="multilevel"/>
    <w:tmpl w:val="60B0DBE8"/>
    <w:lvl w:ilvl="0">
      <w:start w:val="1"/>
      <w:numFmt w:val="decimal"/>
      <w:lvlText w:val="%1."/>
      <w:lvlJc w:val="left"/>
      <w:pPr>
        <w:ind w:left="1441" w:hanging="735"/>
      </w:pPr>
      <w:rPr>
        <w:rFonts w:hint="default"/>
      </w:rPr>
    </w:lvl>
    <w:lvl w:ilvl="1">
      <w:start w:val="1"/>
      <w:numFmt w:val="decimal"/>
      <w:isLgl/>
      <w:lvlText w:val="%1.%2"/>
      <w:lvlJc w:val="left"/>
      <w:pPr>
        <w:ind w:left="1066" w:hanging="360"/>
      </w:pPr>
      <w:rPr>
        <w:rFonts w:hint="default"/>
      </w:rPr>
    </w:lvl>
    <w:lvl w:ilvl="2">
      <w:start w:val="1"/>
      <w:numFmt w:val="decimal"/>
      <w:isLgl/>
      <w:lvlText w:val="%1.%2.%3"/>
      <w:lvlJc w:val="left"/>
      <w:pPr>
        <w:ind w:left="1426" w:hanging="720"/>
      </w:pPr>
      <w:rPr>
        <w:rFonts w:hint="default"/>
      </w:rPr>
    </w:lvl>
    <w:lvl w:ilvl="3">
      <w:start w:val="1"/>
      <w:numFmt w:val="decimal"/>
      <w:isLgl/>
      <w:lvlText w:val="%1.%2.%3.%4"/>
      <w:lvlJc w:val="left"/>
      <w:pPr>
        <w:ind w:left="1426" w:hanging="720"/>
      </w:pPr>
      <w:rPr>
        <w:rFonts w:hint="default"/>
      </w:rPr>
    </w:lvl>
    <w:lvl w:ilvl="4">
      <w:start w:val="1"/>
      <w:numFmt w:val="decimal"/>
      <w:isLgl/>
      <w:lvlText w:val="%1.%2.%3.%4.%5"/>
      <w:lvlJc w:val="left"/>
      <w:pPr>
        <w:ind w:left="1786" w:hanging="1080"/>
      </w:pPr>
      <w:rPr>
        <w:rFonts w:hint="default"/>
      </w:rPr>
    </w:lvl>
    <w:lvl w:ilvl="5">
      <w:start w:val="1"/>
      <w:numFmt w:val="decimal"/>
      <w:isLgl/>
      <w:lvlText w:val="%1.%2.%3.%4.%5.%6"/>
      <w:lvlJc w:val="left"/>
      <w:pPr>
        <w:ind w:left="1786" w:hanging="1080"/>
      </w:pPr>
      <w:rPr>
        <w:rFonts w:hint="default"/>
      </w:rPr>
    </w:lvl>
    <w:lvl w:ilvl="6">
      <w:start w:val="1"/>
      <w:numFmt w:val="decimal"/>
      <w:isLgl/>
      <w:lvlText w:val="%1.%2.%3.%4.%5.%6.%7"/>
      <w:lvlJc w:val="left"/>
      <w:pPr>
        <w:ind w:left="2146" w:hanging="1440"/>
      </w:pPr>
      <w:rPr>
        <w:rFonts w:hint="default"/>
      </w:rPr>
    </w:lvl>
    <w:lvl w:ilvl="7">
      <w:start w:val="1"/>
      <w:numFmt w:val="decimal"/>
      <w:isLgl/>
      <w:lvlText w:val="%1.%2.%3.%4.%5.%6.%7.%8"/>
      <w:lvlJc w:val="left"/>
      <w:pPr>
        <w:ind w:left="2146" w:hanging="1440"/>
      </w:pPr>
      <w:rPr>
        <w:rFonts w:hint="default"/>
      </w:rPr>
    </w:lvl>
    <w:lvl w:ilvl="8">
      <w:start w:val="1"/>
      <w:numFmt w:val="decimal"/>
      <w:isLgl/>
      <w:lvlText w:val="%1.%2.%3.%4.%5.%6.%7.%8.%9"/>
      <w:lvlJc w:val="left"/>
      <w:pPr>
        <w:ind w:left="2506" w:hanging="1800"/>
      </w:pPr>
      <w:rPr>
        <w:rFonts w:hint="default"/>
      </w:rPr>
    </w:lvl>
  </w:abstractNum>
  <w:abstractNum w:abstractNumId="38" w15:restartNumberingAfterBreak="0">
    <w:nsid w:val="46FB3EAB"/>
    <w:multiLevelType w:val="hybridMultilevel"/>
    <w:tmpl w:val="C2CC9D48"/>
    <w:lvl w:ilvl="0" w:tplc="9D3A6166">
      <w:start w:val="1"/>
      <w:numFmt w:val="decimal"/>
      <w:lvlText w:val="%1."/>
      <w:lvlJc w:val="left"/>
      <w:pPr>
        <w:ind w:left="1441" w:hanging="735"/>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39" w15:restartNumberingAfterBreak="0">
    <w:nsid w:val="496A3150"/>
    <w:multiLevelType w:val="hybridMultilevel"/>
    <w:tmpl w:val="F1562676"/>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0" w15:restartNumberingAfterBreak="0">
    <w:nsid w:val="4ABF3C3E"/>
    <w:multiLevelType w:val="hybridMultilevel"/>
    <w:tmpl w:val="A448D4FC"/>
    <w:lvl w:ilvl="0" w:tplc="9D3A6166">
      <w:start w:val="1"/>
      <w:numFmt w:val="decimal"/>
      <w:lvlText w:val="%1."/>
      <w:lvlJc w:val="left"/>
      <w:pPr>
        <w:ind w:left="1441" w:hanging="735"/>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41" w15:restartNumberingAfterBreak="0">
    <w:nsid w:val="4AC47EC7"/>
    <w:multiLevelType w:val="multilevel"/>
    <w:tmpl w:val="EFE605F6"/>
    <w:lvl w:ilvl="0">
      <w:start w:val="1"/>
      <w:numFmt w:val="decimal"/>
      <w:pStyle w:val="11"/>
      <w:lvlText w:val="%1"/>
      <w:lvlJc w:val="left"/>
      <w:pPr>
        <w:ind w:left="432" w:hanging="432"/>
      </w:pPr>
    </w:lvl>
    <w:lvl w:ilvl="1">
      <w:start w:val="1"/>
      <w:numFmt w:val="decimal"/>
      <w:pStyle w:val="21"/>
      <w:lvlText w:val="%1.%2"/>
      <w:lvlJc w:val="left"/>
      <w:pPr>
        <w:ind w:left="576" w:hanging="576"/>
      </w:pPr>
    </w:lvl>
    <w:lvl w:ilvl="2">
      <w:start w:val="1"/>
      <w:numFmt w:val="decimal"/>
      <w:pStyle w:val="31"/>
      <w:lvlText w:val="%1.%2.%3"/>
      <w:lvlJc w:val="left"/>
      <w:pPr>
        <w:ind w:left="720" w:hanging="720"/>
      </w:pPr>
      <w:rPr>
        <w:b w:val="0"/>
        <w:bCs w:val="0"/>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1"/>
      <w:lvlText w:val="%1.%2.%3.%4"/>
      <w:lvlJc w:val="left"/>
      <w:pPr>
        <w:ind w:left="864" w:hanging="864"/>
      </w:pPr>
      <w:rPr>
        <w:b w:val="0"/>
        <w:bCs w:val="0"/>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1"/>
      <w:lvlText w:val="%1.%2.%3.%4.%5"/>
      <w:lvlJc w:val="left"/>
      <w:pPr>
        <w:ind w:left="1008" w:hanging="1008"/>
      </w:pPr>
    </w:lvl>
    <w:lvl w:ilvl="5">
      <w:start w:val="1"/>
      <w:numFmt w:val="decimal"/>
      <w:pStyle w:val="61"/>
      <w:lvlText w:val="%1.%2.%3.%4.%5.%6"/>
      <w:lvlJc w:val="left"/>
      <w:pPr>
        <w:ind w:left="1152" w:hanging="1152"/>
      </w:pPr>
    </w:lvl>
    <w:lvl w:ilvl="6">
      <w:start w:val="1"/>
      <w:numFmt w:val="decimal"/>
      <w:pStyle w:val="71"/>
      <w:lvlText w:val="%1.%2.%3.%4.%5.%6.%7"/>
      <w:lvlJc w:val="left"/>
      <w:pPr>
        <w:ind w:left="1296" w:hanging="1296"/>
      </w:pPr>
    </w:lvl>
    <w:lvl w:ilvl="7">
      <w:start w:val="1"/>
      <w:numFmt w:val="decimal"/>
      <w:pStyle w:val="81"/>
      <w:lvlText w:val="%1.%2.%3.%4.%5.%6.%7.%8"/>
      <w:lvlJc w:val="left"/>
      <w:pPr>
        <w:ind w:left="1440" w:hanging="1440"/>
      </w:pPr>
    </w:lvl>
    <w:lvl w:ilvl="8">
      <w:start w:val="1"/>
      <w:numFmt w:val="decimal"/>
      <w:pStyle w:val="91"/>
      <w:lvlText w:val="%1.%2.%3.%4.%5.%6.%7.%8.%9"/>
      <w:lvlJc w:val="left"/>
      <w:pPr>
        <w:ind w:left="1584" w:hanging="1584"/>
      </w:pPr>
    </w:lvl>
  </w:abstractNum>
  <w:abstractNum w:abstractNumId="42" w15:restartNumberingAfterBreak="0">
    <w:nsid w:val="4DA039DB"/>
    <w:multiLevelType w:val="hybridMultilevel"/>
    <w:tmpl w:val="AC14E518"/>
    <w:lvl w:ilvl="0" w:tplc="CE4CBA76">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43" w15:restartNumberingAfterBreak="0">
    <w:nsid w:val="4E0D19D7"/>
    <w:multiLevelType w:val="hybridMultilevel"/>
    <w:tmpl w:val="1EA4D926"/>
    <w:lvl w:ilvl="0" w:tplc="25F6DBEA">
      <w:start w:val="1"/>
      <w:numFmt w:val="decimal"/>
      <w:lvlText w:val="%1."/>
      <w:lvlJc w:val="left"/>
      <w:pPr>
        <w:ind w:left="1066" w:hanging="360"/>
      </w:pPr>
      <w:rPr>
        <w:rFonts w:hint="default"/>
      </w:rPr>
    </w:lvl>
    <w:lvl w:ilvl="1" w:tplc="04190019" w:tentative="1">
      <w:start w:val="1"/>
      <w:numFmt w:val="lowerLetter"/>
      <w:lvlText w:val="%2."/>
      <w:lvlJc w:val="left"/>
      <w:pPr>
        <w:ind w:left="1786" w:hanging="360"/>
      </w:pPr>
    </w:lvl>
    <w:lvl w:ilvl="2" w:tplc="0419001B" w:tentative="1">
      <w:start w:val="1"/>
      <w:numFmt w:val="lowerRoman"/>
      <w:lvlText w:val="%3."/>
      <w:lvlJc w:val="right"/>
      <w:pPr>
        <w:ind w:left="2506" w:hanging="180"/>
      </w:pPr>
    </w:lvl>
    <w:lvl w:ilvl="3" w:tplc="0419000F" w:tentative="1">
      <w:start w:val="1"/>
      <w:numFmt w:val="decimal"/>
      <w:lvlText w:val="%4."/>
      <w:lvlJc w:val="left"/>
      <w:pPr>
        <w:ind w:left="3226" w:hanging="360"/>
      </w:pPr>
    </w:lvl>
    <w:lvl w:ilvl="4" w:tplc="04190019" w:tentative="1">
      <w:start w:val="1"/>
      <w:numFmt w:val="lowerLetter"/>
      <w:lvlText w:val="%5."/>
      <w:lvlJc w:val="left"/>
      <w:pPr>
        <w:ind w:left="3946" w:hanging="360"/>
      </w:pPr>
    </w:lvl>
    <w:lvl w:ilvl="5" w:tplc="0419001B" w:tentative="1">
      <w:start w:val="1"/>
      <w:numFmt w:val="lowerRoman"/>
      <w:lvlText w:val="%6."/>
      <w:lvlJc w:val="right"/>
      <w:pPr>
        <w:ind w:left="4666" w:hanging="180"/>
      </w:pPr>
    </w:lvl>
    <w:lvl w:ilvl="6" w:tplc="0419000F" w:tentative="1">
      <w:start w:val="1"/>
      <w:numFmt w:val="decimal"/>
      <w:lvlText w:val="%7."/>
      <w:lvlJc w:val="left"/>
      <w:pPr>
        <w:ind w:left="5386" w:hanging="360"/>
      </w:pPr>
    </w:lvl>
    <w:lvl w:ilvl="7" w:tplc="04190019" w:tentative="1">
      <w:start w:val="1"/>
      <w:numFmt w:val="lowerLetter"/>
      <w:lvlText w:val="%8."/>
      <w:lvlJc w:val="left"/>
      <w:pPr>
        <w:ind w:left="6106" w:hanging="360"/>
      </w:pPr>
    </w:lvl>
    <w:lvl w:ilvl="8" w:tplc="0419001B" w:tentative="1">
      <w:start w:val="1"/>
      <w:numFmt w:val="lowerRoman"/>
      <w:lvlText w:val="%9."/>
      <w:lvlJc w:val="right"/>
      <w:pPr>
        <w:ind w:left="6826" w:hanging="180"/>
      </w:pPr>
    </w:lvl>
  </w:abstractNum>
  <w:abstractNum w:abstractNumId="44" w15:restartNumberingAfterBreak="0">
    <w:nsid w:val="4F175B81"/>
    <w:multiLevelType w:val="hybridMultilevel"/>
    <w:tmpl w:val="472AAAFE"/>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45" w15:restartNumberingAfterBreak="0">
    <w:nsid w:val="53BA5C6E"/>
    <w:multiLevelType w:val="hybridMultilevel"/>
    <w:tmpl w:val="694E7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51F4668"/>
    <w:multiLevelType w:val="hybridMultilevel"/>
    <w:tmpl w:val="F5F420AC"/>
    <w:lvl w:ilvl="0" w:tplc="C0A8667A">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47" w15:restartNumberingAfterBreak="0">
    <w:nsid w:val="57A75DA5"/>
    <w:multiLevelType w:val="hybridMultilevel"/>
    <w:tmpl w:val="BACCAB82"/>
    <w:lvl w:ilvl="0" w:tplc="9D3A6166">
      <w:start w:val="1"/>
      <w:numFmt w:val="decimal"/>
      <w:lvlText w:val="%1."/>
      <w:lvlJc w:val="left"/>
      <w:pPr>
        <w:ind w:left="1441" w:hanging="735"/>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48" w15:restartNumberingAfterBreak="0">
    <w:nsid w:val="5A3D1305"/>
    <w:multiLevelType w:val="hybridMultilevel"/>
    <w:tmpl w:val="C0285846"/>
    <w:lvl w:ilvl="0" w:tplc="9D3A6166">
      <w:start w:val="1"/>
      <w:numFmt w:val="decimal"/>
      <w:lvlText w:val="%1."/>
      <w:lvlJc w:val="left"/>
      <w:pPr>
        <w:ind w:left="1441" w:hanging="735"/>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49" w15:restartNumberingAfterBreak="0">
    <w:nsid w:val="5C0F06B5"/>
    <w:multiLevelType w:val="hybridMultilevel"/>
    <w:tmpl w:val="D518B420"/>
    <w:lvl w:ilvl="0" w:tplc="0409000F">
      <w:start w:val="1"/>
      <w:numFmt w:val="decimal"/>
      <w:lvlText w:val="%1."/>
      <w:lvlJc w:val="left"/>
      <w:pPr>
        <w:ind w:left="690" w:hanging="360"/>
      </w:pPr>
    </w:lvl>
    <w:lvl w:ilvl="1" w:tplc="9E883F0C">
      <w:start w:val="1"/>
      <w:numFmt w:val="decimal"/>
      <w:lvlText w:val="%2."/>
      <w:lvlJc w:val="left"/>
      <w:pPr>
        <w:ind w:left="1785" w:hanging="735"/>
      </w:pPr>
      <w:rPr>
        <w:rFonts w:hint="default"/>
      </w:rPr>
    </w:lvl>
    <w:lvl w:ilvl="2" w:tplc="0409001B" w:tentative="1">
      <w:start w:val="1"/>
      <w:numFmt w:val="lowerRoman"/>
      <w:lvlText w:val="%3."/>
      <w:lvlJc w:val="right"/>
      <w:pPr>
        <w:ind w:left="2130" w:hanging="180"/>
      </w:pPr>
    </w:lvl>
    <w:lvl w:ilvl="3" w:tplc="0409000F" w:tentative="1">
      <w:start w:val="1"/>
      <w:numFmt w:val="decimal"/>
      <w:lvlText w:val="%4."/>
      <w:lvlJc w:val="left"/>
      <w:pPr>
        <w:ind w:left="2850" w:hanging="360"/>
      </w:pPr>
    </w:lvl>
    <w:lvl w:ilvl="4" w:tplc="04090019" w:tentative="1">
      <w:start w:val="1"/>
      <w:numFmt w:val="lowerLetter"/>
      <w:lvlText w:val="%5."/>
      <w:lvlJc w:val="left"/>
      <w:pPr>
        <w:ind w:left="3570" w:hanging="360"/>
      </w:pPr>
    </w:lvl>
    <w:lvl w:ilvl="5" w:tplc="0409001B" w:tentative="1">
      <w:start w:val="1"/>
      <w:numFmt w:val="lowerRoman"/>
      <w:lvlText w:val="%6."/>
      <w:lvlJc w:val="right"/>
      <w:pPr>
        <w:ind w:left="4290" w:hanging="180"/>
      </w:pPr>
    </w:lvl>
    <w:lvl w:ilvl="6" w:tplc="0409000F" w:tentative="1">
      <w:start w:val="1"/>
      <w:numFmt w:val="decimal"/>
      <w:lvlText w:val="%7."/>
      <w:lvlJc w:val="left"/>
      <w:pPr>
        <w:ind w:left="5010" w:hanging="360"/>
      </w:pPr>
    </w:lvl>
    <w:lvl w:ilvl="7" w:tplc="04090019" w:tentative="1">
      <w:start w:val="1"/>
      <w:numFmt w:val="lowerLetter"/>
      <w:lvlText w:val="%8."/>
      <w:lvlJc w:val="left"/>
      <w:pPr>
        <w:ind w:left="5730" w:hanging="360"/>
      </w:pPr>
    </w:lvl>
    <w:lvl w:ilvl="8" w:tplc="0409001B" w:tentative="1">
      <w:start w:val="1"/>
      <w:numFmt w:val="lowerRoman"/>
      <w:lvlText w:val="%9."/>
      <w:lvlJc w:val="right"/>
      <w:pPr>
        <w:ind w:left="6450" w:hanging="180"/>
      </w:pPr>
    </w:lvl>
  </w:abstractNum>
  <w:abstractNum w:abstractNumId="50" w15:restartNumberingAfterBreak="0">
    <w:nsid w:val="5D9908E5"/>
    <w:multiLevelType w:val="hybridMultilevel"/>
    <w:tmpl w:val="D758D69E"/>
    <w:lvl w:ilvl="0" w:tplc="ED64A14E">
      <w:start w:val="1"/>
      <w:numFmt w:val="decimal"/>
      <w:lvlText w:val="%1."/>
      <w:lvlJc w:val="left"/>
      <w:pPr>
        <w:ind w:left="1066" w:hanging="360"/>
      </w:pPr>
      <w:rPr>
        <w:rFonts w:hint="default"/>
      </w:rPr>
    </w:lvl>
    <w:lvl w:ilvl="1" w:tplc="04190019" w:tentative="1">
      <w:start w:val="1"/>
      <w:numFmt w:val="lowerLetter"/>
      <w:lvlText w:val="%2."/>
      <w:lvlJc w:val="left"/>
      <w:pPr>
        <w:ind w:left="1786" w:hanging="360"/>
      </w:pPr>
    </w:lvl>
    <w:lvl w:ilvl="2" w:tplc="0419001B" w:tentative="1">
      <w:start w:val="1"/>
      <w:numFmt w:val="lowerRoman"/>
      <w:lvlText w:val="%3."/>
      <w:lvlJc w:val="right"/>
      <w:pPr>
        <w:ind w:left="2506" w:hanging="180"/>
      </w:pPr>
    </w:lvl>
    <w:lvl w:ilvl="3" w:tplc="0419000F" w:tentative="1">
      <w:start w:val="1"/>
      <w:numFmt w:val="decimal"/>
      <w:lvlText w:val="%4."/>
      <w:lvlJc w:val="left"/>
      <w:pPr>
        <w:ind w:left="3226" w:hanging="360"/>
      </w:pPr>
    </w:lvl>
    <w:lvl w:ilvl="4" w:tplc="04190019" w:tentative="1">
      <w:start w:val="1"/>
      <w:numFmt w:val="lowerLetter"/>
      <w:lvlText w:val="%5."/>
      <w:lvlJc w:val="left"/>
      <w:pPr>
        <w:ind w:left="3946" w:hanging="360"/>
      </w:pPr>
    </w:lvl>
    <w:lvl w:ilvl="5" w:tplc="0419001B" w:tentative="1">
      <w:start w:val="1"/>
      <w:numFmt w:val="lowerRoman"/>
      <w:lvlText w:val="%6."/>
      <w:lvlJc w:val="right"/>
      <w:pPr>
        <w:ind w:left="4666" w:hanging="180"/>
      </w:pPr>
    </w:lvl>
    <w:lvl w:ilvl="6" w:tplc="0419000F" w:tentative="1">
      <w:start w:val="1"/>
      <w:numFmt w:val="decimal"/>
      <w:lvlText w:val="%7."/>
      <w:lvlJc w:val="left"/>
      <w:pPr>
        <w:ind w:left="5386" w:hanging="360"/>
      </w:pPr>
    </w:lvl>
    <w:lvl w:ilvl="7" w:tplc="04190019" w:tentative="1">
      <w:start w:val="1"/>
      <w:numFmt w:val="lowerLetter"/>
      <w:lvlText w:val="%8."/>
      <w:lvlJc w:val="left"/>
      <w:pPr>
        <w:ind w:left="6106" w:hanging="360"/>
      </w:pPr>
    </w:lvl>
    <w:lvl w:ilvl="8" w:tplc="0419001B" w:tentative="1">
      <w:start w:val="1"/>
      <w:numFmt w:val="lowerRoman"/>
      <w:lvlText w:val="%9."/>
      <w:lvlJc w:val="right"/>
      <w:pPr>
        <w:ind w:left="6826" w:hanging="180"/>
      </w:pPr>
    </w:lvl>
  </w:abstractNum>
  <w:abstractNum w:abstractNumId="51" w15:restartNumberingAfterBreak="0">
    <w:nsid w:val="6648367F"/>
    <w:multiLevelType w:val="hybridMultilevel"/>
    <w:tmpl w:val="E3F018B4"/>
    <w:lvl w:ilvl="0" w:tplc="55B6BFAC">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52" w15:restartNumberingAfterBreak="0">
    <w:nsid w:val="679E5C9A"/>
    <w:multiLevelType w:val="hybridMultilevel"/>
    <w:tmpl w:val="52B43730"/>
    <w:lvl w:ilvl="0" w:tplc="C48473EA">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53" w15:restartNumberingAfterBreak="0">
    <w:nsid w:val="685006E7"/>
    <w:multiLevelType w:val="hybridMultilevel"/>
    <w:tmpl w:val="275EA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B6C6269"/>
    <w:multiLevelType w:val="hybridMultilevel"/>
    <w:tmpl w:val="67385F2A"/>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5" w15:restartNumberingAfterBreak="0">
    <w:nsid w:val="6EE76145"/>
    <w:multiLevelType w:val="hybridMultilevel"/>
    <w:tmpl w:val="9A6E1686"/>
    <w:lvl w:ilvl="0" w:tplc="9E883F0C">
      <w:start w:val="1"/>
      <w:numFmt w:val="decimal"/>
      <w:lvlText w:val="%1."/>
      <w:lvlJc w:val="left"/>
      <w:pPr>
        <w:ind w:left="1785" w:hanging="73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15:restartNumberingAfterBreak="0">
    <w:nsid w:val="70C46D7F"/>
    <w:multiLevelType w:val="hybridMultilevel"/>
    <w:tmpl w:val="95B828CA"/>
    <w:lvl w:ilvl="0" w:tplc="1D7A1464">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57" w15:restartNumberingAfterBreak="0">
    <w:nsid w:val="7272430A"/>
    <w:multiLevelType w:val="hybridMultilevel"/>
    <w:tmpl w:val="4F60A28E"/>
    <w:lvl w:ilvl="0" w:tplc="4E86EFB4">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58" w15:restartNumberingAfterBreak="0">
    <w:nsid w:val="7490795C"/>
    <w:multiLevelType w:val="hybridMultilevel"/>
    <w:tmpl w:val="BF2EF64E"/>
    <w:lvl w:ilvl="0" w:tplc="32BCA5A2">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59" w15:restartNumberingAfterBreak="0">
    <w:nsid w:val="76352C9E"/>
    <w:multiLevelType w:val="hybridMultilevel"/>
    <w:tmpl w:val="C5222172"/>
    <w:lvl w:ilvl="0" w:tplc="B8F65F42">
      <w:start w:val="1"/>
      <w:numFmt w:val="decimal"/>
      <w:lvlText w:val="%1."/>
      <w:lvlJc w:val="left"/>
      <w:pPr>
        <w:ind w:left="1066" w:hanging="360"/>
      </w:pPr>
      <w:rPr>
        <w:rFonts w:hint="default"/>
      </w:rPr>
    </w:lvl>
    <w:lvl w:ilvl="1" w:tplc="04190019" w:tentative="1">
      <w:start w:val="1"/>
      <w:numFmt w:val="lowerLetter"/>
      <w:lvlText w:val="%2."/>
      <w:lvlJc w:val="left"/>
      <w:pPr>
        <w:ind w:left="1786" w:hanging="360"/>
      </w:pPr>
    </w:lvl>
    <w:lvl w:ilvl="2" w:tplc="0419001B" w:tentative="1">
      <w:start w:val="1"/>
      <w:numFmt w:val="lowerRoman"/>
      <w:lvlText w:val="%3."/>
      <w:lvlJc w:val="right"/>
      <w:pPr>
        <w:ind w:left="2506" w:hanging="180"/>
      </w:pPr>
    </w:lvl>
    <w:lvl w:ilvl="3" w:tplc="0419000F" w:tentative="1">
      <w:start w:val="1"/>
      <w:numFmt w:val="decimal"/>
      <w:lvlText w:val="%4."/>
      <w:lvlJc w:val="left"/>
      <w:pPr>
        <w:ind w:left="3226" w:hanging="360"/>
      </w:pPr>
    </w:lvl>
    <w:lvl w:ilvl="4" w:tplc="04190019" w:tentative="1">
      <w:start w:val="1"/>
      <w:numFmt w:val="lowerLetter"/>
      <w:lvlText w:val="%5."/>
      <w:lvlJc w:val="left"/>
      <w:pPr>
        <w:ind w:left="3946" w:hanging="360"/>
      </w:pPr>
    </w:lvl>
    <w:lvl w:ilvl="5" w:tplc="0419001B" w:tentative="1">
      <w:start w:val="1"/>
      <w:numFmt w:val="lowerRoman"/>
      <w:lvlText w:val="%6."/>
      <w:lvlJc w:val="right"/>
      <w:pPr>
        <w:ind w:left="4666" w:hanging="180"/>
      </w:pPr>
    </w:lvl>
    <w:lvl w:ilvl="6" w:tplc="0419000F" w:tentative="1">
      <w:start w:val="1"/>
      <w:numFmt w:val="decimal"/>
      <w:lvlText w:val="%7."/>
      <w:lvlJc w:val="left"/>
      <w:pPr>
        <w:ind w:left="5386" w:hanging="360"/>
      </w:pPr>
    </w:lvl>
    <w:lvl w:ilvl="7" w:tplc="04190019" w:tentative="1">
      <w:start w:val="1"/>
      <w:numFmt w:val="lowerLetter"/>
      <w:lvlText w:val="%8."/>
      <w:lvlJc w:val="left"/>
      <w:pPr>
        <w:ind w:left="6106" w:hanging="360"/>
      </w:pPr>
    </w:lvl>
    <w:lvl w:ilvl="8" w:tplc="0419001B" w:tentative="1">
      <w:start w:val="1"/>
      <w:numFmt w:val="lowerRoman"/>
      <w:lvlText w:val="%9."/>
      <w:lvlJc w:val="right"/>
      <w:pPr>
        <w:ind w:left="6826" w:hanging="180"/>
      </w:pPr>
    </w:lvl>
  </w:abstractNum>
  <w:abstractNum w:abstractNumId="60" w15:restartNumberingAfterBreak="0">
    <w:nsid w:val="79980A7D"/>
    <w:multiLevelType w:val="hybridMultilevel"/>
    <w:tmpl w:val="37CAA7D0"/>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1" w15:restartNumberingAfterBreak="0">
    <w:nsid w:val="7C5B00A6"/>
    <w:multiLevelType w:val="multilevel"/>
    <w:tmpl w:val="DF963436"/>
    <w:lvl w:ilvl="0">
      <w:start w:val="1"/>
      <w:numFmt w:val="decimal"/>
      <w:lvlText w:val="%1."/>
      <w:lvlJc w:val="left"/>
      <w:pPr>
        <w:ind w:left="1426" w:hanging="360"/>
      </w:pPr>
    </w:lvl>
    <w:lvl w:ilvl="1">
      <w:start w:val="1"/>
      <w:numFmt w:val="decimal"/>
      <w:isLgl/>
      <w:lvlText w:val="%1.%2"/>
      <w:lvlJc w:val="left"/>
      <w:pPr>
        <w:ind w:left="1426" w:hanging="360"/>
      </w:pPr>
      <w:rPr>
        <w:rFonts w:hint="default"/>
      </w:rPr>
    </w:lvl>
    <w:lvl w:ilvl="2">
      <w:start w:val="1"/>
      <w:numFmt w:val="decimal"/>
      <w:isLgl/>
      <w:lvlText w:val="%1.%2.%3"/>
      <w:lvlJc w:val="left"/>
      <w:pPr>
        <w:ind w:left="1786" w:hanging="720"/>
      </w:pPr>
      <w:rPr>
        <w:rFonts w:hint="default"/>
      </w:rPr>
    </w:lvl>
    <w:lvl w:ilvl="3">
      <w:start w:val="1"/>
      <w:numFmt w:val="decimal"/>
      <w:isLgl/>
      <w:lvlText w:val="%1.%2.%3.%4"/>
      <w:lvlJc w:val="left"/>
      <w:pPr>
        <w:ind w:left="1786" w:hanging="720"/>
      </w:pPr>
      <w:rPr>
        <w:rFonts w:hint="default"/>
      </w:rPr>
    </w:lvl>
    <w:lvl w:ilvl="4">
      <w:start w:val="1"/>
      <w:numFmt w:val="decimal"/>
      <w:isLgl/>
      <w:lvlText w:val="%1.%2.%3.%4.%5"/>
      <w:lvlJc w:val="left"/>
      <w:pPr>
        <w:ind w:left="2146" w:hanging="1080"/>
      </w:pPr>
      <w:rPr>
        <w:rFonts w:hint="default"/>
      </w:rPr>
    </w:lvl>
    <w:lvl w:ilvl="5">
      <w:start w:val="1"/>
      <w:numFmt w:val="decimal"/>
      <w:isLgl/>
      <w:lvlText w:val="%1.%2.%3.%4.%5.%6"/>
      <w:lvlJc w:val="left"/>
      <w:pPr>
        <w:ind w:left="2146" w:hanging="1080"/>
      </w:pPr>
      <w:rPr>
        <w:rFonts w:hint="default"/>
      </w:rPr>
    </w:lvl>
    <w:lvl w:ilvl="6">
      <w:start w:val="1"/>
      <w:numFmt w:val="decimal"/>
      <w:isLgl/>
      <w:lvlText w:val="%1.%2.%3.%4.%5.%6.%7"/>
      <w:lvlJc w:val="left"/>
      <w:pPr>
        <w:ind w:left="2506" w:hanging="1440"/>
      </w:pPr>
      <w:rPr>
        <w:rFonts w:hint="default"/>
      </w:rPr>
    </w:lvl>
    <w:lvl w:ilvl="7">
      <w:start w:val="1"/>
      <w:numFmt w:val="decimal"/>
      <w:isLgl/>
      <w:lvlText w:val="%1.%2.%3.%4.%5.%6.%7.%8"/>
      <w:lvlJc w:val="left"/>
      <w:pPr>
        <w:ind w:left="2506" w:hanging="1440"/>
      </w:pPr>
      <w:rPr>
        <w:rFonts w:hint="default"/>
      </w:rPr>
    </w:lvl>
    <w:lvl w:ilvl="8">
      <w:start w:val="1"/>
      <w:numFmt w:val="decimal"/>
      <w:isLgl/>
      <w:lvlText w:val="%1.%2.%3.%4.%5.%6.%7.%8.%9"/>
      <w:lvlJc w:val="left"/>
      <w:pPr>
        <w:ind w:left="2866" w:hanging="1800"/>
      </w:pPr>
      <w:rPr>
        <w:rFonts w:hint="default"/>
      </w:rPr>
    </w:lvl>
  </w:abstractNum>
  <w:abstractNum w:abstractNumId="62" w15:restartNumberingAfterBreak="0">
    <w:nsid w:val="7E060D68"/>
    <w:multiLevelType w:val="hybridMultilevel"/>
    <w:tmpl w:val="F440C798"/>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63" w15:restartNumberingAfterBreak="0">
    <w:nsid w:val="7E8639CF"/>
    <w:multiLevelType w:val="multilevel"/>
    <w:tmpl w:val="EA683924"/>
    <w:lvl w:ilvl="0">
      <w:start w:val="1"/>
      <w:numFmt w:val="decimal"/>
      <w:lvlText w:val="%1."/>
      <w:lvlJc w:val="left"/>
      <w:pPr>
        <w:ind w:left="615" w:hanging="615"/>
      </w:pPr>
      <w:rPr>
        <w:rFonts w:hint="default"/>
      </w:rPr>
    </w:lvl>
    <w:lvl w:ilvl="1">
      <w:start w:val="2"/>
      <w:numFmt w:val="decimal"/>
      <w:lvlText w:val="%1.%2."/>
      <w:lvlJc w:val="left"/>
      <w:pPr>
        <w:ind w:left="1073" w:hanging="720"/>
      </w:pPr>
      <w:rPr>
        <w:rFonts w:hint="default"/>
      </w:rPr>
    </w:lvl>
    <w:lvl w:ilvl="2">
      <w:start w:val="1"/>
      <w:numFmt w:val="decimal"/>
      <w:lvlText w:val="%1.%2.%3)"/>
      <w:lvlJc w:val="left"/>
      <w:pPr>
        <w:ind w:left="1426" w:hanging="720"/>
      </w:pPr>
      <w:rPr>
        <w:rFonts w:hint="default"/>
        <w:b w:val="0"/>
      </w:rPr>
    </w:lvl>
    <w:lvl w:ilvl="3">
      <w:start w:val="1"/>
      <w:numFmt w:val="decimal"/>
      <w:lvlText w:val="%1.%2.%3)%4."/>
      <w:lvlJc w:val="left"/>
      <w:pPr>
        <w:ind w:left="2139" w:hanging="1080"/>
      </w:pPr>
      <w:rPr>
        <w:rFonts w:hint="default"/>
      </w:rPr>
    </w:lvl>
    <w:lvl w:ilvl="4">
      <w:start w:val="1"/>
      <w:numFmt w:val="decimal"/>
      <w:lvlText w:val="%1.%2.%3)%4.%5."/>
      <w:lvlJc w:val="left"/>
      <w:pPr>
        <w:ind w:left="2492" w:hanging="1080"/>
      </w:pPr>
      <w:rPr>
        <w:rFonts w:hint="default"/>
      </w:rPr>
    </w:lvl>
    <w:lvl w:ilvl="5">
      <w:start w:val="1"/>
      <w:numFmt w:val="decimal"/>
      <w:lvlText w:val="%1.%2.%3)%4.%5.%6."/>
      <w:lvlJc w:val="left"/>
      <w:pPr>
        <w:ind w:left="3205" w:hanging="1440"/>
      </w:pPr>
      <w:rPr>
        <w:rFonts w:hint="default"/>
      </w:rPr>
    </w:lvl>
    <w:lvl w:ilvl="6">
      <w:start w:val="1"/>
      <w:numFmt w:val="decimal"/>
      <w:lvlText w:val="%1.%2.%3)%4.%5.%6.%7."/>
      <w:lvlJc w:val="left"/>
      <w:pPr>
        <w:ind w:left="3558" w:hanging="1440"/>
      </w:pPr>
      <w:rPr>
        <w:rFonts w:hint="default"/>
      </w:rPr>
    </w:lvl>
    <w:lvl w:ilvl="7">
      <w:start w:val="1"/>
      <w:numFmt w:val="decimal"/>
      <w:lvlText w:val="%1.%2.%3)%4.%5.%6.%7.%8."/>
      <w:lvlJc w:val="left"/>
      <w:pPr>
        <w:ind w:left="4271" w:hanging="1800"/>
      </w:pPr>
      <w:rPr>
        <w:rFonts w:hint="default"/>
      </w:rPr>
    </w:lvl>
    <w:lvl w:ilvl="8">
      <w:start w:val="1"/>
      <w:numFmt w:val="decimal"/>
      <w:lvlText w:val="%1.%2.%3)%4.%5.%6.%7.%8.%9."/>
      <w:lvlJc w:val="left"/>
      <w:pPr>
        <w:ind w:left="4624" w:hanging="1800"/>
      </w:pPr>
      <w:rPr>
        <w:rFonts w:hint="default"/>
      </w:rPr>
    </w:lvl>
  </w:abstractNum>
  <w:num w:numId="1">
    <w:abstractNumId w:val="41"/>
  </w:num>
  <w:num w:numId="2">
    <w:abstractNumId w:val="36"/>
  </w:num>
  <w:num w:numId="3">
    <w:abstractNumId w:val="53"/>
  </w:num>
  <w:num w:numId="4">
    <w:abstractNumId w:val="57"/>
  </w:num>
  <w:num w:numId="5">
    <w:abstractNumId w:val="10"/>
  </w:num>
  <w:num w:numId="6">
    <w:abstractNumId w:val="46"/>
  </w:num>
  <w:num w:numId="7">
    <w:abstractNumId w:val="0"/>
  </w:num>
  <w:num w:numId="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9"/>
  </w:num>
  <w:num w:numId="10">
    <w:abstractNumId w:val="12"/>
  </w:num>
  <w:num w:numId="11">
    <w:abstractNumId w:val="44"/>
  </w:num>
  <w:num w:numId="12">
    <w:abstractNumId w:val="37"/>
  </w:num>
  <w:num w:numId="13">
    <w:abstractNumId w:val="9"/>
  </w:num>
  <w:num w:numId="14">
    <w:abstractNumId w:val="56"/>
  </w:num>
  <w:num w:numId="15">
    <w:abstractNumId w:val="16"/>
  </w:num>
  <w:num w:numId="16">
    <w:abstractNumId w:val="58"/>
  </w:num>
  <w:num w:numId="17">
    <w:abstractNumId w:val="30"/>
  </w:num>
  <w:num w:numId="18">
    <w:abstractNumId w:val="3"/>
  </w:num>
  <w:num w:numId="19">
    <w:abstractNumId w:val="50"/>
  </w:num>
  <w:num w:numId="20">
    <w:abstractNumId w:val="1"/>
  </w:num>
  <w:num w:numId="21">
    <w:abstractNumId w:val="19"/>
  </w:num>
  <w:num w:numId="22">
    <w:abstractNumId w:val="51"/>
  </w:num>
  <w:num w:numId="23">
    <w:abstractNumId w:val="23"/>
  </w:num>
  <w:num w:numId="24">
    <w:abstractNumId w:val="45"/>
  </w:num>
  <w:num w:numId="25">
    <w:abstractNumId w:val="42"/>
  </w:num>
  <w:num w:numId="26">
    <w:abstractNumId w:val="29"/>
  </w:num>
  <w:num w:numId="27">
    <w:abstractNumId w:val="62"/>
  </w:num>
  <w:num w:numId="28">
    <w:abstractNumId w:val="14"/>
  </w:num>
  <w:num w:numId="29">
    <w:abstractNumId w:val="48"/>
  </w:num>
  <w:num w:numId="30">
    <w:abstractNumId w:val="47"/>
  </w:num>
  <w:num w:numId="31">
    <w:abstractNumId w:val="24"/>
  </w:num>
  <w:num w:numId="32">
    <w:abstractNumId w:val="39"/>
  </w:num>
  <w:num w:numId="33">
    <w:abstractNumId w:val="38"/>
  </w:num>
  <w:num w:numId="34">
    <w:abstractNumId w:val="4"/>
  </w:num>
  <w:num w:numId="35">
    <w:abstractNumId w:val="54"/>
  </w:num>
  <w:num w:numId="36">
    <w:abstractNumId w:val="21"/>
  </w:num>
  <w:num w:numId="37">
    <w:abstractNumId w:val="25"/>
  </w:num>
  <w:num w:numId="38">
    <w:abstractNumId w:val="40"/>
  </w:num>
  <w:num w:numId="39">
    <w:abstractNumId w:val="35"/>
  </w:num>
  <w:num w:numId="40">
    <w:abstractNumId w:val="18"/>
  </w:num>
  <w:num w:numId="41">
    <w:abstractNumId w:val="31"/>
  </w:num>
  <w:num w:numId="42">
    <w:abstractNumId w:val="20"/>
  </w:num>
  <w:num w:numId="43">
    <w:abstractNumId w:val="61"/>
  </w:num>
  <w:num w:numId="44">
    <w:abstractNumId w:val="34"/>
  </w:num>
  <w:num w:numId="45">
    <w:abstractNumId w:val="13"/>
  </w:num>
  <w:num w:numId="46">
    <w:abstractNumId w:val="33"/>
  </w:num>
  <w:num w:numId="47">
    <w:abstractNumId w:val="63"/>
  </w:num>
  <w:num w:numId="48">
    <w:abstractNumId w:val="15"/>
  </w:num>
  <w:num w:numId="49">
    <w:abstractNumId w:val="28"/>
  </w:num>
  <w:num w:numId="50">
    <w:abstractNumId w:val="11"/>
  </w:num>
  <w:num w:numId="51">
    <w:abstractNumId w:val="26"/>
  </w:num>
  <w:num w:numId="52">
    <w:abstractNumId w:val="7"/>
  </w:num>
  <w:num w:numId="53">
    <w:abstractNumId w:val="60"/>
  </w:num>
  <w:num w:numId="54">
    <w:abstractNumId w:val="49"/>
  </w:num>
  <w:num w:numId="55">
    <w:abstractNumId w:val="22"/>
  </w:num>
  <w:num w:numId="56">
    <w:abstractNumId w:val="2"/>
  </w:num>
  <w:num w:numId="57">
    <w:abstractNumId w:val="27"/>
  </w:num>
  <w:num w:numId="58">
    <w:abstractNumId w:val="32"/>
  </w:num>
  <w:num w:numId="59">
    <w:abstractNumId w:val="43"/>
  </w:num>
  <w:num w:numId="60">
    <w:abstractNumId w:val="8"/>
  </w:num>
  <w:num w:numId="61">
    <w:abstractNumId w:val="6"/>
  </w:num>
  <w:num w:numId="62">
    <w:abstractNumId w:val="52"/>
  </w:num>
  <w:num w:numId="63">
    <w:abstractNumId w:val="17"/>
  </w:num>
  <w:num w:numId="64">
    <w:abstractNumId w:val="5"/>
  </w:num>
  <w:num w:numId="65">
    <w:abstractNumId w:val="55"/>
  </w:num>
  <w:numIdMacAtCleanup w:val="6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Люция Е. Айтуова">
    <w15:presenceInfo w15:providerId="AD" w15:userId="S-1-5-21-1078673300-3168695046-178635465-1301"/>
  </w15:person>
  <w15:person w15:author="Юрий С. Филин">
    <w15:presenceInfo w15:providerId="AD" w15:userId="S-1-5-21-1078673300-3168695046-178635465-1138"/>
  </w15:person>
  <w15:person w15:author="Николай П. Кочубашев">
    <w15:presenceInfo w15:providerId="AD" w15:userId="S-1-5-21-1078673300-3168695046-178635465-1107"/>
  </w15:person>
  <w15:person w15:author="Nikolay Kochubashev">
    <w15:presenceInfo w15:providerId="Windows Live" w15:userId="8855d423dfeeb84f"/>
  </w15:person>
  <w15:person w15:author="Люция Айтуова">
    <w15:presenceInfo w15:providerId="None" w15:userId="Люция Айтуова"/>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FB5"/>
    <w:rsid w:val="00000E81"/>
    <w:rsid w:val="000020B3"/>
    <w:rsid w:val="0000364B"/>
    <w:rsid w:val="000068A0"/>
    <w:rsid w:val="00007156"/>
    <w:rsid w:val="000103C6"/>
    <w:rsid w:val="00012861"/>
    <w:rsid w:val="0001321F"/>
    <w:rsid w:val="0001330A"/>
    <w:rsid w:val="00020BEA"/>
    <w:rsid w:val="000312C7"/>
    <w:rsid w:val="00031ED3"/>
    <w:rsid w:val="00032112"/>
    <w:rsid w:val="00033155"/>
    <w:rsid w:val="000369E0"/>
    <w:rsid w:val="000431C8"/>
    <w:rsid w:val="00053A53"/>
    <w:rsid w:val="00053AC9"/>
    <w:rsid w:val="00061105"/>
    <w:rsid w:val="00070FBF"/>
    <w:rsid w:val="00076EF3"/>
    <w:rsid w:val="000838C6"/>
    <w:rsid w:val="00083E9F"/>
    <w:rsid w:val="00083ED0"/>
    <w:rsid w:val="0009059B"/>
    <w:rsid w:val="00090F78"/>
    <w:rsid w:val="000953F7"/>
    <w:rsid w:val="000A5586"/>
    <w:rsid w:val="000B2844"/>
    <w:rsid w:val="000B6F1B"/>
    <w:rsid w:val="000B7039"/>
    <w:rsid w:val="000B7909"/>
    <w:rsid w:val="000C5AF0"/>
    <w:rsid w:val="000D1FA8"/>
    <w:rsid w:val="000D5294"/>
    <w:rsid w:val="000D6E95"/>
    <w:rsid w:val="000D7030"/>
    <w:rsid w:val="000E0A56"/>
    <w:rsid w:val="000F0DAE"/>
    <w:rsid w:val="000F2AEA"/>
    <w:rsid w:val="000F6A8F"/>
    <w:rsid w:val="001040A9"/>
    <w:rsid w:val="00105184"/>
    <w:rsid w:val="00114635"/>
    <w:rsid w:val="00116C95"/>
    <w:rsid w:val="00117BD9"/>
    <w:rsid w:val="00120249"/>
    <w:rsid w:val="00125420"/>
    <w:rsid w:val="001307C7"/>
    <w:rsid w:val="00130822"/>
    <w:rsid w:val="001416A4"/>
    <w:rsid w:val="001524B2"/>
    <w:rsid w:val="00172A6A"/>
    <w:rsid w:val="00174C5B"/>
    <w:rsid w:val="00186048"/>
    <w:rsid w:val="001A764A"/>
    <w:rsid w:val="001A7D9B"/>
    <w:rsid w:val="001B11A9"/>
    <w:rsid w:val="001B2F69"/>
    <w:rsid w:val="001B37F3"/>
    <w:rsid w:val="001B6FCD"/>
    <w:rsid w:val="001C440A"/>
    <w:rsid w:val="001D022E"/>
    <w:rsid w:val="001D1CDC"/>
    <w:rsid w:val="001E11DC"/>
    <w:rsid w:val="001E4629"/>
    <w:rsid w:val="001F17BB"/>
    <w:rsid w:val="001F36E7"/>
    <w:rsid w:val="001F4EFD"/>
    <w:rsid w:val="001F542D"/>
    <w:rsid w:val="002031E6"/>
    <w:rsid w:val="002110DC"/>
    <w:rsid w:val="0021119B"/>
    <w:rsid w:val="00223AC8"/>
    <w:rsid w:val="002270D4"/>
    <w:rsid w:val="00231384"/>
    <w:rsid w:val="00236665"/>
    <w:rsid w:val="002375AC"/>
    <w:rsid w:val="0024344B"/>
    <w:rsid w:val="002439F6"/>
    <w:rsid w:val="00244C09"/>
    <w:rsid w:val="00251FF5"/>
    <w:rsid w:val="00252FF5"/>
    <w:rsid w:val="002547B6"/>
    <w:rsid w:val="00254852"/>
    <w:rsid w:val="002551C2"/>
    <w:rsid w:val="002570AE"/>
    <w:rsid w:val="00260E30"/>
    <w:rsid w:val="00264B63"/>
    <w:rsid w:val="0026618B"/>
    <w:rsid w:val="002716F3"/>
    <w:rsid w:val="00273BDB"/>
    <w:rsid w:val="002743A7"/>
    <w:rsid w:val="00274C1C"/>
    <w:rsid w:val="00275FB9"/>
    <w:rsid w:val="002765A1"/>
    <w:rsid w:val="00283620"/>
    <w:rsid w:val="002A4018"/>
    <w:rsid w:val="002B4C4D"/>
    <w:rsid w:val="002B5FEF"/>
    <w:rsid w:val="002C1896"/>
    <w:rsid w:val="002C62FE"/>
    <w:rsid w:val="002D1E18"/>
    <w:rsid w:val="002E3AB9"/>
    <w:rsid w:val="002F14DD"/>
    <w:rsid w:val="002F205D"/>
    <w:rsid w:val="002F3F94"/>
    <w:rsid w:val="002F6A0B"/>
    <w:rsid w:val="002F6F7E"/>
    <w:rsid w:val="00304E4B"/>
    <w:rsid w:val="003112C4"/>
    <w:rsid w:val="0032206F"/>
    <w:rsid w:val="00322A7F"/>
    <w:rsid w:val="0033225D"/>
    <w:rsid w:val="00334B0E"/>
    <w:rsid w:val="003467B7"/>
    <w:rsid w:val="00362D2C"/>
    <w:rsid w:val="00364BD2"/>
    <w:rsid w:val="00366137"/>
    <w:rsid w:val="00370E20"/>
    <w:rsid w:val="00375130"/>
    <w:rsid w:val="003945B3"/>
    <w:rsid w:val="003A1F7B"/>
    <w:rsid w:val="003A3316"/>
    <w:rsid w:val="003B5FCD"/>
    <w:rsid w:val="003C042C"/>
    <w:rsid w:val="003C5AD2"/>
    <w:rsid w:val="003D190F"/>
    <w:rsid w:val="003D7A15"/>
    <w:rsid w:val="003E0AF2"/>
    <w:rsid w:val="003E464C"/>
    <w:rsid w:val="003F02E4"/>
    <w:rsid w:val="003F052F"/>
    <w:rsid w:val="00401DCB"/>
    <w:rsid w:val="00403AB9"/>
    <w:rsid w:val="00403B8C"/>
    <w:rsid w:val="004132A7"/>
    <w:rsid w:val="0041625D"/>
    <w:rsid w:val="0042210A"/>
    <w:rsid w:val="0042463C"/>
    <w:rsid w:val="00425758"/>
    <w:rsid w:val="0043239D"/>
    <w:rsid w:val="004328B7"/>
    <w:rsid w:val="00434D5A"/>
    <w:rsid w:val="0043756E"/>
    <w:rsid w:val="00437BF6"/>
    <w:rsid w:val="00440A87"/>
    <w:rsid w:val="004425AC"/>
    <w:rsid w:val="004447AF"/>
    <w:rsid w:val="0044533A"/>
    <w:rsid w:val="00456A22"/>
    <w:rsid w:val="00463C16"/>
    <w:rsid w:val="00464D52"/>
    <w:rsid w:val="00464E92"/>
    <w:rsid w:val="00471D57"/>
    <w:rsid w:val="004737BC"/>
    <w:rsid w:val="004746C5"/>
    <w:rsid w:val="00475B0E"/>
    <w:rsid w:val="0048262A"/>
    <w:rsid w:val="004829EF"/>
    <w:rsid w:val="00483FEB"/>
    <w:rsid w:val="004842CC"/>
    <w:rsid w:val="004939E8"/>
    <w:rsid w:val="004A277D"/>
    <w:rsid w:val="004A4052"/>
    <w:rsid w:val="004A764B"/>
    <w:rsid w:val="004B19E5"/>
    <w:rsid w:val="004C0640"/>
    <w:rsid w:val="004C457A"/>
    <w:rsid w:val="004C4C08"/>
    <w:rsid w:val="004C79DA"/>
    <w:rsid w:val="004D576E"/>
    <w:rsid w:val="00502AB2"/>
    <w:rsid w:val="00514940"/>
    <w:rsid w:val="00517072"/>
    <w:rsid w:val="005200F8"/>
    <w:rsid w:val="00520E34"/>
    <w:rsid w:val="00521F76"/>
    <w:rsid w:val="00523DB8"/>
    <w:rsid w:val="00534AAF"/>
    <w:rsid w:val="00542541"/>
    <w:rsid w:val="00543FF0"/>
    <w:rsid w:val="00545141"/>
    <w:rsid w:val="005548F8"/>
    <w:rsid w:val="005709F6"/>
    <w:rsid w:val="00572B63"/>
    <w:rsid w:val="005842F0"/>
    <w:rsid w:val="00586DDD"/>
    <w:rsid w:val="005A2B15"/>
    <w:rsid w:val="005A3DBA"/>
    <w:rsid w:val="005A578B"/>
    <w:rsid w:val="005A58ED"/>
    <w:rsid w:val="005B07F8"/>
    <w:rsid w:val="005B1737"/>
    <w:rsid w:val="005B2809"/>
    <w:rsid w:val="005D5E8A"/>
    <w:rsid w:val="005E1515"/>
    <w:rsid w:val="005E35A9"/>
    <w:rsid w:val="005E4989"/>
    <w:rsid w:val="005E4AB4"/>
    <w:rsid w:val="005E5947"/>
    <w:rsid w:val="005E6C9F"/>
    <w:rsid w:val="005E7E8F"/>
    <w:rsid w:val="005F255F"/>
    <w:rsid w:val="005F4113"/>
    <w:rsid w:val="005F7B7A"/>
    <w:rsid w:val="0060175A"/>
    <w:rsid w:val="00614F3F"/>
    <w:rsid w:val="00623950"/>
    <w:rsid w:val="0062678A"/>
    <w:rsid w:val="0063230D"/>
    <w:rsid w:val="00637D00"/>
    <w:rsid w:val="006423EC"/>
    <w:rsid w:val="00644082"/>
    <w:rsid w:val="00652658"/>
    <w:rsid w:val="006614D6"/>
    <w:rsid w:val="00664140"/>
    <w:rsid w:val="00672F1D"/>
    <w:rsid w:val="006742BB"/>
    <w:rsid w:val="00676283"/>
    <w:rsid w:val="00684F81"/>
    <w:rsid w:val="006A6C2A"/>
    <w:rsid w:val="006B075F"/>
    <w:rsid w:val="006B4DA7"/>
    <w:rsid w:val="006B5E51"/>
    <w:rsid w:val="006B6B52"/>
    <w:rsid w:val="006D442E"/>
    <w:rsid w:val="006E2C4E"/>
    <w:rsid w:val="006E38E8"/>
    <w:rsid w:val="006E655D"/>
    <w:rsid w:val="006E7697"/>
    <w:rsid w:val="006F1BA8"/>
    <w:rsid w:val="006F7796"/>
    <w:rsid w:val="00700DB7"/>
    <w:rsid w:val="00715F47"/>
    <w:rsid w:val="00733664"/>
    <w:rsid w:val="007528A3"/>
    <w:rsid w:val="0076162E"/>
    <w:rsid w:val="00767B5F"/>
    <w:rsid w:val="00774E39"/>
    <w:rsid w:val="00787D44"/>
    <w:rsid w:val="007913FA"/>
    <w:rsid w:val="007914D3"/>
    <w:rsid w:val="00792C1C"/>
    <w:rsid w:val="00793B2D"/>
    <w:rsid w:val="00794517"/>
    <w:rsid w:val="00796F1E"/>
    <w:rsid w:val="007A76FF"/>
    <w:rsid w:val="007B26D6"/>
    <w:rsid w:val="007B2D44"/>
    <w:rsid w:val="007B2EE3"/>
    <w:rsid w:val="007B4638"/>
    <w:rsid w:val="007B590F"/>
    <w:rsid w:val="007B6368"/>
    <w:rsid w:val="007B7203"/>
    <w:rsid w:val="007C6DDB"/>
    <w:rsid w:val="007D096C"/>
    <w:rsid w:val="007D23D3"/>
    <w:rsid w:val="007D2586"/>
    <w:rsid w:val="007D5784"/>
    <w:rsid w:val="007E349B"/>
    <w:rsid w:val="007E3942"/>
    <w:rsid w:val="007E3CFB"/>
    <w:rsid w:val="007E5974"/>
    <w:rsid w:val="007F11FA"/>
    <w:rsid w:val="007F5345"/>
    <w:rsid w:val="007F5D16"/>
    <w:rsid w:val="00800F71"/>
    <w:rsid w:val="00803AFE"/>
    <w:rsid w:val="00806227"/>
    <w:rsid w:val="00813A81"/>
    <w:rsid w:val="0081546B"/>
    <w:rsid w:val="00816F41"/>
    <w:rsid w:val="0082244B"/>
    <w:rsid w:val="0082285F"/>
    <w:rsid w:val="00825628"/>
    <w:rsid w:val="00832281"/>
    <w:rsid w:val="00834105"/>
    <w:rsid w:val="0084091B"/>
    <w:rsid w:val="00841BF7"/>
    <w:rsid w:val="00865DB2"/>
    <w:rsid w:val="00865E41"/>
    <w:rsid w:val="00870942"/>
    <w:rsid w:val="008749B1"/>
    <w:rsid w:val="008761BA"/>
    <w:rsid w:val="00876497"/>
    <w:rsid w:val="008805B8"/>
    <w:rsid w:val="00882EAD"/>
    <w:rsid w:val="00894D88"/>
    <w:rsid w:val="008953EC"/>
    <w:rsid w:val="008A0B3A"/>
    <w:rsid w:val="008A7E17"/>
    <w:rsid w:val="008B077C"/>
    <w:rsid w:val="008B260A"/>
    <w:rsid w:val="008B6BE0"/>
    <w:rsid w:val="008B6CF3"/>
    <w:rsid w:val="008C1AF4"/>
    <w:rsid w:val="008C1B1B"/>
    <w:rsid w:val="008D289F"/>
    <w:rsid w:val="008D61ED"/>
    <w:rsid w:val="008D72F6"/>
    <w:rsid w:val="008D74A1"/>
    <w:rsid w:val="008D7F7E"/>
    <w:rsid w:val="008E0FFB"/>
    <w:rsid w:val="008E2B07"/>
    <w:rsid w:val="008E6A49"/>
    <w:rsid w:val="008F17D6"/>
    <w:rsid w:val="008F4F48"/>
    <w:rsid w:val="00902B52"/>
    <w:rsid w:val="00902E80"/>
    <w:rsid w:val="00904720"/>
    <w:rsid w:val="0090636E"/>
    <w:rsid w:val="00906F3D"/>
    <w:rsid w:val="00907E0F"/>
    <w:rsid w:val="00911EDF"/>
    <w:rsid w:val="00914D59"/>
    <w:rsid w:val="00916833"/>
    <w:rsid w:val="009170C1"/>
    <w:rsid w:val="0092302E"/>
    <w:rsid w:val="00926A25"/>
    <w:rsid w:val="00933C4B"/>
    <w:rsid w:val="00941B1C"/>
    <w:rsid w:val="00947DAF"/>
    <w:rsid w:val="009511F4"/>
    <w:rsid w:val="0095149E"/>
    <w:rsid w:val="00951AB8"/>
    <w:rsid w:val="00952D27"/>
    <w:rsid w:val="00953358"/>
    <w:rsid w:val="00956AEB"/>
    <w:rsid w:val="00960A9D"/>
    <w:rsid w:val="009651B6"/>
    <w:rsid w:val="0096525F"/>
    <w:rsid w:val="0098022E"/>
    <w:rsid w:val="00980CC1"/>
    <w:rsid w:val="00985BE0"/>
    <w:rsid w:val="00990956"/>
    <w:rsid w:val="00992FBE"/>
    <w:rsid w:val="0099367A"/>
    <w:rsid w:val="0099555D"/>
    <w:rsid w:val="009A0C13"/>
    <w:rsid w:val="009A0C16"/>
    <w:rsid w:val="009A6CED"/>
    <w:rsid w:val="009B2090"/>
    <w:rsid w:val="009C462A"/>
    <w:rsid w:val="009C53BB"/>
    <w:rsid w:val="009C58AA"/>
    <w:rsid w:val="009C7A55"/>
    <w:rsid w:val="009D3CC1"/>
    <w:rsid w:val="009E5898"/>
    <w:rsid w:val="009F292B"/>
    <w:rsid w:val="009F34E0"/>
    <w:rsid w:val="009F3AA9"/>
    <w:rsid w:val="009F678D"/>
    <w:rsid w:val="00A02FB5"/>
    <w:rsid w:val="00A06A38"/>
    <w:rsid w:val="00A10CD9"/>
    <w:rsid w:val="00A17FB5"/>
    <w:rsid w:val="00A22D4B"/>
    <w:rsid w:val="00A25DCB"/>
    <w:rsid w:val="00A261D2"/>
    <w:rsid w:val="00A336D8"/>
    <w:rsid w:val="00A370DE"/>
    <w:rsid w:val="00A42864"/>
    <w:rsid w:val="00A4355E"/>
    <w:rsid w:val="00A44336"/>
    <w:rsid w:val="00A451E9"/>
    <w:rsid w:val="00A51ED4"/>
    <w:rsid w:val="00A5203C"/>
    <w:rsid w:val="00A611FA"/>
    <w:rsid w:val="00A615C3"/>
    <w:rsid w:val="00A65473"/>
    <w:rsid w:val="00A70332"/>
    <w:rsid w:val="00A72B10"/>
    <w:rsid w:val="00A76BBF"/>
    <w:rsid w:val="00A7734A"/>
    <w:rsid w:val="00A8158E"/>
    <w:rsid w:val="00A82AA2"/>
    <w:rsid w:val="00A8614F"/>
    <w:rsid w:val="00A9230B"/>
    <w:rsid w:val="00A93AD1"/>
    <w:rsid w:val="00A9653E"/>
    <w:rsid w:val="00AA423E"/>
    <w:rsid w:val="00AA5005"/>
    <w:rsid w:val="00AB6BE9"/>
    <w:rsid w:val="00AB73BA"/>
    <w:rsid w:val="00AC2205"/>
    <w:rsid w:val="00AC3421"/>
    <w:rsid w:val="00AC4F1B"/>
    <w:rsid w:val="00AC6227"/>
    <w:rsid w:val="00AC7131"/>
    <w:rsid w:val="00AD1323"/>
    <w:rsid w:val="00AD4459"/>
    <w:rsid w:val="00AD5AD2"/>
    <w:rsid w:val="00AD69F6"/>
    <w:rsid w:val="00AE4297"/>
    <w:rsid w:val="00AE7EDA"/>
    <w:rsid w:val="00AF3268"/>
    <w:rsid w:val="00AF34C7"/>
    <w:rsid w:val="00B01E56"/>
    <w:rsid w:val="00B14C91"/>
    <w:rsid w:val="00B27DFA"/>
    <w:rsid w:val="00B30341"/>
    <w:rsid w:val="00B319B0"/>
    <w:rsid w:val="00B3521B"/>
    <w:rsid w:val="00B36710"/>
    <w:rsid w:val="00B367A9"/>
    <w:rsid w:val="00B36B14"/>
    <w:rsid w:val="00B4067D"/>
    <w:rsid w:val="00B40CBF"/>
    <w:rsid w:val="00B45BA1"/>
    <w:rsid w:val="00B502A3"/>
    <w:rsid w:val="00B50533"/>
    <w:rsid w:val="00B54633"/>
    <w:rsid w:val="00B5521F"/>
    <w:rsid w:val="00B750A3"/>
    <w:rsid w:val="00B82145"/>
    <w:rsid w:val="00B86EDA"/>
    <w:rsid w:val="00B87A90"/>
    <w:rsid w:val="00BA08B9"/>
    <w:rsid w:val="00BA2FD3"/>
    <w:rsid w:val="00BA53DB"/>
    <w:rsid w:val="00BA59B8"/>
    <w:rsid w:val="00BB00AF"/>
    <w:rsid w:val="00BB3013"/>
    <w:rsid w:val="00BB4A76"/>
    <w:rsid w:val="00BB5BDF"/>
    <w:rsid w:val="00BC0282"/>
    <w:rsid w:val="00BC2E46"/>
    <w:rsid w:val="00BC348D"/>
    <w:rsid w:val="00BC3725"/>
    <w:rsid w:val="00BD03F4"/>
    <w:rsid w:val="00BE4285"/>
    <w:rsid w:val="00BE5DC0"/>
    <w:rsid w:val="00BF0BA7"/>
    <w:rsid w:val="00BF0F6B"/>
    <w:rsid w:val="00BF104C"/>
    <w:rsid w:val="00BF19D2"/>
    <w:rsid w:val="00BF3651"/>
    <w:rsid w:val="00C0471B"/>
    <w:rsid w:val="00C049D9"/>
    <w:rsid w:val="00C10811"/>
    <w:rsid w:val="00C12AFB"/>
    <w:rsid w:val="00C26F9E"/>
    <w:rsid w:val="00C3165F"/>
    <w:rsid w:val="00C35BB7"/>
    <w:rsid w:val="00C378FC"/>
    <w:rsid w:val="00C406B4"/>
    <w:rsid w:val="00C454C8"/>
    <w:rsid w:val="00C6745B"/>
    <w:rsid w:val="00C70711"/>
    <w:rsid w:val="00C71912"/>
    <w:rsid w:val="00C74B35"/>
    <w:rsid w:val="00C80588"/>
    <w:rsid w:val="00C80A99"/>
    <w:rsid w:val="00C918EB"/>
    <w:rsid w:val="00C929A4"/>
    <w:rsid w:val="00C935D4"/>
    <w:rsid w:val="00C97F62"/>
    <w:rsid w:val="00CA0149"/>
    <w:rsid w:val="00CA07D7"/>
    <w:rsid w:val="00CC0CA5"/>
    <w:rsid w:val="00CC166C"/>
    <w:rsid w:val="00CC221A"/>
    <w:rsid w:val="00CC4AB0"/>
    <w:rsid w:val="00CC4C10"/>
    <w:rsid w:val="00CC599D"/>
    <w:rsid w:val="00CD3089"/>
    <w:rsid w:val="00CD3A21"/>
    <w:rsid w:val="00CE7437"/>
    <w:rsid w:val="00CE7C0B"/>
    <w:rsid w:val="00CF10FF"/>
    <w:rsid w:val="00CF2690"/>
    <w:rsid w:val="00CF3112"/>
    <w:rsid w:val="00CF6153"/>
    <w:rsid w:val="00CF7C58"/>
    <w:rsid w:val="00D05A30"/>
    <w:rsid w:val="00D07953"/>
    <w:rsid w:val="00D14056"/>
    <w:rsid w:val="00D14DE0"/>
    <w:rsid w:val="00D16B9E"/>
    <w:rsid w:val="00D23B09"/>
    <w:rsid w:val="00D42DDE"/>
    <w:rsid w:val="00D43E9F"/>
    <w:rsid w:val="00D45725"/>
    <w:rsid w:val="00D457F6"/>
    <w:rsid w:val="00D47641"/>
    <w:rsid w:val="00D61985"/>
    <w:rsid w:val="00D630DC"/>
    <w:rsid w:val="00D8124E"/>
    <w:rsid w:val="00D86F06"/>
    <w:rsid w:val="00D9684A"/>
    <w:rsid w:val="00D97F47"/>
    <w:rsid w:val="00DA11ED"/>
    <w:rsid w:val="00DA24A2"/>
    <w:rsid w:val="00DA6039"/>
    <w:rsid w:val="00DB574E"/>
    <w:rsid w:val="00DC01DC"/>
    <w:rsid w:val="00DC2BE4"/>
    <w:rsid w:val="00DC2E8D"/>
    <w:rsid w:val="00DC655B"/>
    <w:rsid w:val="00DC76B3"/>
    <w:rsid w:val="00DD40C1"/>
    <w:rsid w:val="00DD62B5"/>
    <w:rsid w:val="00DF1F4C"/>
    <w:rsid w:val="00DF2CE4"/>
    <w:rsid w:val="00DF3F4E"/>
    <w:rsid w:val="00DF663C"/>
    <w:rsid w:val="00DF78AB"/>
    <w:rsid w:val="00E0442A"/>
    <w:rsid w:val="00E0676C"/>
    <w:rsid w:val="00E11220"/>
    <w:rsid w:val="00E15938"/>
    <w:rsid w:val="00E16C1B"/>
    <w:rsid w:val="00E17B94"/>
    <w:rsid w:val="00E17DB1"/>
    <w:rsid w:val="00E20D68"/>
    <w:rsid w:val="00E2611B"/>
    <w:rsid w:val="00E3559D"/>
    <w:rsid w:val="00E376B8"/>
    <w:rsid w:val="00E635C5"/>
    <w:rsid w:val="00E64815"/>
    <w:rsid w:val="00E65411"/>
    <w:rsid w:val="00E715D3"/>
    <w:rsid w:val="00E74D11"/>
    <w:rsid w:val="00E7688F"/>
    <w:rsid w:val="00E81B84"/>
    <w:rsid w:val="00E83188"/>
    <w:rsid w:val="00E83B46"/>
    <w:rsid w:val="00EB3861"/>
    <w:rsid w:val="00EB5551"/>
    <w:rsid w:val="00EB57D7"/>
    <w:rsid w:val="00EC1925"/>
    <w:rsid w:val="00EC3515"/>
    <w:rsid w:val="00EC7266"/>
    <w:rsid w:val="00ED6F3D"/>
    <w:rsid w:val="00ED77BD"/>
    <w:rsid w:val="00EE5FC2"/>
    <w:rsid w:val="00EE6F0D"/>
    <w:rsid w:val="00EF061D"/>
    <w:rsid w:val="00F01E63"/>
    <w:rsid w:val="00F03D28"/>
    <w:rsid w:val="00F05595"/>
    <w:rsid w:val="00F05C9B"/>
    <w:rsid w:val="00F10CDA"/>
    <w:rsid w:val="00F12E79"/>
    <w:rsid w:val="00F1309A"/>
    <w:rsid w:val="00F1346F"/>
    <w:rsid w:val="00F1438A"/>
    <w:rsid w:val="00F201B3"/>
    <w:rsid w:val="00F245BE"/>
    <w:rsid w:val="00F25E3D"/>
    <w:rsid w:val="00F31D60"/>
    <w:rsid w:val="00F349CF"/>
    <w:rsid w:val="00F424A8"/>
    <w:rsid w:val="00F54505"/>
    <w:rsid w:val="00F643BD"/>
    <w:rsid w:val="00F66C0C"/>
    <w:rsid w:val="00F67FE3"/>
    <w:rsid w:val="00F70A60"/>
    <w:rsid w:val="00F713A5"/>
    <w:rsid w:val="00F71766"/>
    <w:rsid w:val="00F808BB"/>
    <w:rsid w:val="00F82BF9"/>
    <w:rsid w:val="00F856D1"/>
    <w:rsid w:val="00F85CE0"/>
    <w:rsid w:val="00F86130"/>
    <w:rsid w:val="00F87537"/>
    <w:rsid w:val="00FC077F"/>
    <w:rsid w:val="00FD044A"/>
    <w:rsid w:val="00FE2007"/>
    <w:rsid w:val="00FE27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FF8CC"/>
  <w15:chartTrackingRefBased/>
  <w15:docId w15:val="{A704BFF3-AC3A-450B-84A5-74C78E8C2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F6F7E"/>
    <w:pPr>
      <w:ind w:firstLine="706"/>
      <w:jc w:val="both"/>
    </w:pPr>
    <w:rPr>
      <w:rFonts w:ascii="Play" w:hAnsi="Play"/>
    </w:rPr>
  </w:style>
  <w:style w:type="paragraph" w:styleId="1">
    <w:name w:val="heading 1"/>
    <w:basedOn w:val="11"/>
    <w:next w:val="a"/>
    <w:link w:val="10"/>
    <w:uiPriority w:val="9"/>
    <w:qFormat/>
    <w:rsid w:val="002F6F7E"/>
    <w:pPr>
      <w:keepNext/>
      <w:keepLines/>
      <w:spacing w:before="120" w:after="120"/>
      <w:ind w:left="0" w:firstLine="706"/>
      <w:outlineLvl w:val="0"/>
    </w:pPr>
    <w:rPr>
      <w:rFonts w:eastAsiaTheme="majorEastAsia" w:cstheme="majorBidi"/>
      <w:b/>
      <w:szCs w:val="32"/>
    </w:rPr>
  </w:style>
  <w:style w:type="paragraph" w:styleId="2">
    <w:name w:val="heading 2"/>
    <w:basedOn w:val="21"/>
    <w:next w:val="a"/>
    <w:link w:val="20"/>
    <w:uiPriority w:val="9"/>
    <w:unhideWhenUsed/>
    <w:qFormat/>
    <w:rsid w:val="00D43E9F"/>
    <w:pPr>
      <w:keepNext/>
      <w:keepLines/>
      <w:spacing w:before="120" w:after="120"/>
      <w:ind w:left="0" w:firstLine="706"/>
      <w:outlineLvl w:val="1"/>
    </w:pPr>
    <w:rPr>
      <w:rFonts w:eastAsiaTheme="majorEastAsia" w:cstheme="majorBidi"/>
      <w:b/>
      <w:szCs w:val="26"/>
    </w:rPr>
  </w:style>
  <w:style w:type="paragraph" w:styleId="3">
    <w:name w:val="heading 3"/>
    <w:basedOn w:val="31"/>
    <w:next w:val="a"/>
    <w:link w:val="30"/>
    <w:uiPriority w:val="9"/>
    <w:unhideWhenUsed/>
    <w:qFormat/>
    <w:rsid w:val="002F6F7E"/>
    <w:pPr>
      <w:keepNext/>
      <w:keepLines/>
      <w:spacing w:before="120" w:after="120"/>
      <w:ind w:left="0" w:firstLine="706"/>
      <w:outlineLvl w:val="2"/>
    </w:pPr>
    <w:rPr>
      <w:rFonts w:eastAsiaTheme="majorEastAsia" w:cstheme="majorBidi"/>
      <w:b/>
      <w:szCs w:val="24"/>
    </w:rPr>
  </w:style>
  <w:style w:type="paragraph" w:styleId="4">
    <w:name w:val="heading 4"/>
    <w:basedOn w:val="41"/>
    <w:next w:val="a"/>
    <w:link w:val="40"/>
    <w:uiPriority w:val="9"/>
    <w:unhideWhenUsed/>
    <w:qFormat/>
    <w:rsid w:val="002F6F7E"/>
    <w:pPr>
      <w:keepNext/>
      <w:keepLines/>
      <w:spacing w:before="120" w:after="120"/>
      <w:ind w:left="0" w:firstLine="706"/>
      <w:outlineLvl w:val="3"/>
    </w:pPr>
    <w:rPr>
      <w:rFonts w:eastAsiaTheme="majorEastAsia" w:cstheme="majorBidi"/>
      <w:b/>
      <w:iCs/>
    </w:rPr>
  </w:style>
  <w:style w:type="paragraph" w:styleId="5">
    <w:name w:val="heading 5"/>
    <w:basedOn w:val="51"/>
    <w:next w:val="a"/>
    <w:link w:val="50"/>
    <w:uiPriority w:val="9"/>
    <w:unhideWhenUsed/>
    <w:qFormat/>
    <w:rsid w:val="002F6F7E"/>
    <w:pPr>
      <w:keepNext/>
      <w:keepLines/>
      <w:spacing w:before="120" w:after="120"/>
      <w:ind w:left="0" w:firstLine="706"/>
      <w:outlineLvl w:val="4"/>
    </w:pPr>
    <w:rPr>
      <w:rFonts w:eastAsiaTheme="majorEastAsia" w:cstheme="majorBidi"/>
      <w:b/>
    </w:rPr>
  </w:style>
  <w:style w:type="paragraph" w:styleId="6">
    <w:name w:val="heading 6"/>
    <w:basedOn w:val="61"/>
    <w:next w:val="a"/>
    <w:link w:val="60"/>
    <w:uiPriority w:val="9"/>
    <w:unhideWhenUsed/>
    <w:qFormat/>
    <w:rsid w:val="002F6F7E"/>
    <w:pPr>
      <w:keepNext/>
      <w:keepLines/>
      <w:spacing w:before="120" w:after="120"/>
      <w:ind w:left="0" w:firstLine="706"/>
      <w:outlineLvl w:val="5"/>
    </w:pPr>
    <w:rPr>
      <w:rFonts w:eastAsiaTheme="majorEastAsia" w:cstheme="majorBidi"/>
      <w:b/>
    </w:rPr>
  </w:style>
  <w:style w:type="paragraph" w:styleId="7">
    <w:name w:val="heading 7"/>
    <w:basedOn w:val="71"/>
    <w:next w:val="a"/>
    <w:link w:val="70"/>
    <w:uiPriority w:val="9"/>
    <w:unhideWhenUsed/>
    <w:qFormat/>
    <w:rsid w:val="002F6F7E"/>
    <w:pPr>
      <w:keepNext/>
      <w:keepLines/>
      <w:spacing w:before="120" w:after="120"/>
      <w:ind w:left="0" w:firstLine="706"/>
      <w:outlineLvl w:val="6"/>
    </w:pPr>
    <w:rPr>
      <w:rFonts w:eastAsiaTheme="majorEastAsia" w:cstheme="majorBidi"/>
      <w:b/>
      <w:iCs/>
    </w:rPr>
  </w:style>
  <w:style w:type="paragraph" w:styleId="8">
    <w:name w:val="heading 8"/>
    <w:basedOn w:val="81"/>
    <w:next w:val="a"/>
    <w:link w:val="80"/>
    <w:uiPriority w:val="9"/>
    <w:unhideWhenUsed/>
    <w:qFormat/>
    <w:rsid w:val="002F6F7E"/>
    <w:pPr>
      <w:keepNext/>
      <w:keepLines/>
      <w:spacing w:before="120" w:after="120"/>
      <w:ind w:left="0" w:firstLine="706"/>
      <w:outlineLvl w:val="7"/>
    </w:pPr>
    <w:rPr>
      <w:rFonts w:eastAsiaTheme="majorEastAsia" w:cstheme="majorBidi"/>
      <w:b/>
      <w:szCs w:val="21"/>
    </w:rPr>
  </w:style>
  <w:style w:type="paragraph" w:styleId="9">
    <w:name w:val="heading 9"/>
    <w:basedOn w:val="91"/>
    <w:next w:val="a"/>
    <w:link w:val="90"/>
    <w:uiPriority w:val="9"/>
    <w:unhideWhenUsed/>
    <w:qFormat/>
    <w:rsid w:val="002F6F7E"/>
    <w:pPr>
      <w:keepNext/>
      <w:keepLines/>
      <w:spacing w:before="120" w:after="120"/>
      <w:ind w:left="0" w:firstLine="706"/>
      <w:outlineLvl w:val="8"/>
    </w:pPr>
    <w:rPr>
      <w:rFonts w:eastAsiaTheme="majorEastAsia" w:cstheme="majorBidi"/>
      <w:b/>
      <w:iCs/>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2F6F7E"/>
    <w:pPr>
      <w:spacing w:after="0" w:line="240" w:lineRule="auto"/>
      <w:ind w:firstLine="706"/>
      <w:jc w:val="both"/>
    </w:pPr>
    <w:rPr>
      <w:rFonts w:ascii="Play" w:hAnsi="Play"/>
    </w:rPr>
  </w:style>
  <w:style w:type="character" w:customStyle="1" w:styleId="10">
    <w:name w:val="Заголовок 1 Знак"/>
    <w:basedOn w:val="a0"/>
    <w:link w:val="1"/>
    <w:uiPriority w:val="9"/>
    <w:rsid w:val="002F6F7E"/>
    <w:rPr>
      <w:rFonts w:ascii="Play" w:eastAsiaTheme="majorEastAsia" w:hAnsi="Play" w:cstheme="majorBidi"/>
      <w:b/>
      <w:szCs w:val="32"/>
    </w:rPr>
  </w:style>
  <w:style w:type="paragraph" w:customStyle="1" w:styleId="11">
    <w:name w:val="Заголовок 11"/>
    <w:basedOn w:val="a"/>
    <w:rsid w:val="002F6F7E"/>
    <w:pPr>
      <w:numPr>
        <w:numId w:val="1"/>
      </w:numPr>
    </w:pPr>
  </w:style>
  <w:style w:type="paragraph" w:customStyle="1" w:styleId="21">
    <w:name w:val="Заголовок 21"/>
    <w:basedOn w:val="a"/>
    <w:rsid w:val="002F6F7E"/>
    <w:pPr>
      <w:numPr>
        <w:ilvl w:val="1"/>
        <w:numId w:val="1"/>
      </w:numPr>
    </w:pPr>
  </w:style>
  <w:style w:type="paragraph" w:customStyle="1" w:styleId="31">
    <w:name w:val="Заголовок 31"/>
    <w:basedOn w:val="a"/>
    <w:rsid w:val="002F6F7E"/>
    <w:pPr>
      <w:numPr>
        <w:ilvl w:val="2"/>
        <w:numId w:val="1"/>
      </w:numPr>
    </w:pPr>
  </w:style>
  <w:style w:type="paragraph" w:customStyle="1" w:styleId="41">
    <w:name w:val="Заголовок 41"/>
    <w:basedOn w:val="a"/>
    <w:rsid w:val="002F6F7E"/>
    <w:pPr>
      <w:numPr>
        <w:ilvl w:val="3"/>
        <w:numId w:val="1"/>
      </w:numPr>
    </w:pPr>
  </w:style>
  <w:style w:type="paragraph" w:customStyle="1" w:styleId="51">
    <w:name w:val="Заголовок 51"/>
    <w:basedOn w:val="a"/>
    <w:rsid w:val="002F6F7E"/>
    <w:pPr>
      <w:numPr>
        <w:ilvl w:val="4"/>
        <w:numId w:val="1"/>
      </w:numPr>
    </w:pPr>
  </w:style>
  <w:style w:type="paragraph" w:customStyle="1" w:styleId="61">
    <w:name w:val="Заголовок 61"/>
    <w:basedOn w:val="a"/>
    <w:rsid w:val="002F6F7E"/>
    <w:pPr>
      <w:numPr>
        <w:ilvl w:val="5"/>
        <w:numId w:val="1"/>
      </w:numPr>
    </w:pPr>
  </w:style>
  <w:style w:type="paragraph" w:customStyle="1" w:styleId="71">
    <w:name w:val="Заголовок 71"/>
    <w:basedOn w:val="a"/>
    <w:rsid w:val="002F6F7E"/>
    <w:pPr>
      <w:numPr>
        <w:ilvl w:val="6"/>
        <w:numId w:val="1"/>
      </w:numPr>
    </w:pPr>
  </w:style>
  <w:style w:type="paragraph" w:customStyle="1" w:styleId="81">
    <w:name w:val="Заголовок 81"/>
    <w:basedOn w:val="a"/>
    <w:rsid w:val="002F6F7E"/>
    <w:pPr>
      <w:numPr>
        <w:ilvl w:val="7"/>
        <w:numId w:val="1"/>
      </w:numPr>
    </w:pPr>
  </w:style>
  <w:style w:type="paragraph" w:customStyle="1" w:styleId="91">
    <w:name w:val="Заголовок 91"/>
    <w:basedOn w:val="a"/>
    <w:rsid w:val="002F6F7E"/>
    <w:pPr>
      <w:numPr>
        <w:ilvl w:val="8"/>
        <w:numId w:val="1"/>
      </w:numPr>
    </w:pPr>
  </w:style>
  <w:style w:type="character" w:customStyle="1" w:styleId="20">
    <w:name w:val="Заголовок 2 Знак"/>
    <w:basedOn w:val="a0"/>
    <w:link w:val="2"/>
    <w:uiPriority w:val="9"/>
    <w:rsid w:val="00D43E9F"/>
    <w:rPr>
      <w:rFonts w:ascii="Play" w:eastAsiaTheme="majorEastAsia" w:hAnsi="Play" w:cstheme="majorBidi"/>
      <w:b/>
      <w:szCs w:val="26"/>
    </w:rPr>
  </w:style>
  <w:style w:type="character" w:customStyle="1" w:styleId="30">
    <w:name w:val="Заголовок 3 Знак"/>
    <w:basedOn w:val="a0"/>
    <w:link w:val="3"/>
    <w:uiPriority w:val="9"/>
    <w:rsid w:val="002F6F7E"/>
    <w:rPr>
      <w:rFonts w:ascii="Play" w:eastAsiaTheme="majorEastAsia" w:hAnsi="Play" w:cstheme="majorBidi"/>
      <w:b/>
      <w:szCs w:val="24"/>
    </w:rPr>
  </w:style>
  <w:style w:type="character" w:customStyle="1" w:styleId="40">
    <w:name w:val="Заголовок 4 Знак"/>
    <w:basedOn w:val="a0"/>
    <w:link w:val="4"/>
    <w:uiPriority w:val="9"/>
    <w:rsid w:val="002F6F7E"/>
    <w:rPr>
      <w:rFonts w:ascii="Play" w:eastAsiaTheme="majorEastAsia" w:hAnsi="Play" w:cstheme="majorBidi"/>
      <w:b/>
      <w:iCs/>
    </w:rPr>
  </w:style>
  <w:style w:type="character" w:customStyle="1" w:styleId="50">
    <w:name w:val="Заголовок 5 Знак"/>
    <w:basedOn w:val="a0"/>
    <w:link w:val="5"/>
    <w:uiPriority w:val="9"/>
    <w:rsid w:val="002F6F7E"/>
    <w:rPr>
      <w:rFonts w:ascii="Play" w:eastAsiaTheme="majorEastAsia" w:hAnsi="Play" w:cstheme="majorBidi"/>
      <w:b/>
    </w:rPr>
  </w:style>
  <w:style w:type="character" w:customStyle="1" w:styleId="60">
    <w:name w:val="Заголовок 6 Знак"/>
    <w:basedOn w:val="a0"/>
    <w:link w:val="6"/>
    <w:uiPriority w:val="9"/>
    <w:rsid w:val="002F6F7E"/>
    <w:rPr>
      <w:rFonts w:ascii="Play" w:eastAsiaTheme="majorEastAsia" w:hAnsi="Play" w:cstheme="majorBidi"/>
      <w:b/>
    </w:rPr>
  </w:style>
  <w:style w:type="character" w:customStyle="1" w:styleId="70">
    <w:name w:val="Заголовок 7 Знак"/>
    <w:basedOn w:val="a0"/>
    <w:link w:val="7"/>
    <w:uiPriority w:val="9"/>
    <w:rsid w:val="002F6F7E"/>
    <w:rPr>
      <w:rFonts w:ascii="Play" w:eastAsiaTheme="majorEastAsia" w:hAnsi="Play" w:cstheme="majorBidi"/>
      <w:b/>
      <w:iCs/>
    </w:rPr>
  </w:style>
  <w:style w:type="character" w:customStyle="1" w:styleId="80">
    <w:name w:val="Заголовок 8 Знак"/>
    <w:basedOn w:val="a0"/>
    <w:link w:val="8"/>
    <w:uiPriority w:val="9"/>
    <w:rsid w:val="002F6F7E"/>
    <w:rPr>
      <w:rFonts w:ascii="Play" w:eastAsiaTheme="majorEastAsia" w:hAnsi="Play" w:cstheme="majorBidi"/>
      <w:b/>
      <w:szCs w:val="21"/>
    </w:rPr>
  </w:style>
  <w:style w:type="character" w:customStyle="1" w:styleId="90">
    <w:name w:val="Заголовок 9 Знак"/>
    <w:basedOn w:val="a0"/>
    <w:link w:val="9"/>
    <w:uiPriority w:val="9"/>
    <w:rsid w:val="002F6F7E"/>
    <w:rPr>
      <w:rFonts w:ascii="Play" w:eastAsiaTheme="majorEastAsia" w:hAnsi="Play" w:cstheme="majorBidi"/>
      <w:b/>
      <w:iCs/>
      <w:szCs w:val="21"/>
    </w:rPr>
  </w:style>
  <w:style w:type="paragraph" w:styleId="a4">
    <w:name w:val="List Paragraph"/>
    <w:aliases w:val="Абзац,Bullet List,FooterText,numbered"/>
    <w:basedOn w:val="a"/>
    <w:link w:val="a5"/>
    <w:uiPriority w:val="34"/>
    <w:qFormat/>
    <w:rsid w:val="007A76FF"/>
    <w:pPr>
      <w:ind w:left="720"/>
      <w:contextualSpacing/>
    </w:pPr>
  </w:style>
  <w:style w:type="paragraph" w:styleId="a6">
    <w:name w:val="caption"/>
    <w:basedOn w:val="a"/>
    <w:next w:val="a"/>
    <w:link w:val="a7"/>
    <w:uiPriority w:val="35"/>
    <w:unhideWhenUsed/>
    <w:qFormat/>
    <w:rsid w:val="000103C6"/>
    <w:pPr>
      <w:spacing w:after="200" w:line="240" w:lineRule="auto"/>
      <w:jc w:val="right"/>
    </w:pPr>
    <w:rPr>
      <w:iCs/>
      <w:sz w:val="20"/>
      <w:szCs w:val="18"/>
    </w:rPr>
  </w:style>
  <w:style w:type="table" w:styleId="a8">
    <w:name w:val="Table Grid"/>
    <w:basedOn w:val="a1"/>
    <w:uiPriority w:val="39"/>
    <w:rsid w:val="003E0A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annotation reference"/>
    <w:basedOn w:val="a0"/>
    <w:uiPriority w:val="99"/>
    <w:unhideWhenUsed/>
    <w:rsid w:val="002D1E18"/>
    <w:rPr>
      <w:sz w:val="16"/>
      <w:szCs w:val="16"/>
    </w:rPr>
  </w:style>
  <w:style w:type="paragraph" w:styleId="aa">
    <w:name w:val="annotation text"/>
    <w:basedOn w:val="a"/>
    <w:link w:val="ab"/>
    <w:uiPriority w:val="99"/>
    <w:unhideWhenUsed/>
    <w:rsid w:val="002D1E18"/>
    <w:pPr>
      <w:spacing w:line="240" w:lineRule="auto"/>
    </w:pPr>
    <w:rPr>
      <w:sz w:val="20"/>
      <w:szCs w:val="20"/>
    </w:rPr>
  </w:style>
  <w:style w:type="character" w:customStyle="1" w:styleId="ab">
    <w:name w:val="Текст примечания Знак"/>
    <w:basedOn w:val="a0"/>
    <w:link w:val="aa"/>
    <w:uiPriority w:val="99"/>
    <w:rsid w:val="002D1E18"/>
    <w:rPr>
      <w:rFonts w:ascii="Play" w:hAnsi="Play"/>
      <w:sz w:val="20"/>
      <w:szCs w:val="20"/>
    </w:rPr>
  </w:style>
  <w:style w:type="paragraph" w:styleId="ac">
    <w:name w:val="annotation subject"/>
    <w:basedOn w:val="aa"/>
    <w:next w:val="aa"/>
    <w:link w:val="ad"/>
    <w:uiPriority w:val="99"/>
    <w:semiHidden/>
    <w:unhideWhenUsed/>
    <w:rsid w:val="002D1E18"/>
    <w:rPr>
      <w:b/>
      <w:bCs/>
    </w:rPr>
  </w:style>
  <w:style w:type="character" w:customStyle="1" w:styleId="ad">
    <w:name w:val="Тема примечания Знак"/>
    <w:basedOn w:val="ab"/>
    <w:link w:val="ac"/>
    <w:uiPriority w:val="99"/>
    <w:semiHidden/>
    <w:rsid w:val="002D1E18"/>
    <w:rPr>
      <w:rFonts w:ascii="Play" w:hAnsi="Play"/>
      <w:b/>
      <w:bCs/>
      <w:sz w:val="20"/>
      <w:szCs w:val="20"/>
    </w:rPr>
  </w:style>
  <w:style w:type="paragraph" w:styleId="ae">
    <w:name w:val="Balloon Text"/>
    <w:basedOn w:val="a"/>
    <w:link w:val="af"/>
    <w:uiPriority w:val="99"/>
    <w:semiHidden/>
    <w:unhideWhenUsed/>
    <w:rsid w:val="002D1E18"/>
    <w:pPr>
      <w:spacing w:after="0" w:line="240" w:lineRule="auto"/>
    </w:pPr>
    <w:rPr>
      <w:rFonts w:ascii="Segoe UI" w:hAnsi="Segoe UI" w:cs="Segoe UI"/>
      <w:sz w:val="18"/>
      <w:szCs w:val="18"/>
    </w:rPr>
  </w:style>
  <w:style w:type="character" w:customStyle="1" w:styleId="af">
    <w:name w:val="Текст выноски Знак"/>
    <w:basedOn w:val="a0"/>
    <w:link w:val="ae"/>
    <w:uiPriority w:val="99"/>
    <w:semiHidden/>
    <w:rsid w:val="002D1E18"/>
    <w:rPr>
      <w:rFonts w:ascii="Segoe UI" w:hAnsi="Segoe UI" w:cs="Segoe UI"/>
      <w:sz w:val="18"/>
      <w:szCs w:val="18"/>
    </w:rPr>
  </w:style>
  <w:style w:type="character" w:styleId="af0">
    <w:name w:val="Hyperlink"/>
    <w:basedOn w:val="a0"/>
    <w:uiPriority w:val="99"/>
    <w:unhideWhenUsed/>
    <w:rsid w:val="002765A1"/>
    <w:rPr>
      <w:color w:val="0563C1" w:themeColor="hyperlink"/>
      <w:u w:val="single"/>
    </w:rPr>
  </w:style>
  <w:style w:type="character" w:customStyle="1" w:styleId="a5">
    <w:name w:val="Абзац списка Знак"/>
    <w:aliases w:val="Абзац Знак,Bullet List Знак,FooterText Знак,numbered Знак"/>
    <w:link w:val="a4"/>
    <w:uiPriority w:val="34"/>
    <w:rsid w:val="00275FB9"/>
    <w:rPr>
      <w:rFonts w:ascii="Play" w:hAnsi="Play"/>
    </w:rPr>
  </w:style>
  <w:style w:type="paragraph" w:customStyle="1" w:styleId="af1">
    <w:name w:val="Рисунок"/>
    <w:basedOn w:val="a6"/>
    <w:link w:val="af2"/>
    <w:qFormat/>
    <w:rsid w:val="00130822"/>
    <w:pPr>
      <w:ind w:firstLine="0"/>
      <w:jc w:val="center"/>
    </w:pPr>
    <w:rPr>
      <w:sz w:val="24"/>
    </w:rPr>
  </w:style>
  <w:style w:type="character" w:customStyle="1" w:styleId="a7">
    <w:name w:val="Название объекта Знак"/>
    <w:basedOn w:val="a0"/>
    <w:link w:val="a6"/>
    <w:uiPriority w:val="35"/>
    <w:rsid w:val="00130822"/>
    <w:rPr>
      <w:rFonts w:ascii="Play" w:hAnsi="Play"/>
      <w:iCs/>
      <w:sz w:val="20"/>
      <w:szCs w:val="18"/>
    </w:rPr>
  </w:style>
  <w:style w:type="character" w:customStyle="1" w:styleId="af2">
    <w:name w:val="Рисунок Знак"/>
    <w:basedOn w:val="a7"/>
    <w:link w:val="af1"/>
    <w:rsid w:val="00130822"/>
    <w:rPr>
      <w:rFonts w:ascii="Play" w:hAnsi="Play"/>
      <w:iCs/>
      <w:sz w:val="24"/>
      <w:szCs w:val="18"/>
    </w:rPr>
  </w:style>
  <w:style w:type="paragraph" w:styleId="af3">
    <w:name w:val="footnote text"/>
    <w:basedOn w:val="a"/>
    <w:link w:val="af4"/>
    <w:uiPriority w:val="99"/>
    <w:semiHidden/>
    <w:unhideWhenUsed/>
    <w:rsid w:val="0042463C"/>
    <w:pPr>
      <w:spacing w:after="0" w:line="240" w:lineRule="auto"/>
    </w:pPr>
    <w:rPr>
      <w:sz w:val="20"/>
      <w:szCs w:val="20"/>
    </w:rPr>
  </w:style>
  <w:style w:type="character" w:customStyle="1" w:styleId="af4">
    <w:name w:val="Текст сноски Знак"/>
    <w:basedOn w:val="a0"/>
    <w:link w:val="af3"/>
    <w:uiPriority w:val="99"/>
    <w:semiHidden/>
    <w:rsid w:val="0042463C"/>
    <w:rPr>
      <w:rFonts w:ascii="Play" w:hAnsi="Play"/>
      <w:sz w:val="20"/>
      <w:szCs w:val="20"/>
    </w:rPr>
  </w:style>
  <w:style w:type="character" w:styleId="af5">
    <w:name w:val="footnote reference"/>
    <w:basedOn w:val="a0"/>
    <w:uiPriority w:val="99"/>
    <w:semiHidden/>
    <w:unhideWhenUsed/>
    <w:rsid w:val="0042463C"/>
    <w:rPr>
      <w:vertAlign w:val="superscript"/>
    </w:rPr>
  </w:style>
  <w:style w:type="paragraph" w:styleId="af6">
    <w:name w:val="endnote text"/>
    <w:basedOn w:val="a"/>
    <w:link w:val="af7"/>
    <w:uiPriority w:val="99"/>
    <w:semiHidden/>
    <w:unhideWhenUsed/>
    <w:rsid w:val="00076EF3"/>
    <w:pPr>
      <w:spacing w:after="0" w:line="240" w:lineRule="auto"/>
    </w:pPr>
    <w:rPr>
      <w:sz w:val="20"/>
      <w:szCs w:val="20"/>
    </w:rPr>
  </w:style>
  <w:style w:type="character" w:customStyle="1" w:styleId="af7">
    <w:name w:val="Текст концевой сноски Знак"/>
    <w:basedOn w:val="a0"/>
    <w:link w:val="af6"/>
    <w:uiPriority w:val="99"/>
    <w:semiHidden/>
    <w:rsid w:val="00076EF3"/>
    <w:rPr>
      <w:rFonts w:ascii="Play" w:hAnsi="Play"/>
      <w:sz w:val="20"/>
      <w:szCs w:val="20"/>
    </w:rPr>
  </w:style>
  <w:style w:type="character" w:styleId="af8">
    <w:name w:val="endnote reference"/>
    <w:basedOn w:val="a0"/>
    <w:uiPriority w:val="99"/>
    <w:semiHidden/>
    <w:unhideWhenUsed/>
    <w:rsid w:val="00076EF3"/>
    <w:rPr>
      <w:vertAlign w:val="superscript"/>
    </w:rPr>
  </w:style>
  <w:style w:type="paragraph" w:styleId="af9">
    <w:name w:val="header"/>
    <w:basedOn w:val="a"/>
    <w:link w:val="afa"/>
    <w:uiPriority w:val="99"/>
    <w:unhideWhenUsed/>
    <w:rsid w:val="005E35A9"/>
    <w:pPr>
      <w:tabs>
        <w:tab w:val="center" w:pos="4680"/>
        <w:tab w:val="right" w:pos="9360"/>
      </w:tabs>
      <w:spacing w:after="0" w:line="240" w:lineRule="auto"/>
    </w:pPr>
  </w:style>
  <w:style w:type="character" w:customStyle="1" w:styleId="afa">
    <w:name w:val="Верхний колонтитул Знак"/>
    <w:basedOn w:val="a0"/>
    <w:link w:val="af9"/>
    <w:uiPriority w:val="99"/>
    <w:rsid w:val="005E35A9"/>
    <w:rPr>
      <w:rFonts w:ascii="Play" w:hAnsi="Play"/>
    </w:rPr>
  </w:style>
  <w:style w:type="paragraph" w:styleId="afb">
    <w:name w:val="footer"/>
    <w:basedOn w:val="a"/>
    <w:link w:val="afc"/>
    <w:uiPriority w:val="99"/>
    <w:unhideWhenUsed/>
    <w:rsid w:val="005E35A9"/>
    <w:pPr>
      <w:tabs>
        <w:tab w:val="center" w:pos="4680"/>
        <w:tab w:val="right" w:pos="9360"/>
      </w:tabs>
      <w:spacing w:after="0" w:line="240" w:lineRule="auto"/>
    </w:pPr>
  </w:style>
  <w:style w:type="character" w:customStyle="1" w:styleId="afc">
    <w:name w:val="Нижний колонтитул Знак"/>
    <w:basedOn w:val="a0"/>
    <w:link w:val="afb"/>
    <w:uiPriority w:val="99"/>
    <w:rsid w:val="005E35A9"/>
    <w:rPr>
      <w:rFonts w:ascii="Play" w:hAnsi="Play"/>
    </w:rPr>
  </w:style>
  <w:style w:type="paragraph" w:customStyle="1" w:styleId="afd">
    <w:name w:val="Таблица"/>
    <w:basedOn w:val="a"/>
    <w:link w:val="afe"/>
    <w:qFormat/>
    <w:rsid w:val="00A8614F"/>
    <w:pPr>
      <w:spacing w:before="120" w:after="0" w:line="240" w:lineRule="auto"/>
      <w:ind w:firstLine="0"/>
      <w:jc w:val="right"/>
    </w:pPr>
    <w:rPr>
      <w:sz w:val="20"/>
    </w:rPr>
  </w:style>
  <w:style w:type="character" w:customStyle="1" w:styleId="afe">
    <w:name w:val="Таблица Знак"/>
    <w:basedOn w:val="a0"/>
    <w:link w:val="afd"/>
    <w:rsid w:val="00A8614F"/>
    <w:rPr>
      <w:rFonts w:ascii="Play" w:hAnsi="Play"/>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comments.xml.rels><?xml version="1.0" encoding="UTF-8" standalone="yes"?>
<Relationships xmlns="http://schemas.openxmlformats.org/package/2006/relationships"><Relationship Id="rId8" Type="http://schemas.openxmlformats.org/officeDocument/2006/relationships/image" Target="media/image29.png"/><Relationship Id="rId13" Type="http://schemas.openxmlformats.org/officeDocument/2006/relationships/hyperlink" Target="https://support.office.com/ru-ru/article/%D0%9A%D0%B0%D0%BA-%D0%BE%D1%82%D0%BE%D0%B7%D0%B2%D0%B0%D1%82%D1%8C-%D0%B8%D0%BB%D0%B8-%D0%B7%D0%B0%D0%BC%D0%B5%D0%BD%D0%B8%D1%82%D1%8C-%D0%BE%D1%82%D0%BF%D1%80%D0%B0%D0%B2%D0%BB%D0%B5%D0%BD%D0%BD%D0%BE%D0%B5-%D1%8D%D0%BB-%D0%BF%D0%B8%D1%81%D1%8C%D0%BC%D0%BE-35027f88-d655-4554-b4f8-6c0729a723a0" TargetMode="External"/><Relationship Id="rId3" Type="http://schemas.openxmlformats.org/officeDocument/2006/relationships/image" Target="media/image10.png"/><Relationship Id="rId7" Type="http://schemas.openxmlformats.org/officeDocument/2006/relationships/image" Target="media/image28.png"/><Relationship Id="rId12" Type="http://schemas.openxmlformats.org/officeDocument/2006/relationships/image" Target="media/image79.png"/><Relationship Id="rId17" Type="http://schemas.openxmlformats.org/officeDocument/2006/relationships/image" Target="media/image132.png"/><Relationship Id="rId2" Type="http://schemas.openxmlformats.org/officeDocument/2006/relationships/image" Target="media/image9.png"/><Relationship Id="rId16" Type="http://schemas.openxmlformats.org/officeDocument/2006/relationships/image" Target="media/image81.png"/><Relationship Id="rId1" Type="http://schemas.openxmlformats.org/officeDocument/2006/relationships/image" Target="media/image2.png"/><Relationship Id="rId6" Type="http://schemas.openxmlformats.org/officeDocument/2006/relationships/image" Target="media/image18.png"/><Relationship Id="rId11" Type="http://schemas.openxmlformats.org/officeDocument/2006/relationships/hyperlink" Target="http://portal.goszakup.gov.kz/portal/uploads/v3/doc_sup_rus.pdf" TargetMode="External"/><Relationship Id="rId5" Type="http://schemas.openxmlformats.org/officeDocument/2006/relationships/image" Target="media/image12.png"/><Relationship Id="rId15" Type="http://schemas.openxmlformats.org/officeDocument/2006/relationships/hyperlink" Target="https://pro1c.kz/articles/elektronnye-scheta-faktury-esf/otzyv-elektronnogo-scheta-faktury/" TargetMode="External"/><Relationship Id="rId10" Type="http://schemas.openxmlformats.org/officeDocument/2006/relationships/image" Target="media/image47.png"/><Relationship Id="rId4" Type="http://schemas.openxmlformats.org/officeDocument/2006/relationships/image" Target="media/image11.png"/><Relationship Id="rId9" Type="http://schemas.openxmlformats.org/officeDocument/2006/relationships/image" Target="media/image44.png"/><Relationship Id="rId14" Type="http://schemas.openxmlformats.org/officeDocument/2006/relationships/image" Target="media/image80.png"/></Relationship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4.png"/><Relationship Id="rId21" Type="http://schemas.openxmlformats.org/officeDocument/2006/relationships/image" Target="media/image14.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2.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38" Type="http://schemas.openxmlformats.org/officeDocument/2006/relationships/image" Target="media/image136.png"/><Relationship Id="rId154"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104.png"/><Relationship Id="rId11" Type="http://schemas.openxmlformats.org/officeDocument/2006/relationships/image" Target="media/image1.png"/><Relationship Id="rId32" Type="http://schemas.openxmlformats.org/officeDocument/2006/relationships/image" Target="media/image26.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144" Type="http://schemas.openxmlformats.org/officeDocument/2006/relationships/image" Target="media/image142.png"/><Relationship Id="rId149" Type="http://schemas.openxmlformats.org/officeDocument/2006/relationships/image" Target="media/image147.png"/><Relationship Id="rId5" Type="http://schemas.openxmlformats.org/officeDocument/2006/relationships/numbering" Target="numbering.xml"/><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5.png"/><Relationship Id="rId27" Type="http://schemas.openxmlformats.org/officeDocument/2006/relationships/image" Target="media/image21.png"/><Relationship Id="rId43" Type="http://schemas.openxmlformats.org/officeDocument/2006/relationships/hyperlink" Target="http://portal.isate.kz/_layouts/15/WopiFrame.aspx?sourcedoc=/Solutions/%D0%A2%D0%95%D0%9D%D0%93%D0%A0%D0%98%D0%94%D0%9E%D0%9A%203/%D0%A2%D0%B5%D1%85%D0%BD%D0%B8%D1%87%D0%B5%D1%81%D0%BA%D0%BE%D0%B5%20%D0%B7%D0%B0%D0%B4%D0%B0%D0%BD%D0%B8%D0%B5%20%D0%BF%D0%BE%20%D0%BC%D0%BE%D0%B4%D1%83%D0%BB%D1%8F%D0%BC/%D0%9C%D0%BE%D0%B4%D1%83%D0%BB%D1%8C6_%D0%A0%D0%B0%D0%B1%D0%BE%D1%82%D0%B0%20%D1%81%20%D0%BA%D0%B0%D1%80%D1%82%D0%BE%D1%87%D0%BA%D0%B0%D0%BC%D0%B8.docx&amp;action=default" TargetMode="External"/><Relationship Id="rId48" Type="http://schemas.openxmlformats.org/officeDocument/2006/relationships/image" Target="media/image42.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139" Type="http://schemas.openxmlformats.org/officeDocument/2006/relationships/image" Target="media/image137.png"/><Relationship Id="rId80" Type="http://schemas.openxmlformats.org/officeDocument/2006/relationships/image" Target="media/image76.tmp"/><Relationship Id="rId85" Type="http://schemas.openxmlformats.org/officeDocument/2006/relationships/footer" Target="footer1.xml"/><Relationship Id="rId150" Type="http://schemas.openxmlformats.org/officeDocument/2006/relationships/image" Target="media/image148.png"/><Relationship Id="rId12" Type="http://schemas.openxmlformats.org/officeDocument/2006/relationships/comments" Target="comments.xml"/><Relationship Id="rId17" Type="http://schemas.openxmlformats.org/officeDocument/2006/relationships/image" Target="media/image6.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4.png"/><Relationship Id="rId46" Type="http://schemas.openxmlformats.org/officeDocument/2006/relationships/image" Target="media/image40.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100.png"/><Relationship Id="rId108" Type="http://schemas.openxmlformats.org/officeDocument/2006/relationships/image" Target="media/image105.png"/><Relationship Id="rId116" Type="http://schemas.openxmlformats.org/officeDocument/2006/relationships/image" Target="media/image113.png"/><Relationship Id="rId124" Type="http://schemas.openxmlformats.org/officeDocument/2006/relationships/image" Target="media/image121.png"/><Relationship Id="rId129" Type="http://schemas.openxmlformats.org/officeDocument/2006/relationships/image" Target="media/image126.png"/><Relationship Id="rId137" Type="http://schemas.openxmlformats.org/officeDocument/2006/relationships/image" Target="media/image135.png"/><Relationship Id="rId20" Type="http://schemas.openxmlformats.org/officeDocument/2006/relationships/image" Target="media/image13.png"/><Relationship Id="rId41" Type="http://schemas.openxmlformats.org/officeDocument/2006/relationships/image" Target="media/image2.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cid:image002.png@01D33C5B.4AD48AD0" TargetMode="External"/><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11" Type="http://schemas.openxmlformats.org/officeDocument/2006/relationships/image" Target="media/image108.png"/><Relationship Id="rId132" Type="http://schemas.openxmlformats.org/officeDocument/2006/relationships/image" Target="media/image129.png"/><Relationship Id="rId140" Type="http://schemas.openxmlformats.org/officeDocument/2006/relationships/image" Target="media/image138.png"/><Relationship Id="rId145" Type="http://schemas.openxmlformats.org/officeDocument/2006/relationships/image" Target="media/image143.png"/><Relationship Id="rId153"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6.png"/><Relationship Id="rId28" Type="http://schemas.openxmlformats.org/officeDocument/2006/relationships/image" Target="media/image22.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53.png"/><Relationship Id="rId106" Type="http://schemas.openxmlformats.org/officeDocument/2006/relationships/image" Target="media/image103.png"/><Relationship Id="rId114" Type="http://schemas.openxmlformats.org/officeDocument/2006/relationships/image" Target="media/image111.png"/><Relationship Id="rId119" Type="http://schemas.openxmlformats.org/officeDocument/2006/relationships/image" Target="media/image116.png"/><Relationship Id="rId127" Type="http://schemas.openxmlformats.org/officeDocument/2006/relationships/image" Target="media/image124.png"/><Relationship Id="rId10" Type="http://schemas.openxmlformats.org/officeDocument/2006/relationships/endnotes" Target="endnotes.xm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tmp"/><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30" Type="http://schemas.openxmlformats.org/officeDocument/2006/relationships/image" Target="media/image127.png"/><Relationship Id="rId135" Type="http://schemas.openxmlformats.org/officeDocument/2006/relationships/image" Target="media/image133.png"/><Relationship Id="rId143" Type="http://schemas.openxmlformats.org/officeDocument/2006/relationships/image" Target="media/image141.png"/><Relationship Id="rId148" Type="http://schemas.openxmlformats.org/officeDocument/2006/relationships/image" Target="media/image146.png"/><Relationship Id="rId151" Type="http://schemas.openxmlformats.org/officeDocument/2006/relationships/image" Target="media/image149.png"/><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7.png"/><Relationship Id="rId39" Type="http://schemas.openxmlformats.org/officeDocument/2006/relationships/image" Target="media/image35.png"/><Relationship Id="rId109" Type="http://schemas.openxmlformats.org/officeDocument/2006/relationships/image" Target="media/image106.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141" Type="http://schemas.openxmlformats.org/officeDocument/2006/relationships/image" Target="media/image139.png"/><Relationship Id="rId146" Type="http://schemas.openxmlformats.org/officeDocument/2006/relationships/image" Target="media/image144.png"/><Relationship Id="rId7" Type="http://schemas.openxmlformats.org/officeDocument/2006/relationships/settings" Target="settings.xml"/><Relationship Id="rId71" Type="http://schemas.openxmlformats.org/officeDocument/2006/relationships/image" Target="media/image67.png"/><Relationship Id="rId92" Type="http://schemas.openxmlformats.org/officeDocument/2006/relationships/image" Target="media/image89.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7.png"/><Relationship Id="rId40" Type="http://schemas.openxmlformats.org/officeDocument/2006/relationships/image" Target="media/image36.png"/><Relationship Id="rId45" Type="http://schemas.openxmlformats.org/officeDocument/2006/relationships/image" Target="media/image39.png"/><Relationship Id="rId66" Type="http://schemas.openxmlformats.org/officeDocument/2006/relationships/image" Target="media/image62.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image" Target="media/image13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24.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5.png"/><Relationship Id="rId8" Type="http://schemas.openxmlformats.org/officeDocument/2006/relationships/webSettings" Target="webSettings.xml"/><Relationship Id="rId51" Type="http://schemas.openxmlformats.org/officeDocument/2006/relationships/image" Target="media/image46.png"/><Relationship Id="rId72" Type="http://schemas.openxmlformats.org/officeDocument/2006/relationships/image" Target="media/image68.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40.png"/><Relationship Id="rId3" Type="http://schemas.openxmlformats.org/officeDocument/2006/relationships/customXml" Target="../customXml/item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70B4E30DA6659040ADFE4DC1531ED82E" ma:contentTypeVersion="0" ma:contentTypeDescription="Создание документа." ma:contentTypeScope="" ma:versionID="c6b1d680964ffa245da2a0a3888b53e4">
  <xsd:schema xmlns:xsd="http://www.w3.org/2001/XMLSchema" xmlns:xs="http://www.w3.org/2001/XMLSchema" xmlns:p="http://schemas.microsoft.com/office/2006/metadata/properties" targetNamespace="http://schemas.microsoft.com/office/2006/metadata/properties" ma:root="true" ma:fieldsID="f5e27d4dcbb8d443704b0040e776f526">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имено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A60CE-B1A1-482D-8ABE-D69DCA6C89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E587579-C4D1-4423-B844-9DA47D6D50E8}">
  <ds:schemaRefs>
    <ds:schemaRef ds:uri="http://schemas.microsoft.com/sharepoint/v3/contenttype/forms"/>
  </ds:schemaRefs>
</ds:datastoreItem>
</file>

<file path=customXml/itemProps3.xml><?xml version="1.0" encoding="utf-8"?>
<ds:datastoreItem xmlns:ds="http://schemas.openxmlformats.org/officeDocument/2006/customXml" ds:itemID="{85143847-F0A8-46CA-9C8D-3552FA0BAF48}">
  <ds:schemaRefs>
    <ds:schemaRef ds:uri="http://purl.org/dc/elements/1.1/"/>
    <ds:schemaRef ds:uri="http://schemas.microsoft.com/office/2006/metadata/properties"/>
    <ds:schemaRef ds:uri="http://purl.org/dc/terms/"/>
    <ds:schemaRef ds:uri="http://schemas.microsoft.com/office/2006/documentManagement/types"/>
    <ds:schemaRef ds:uri="http://purl.org/dc/dcmitype/"/>
    <ds:schemaRef ds:uri="http://schemas.microsoft.com/office/infopath/2007/PartnerControls"/>
    <ds:schemaRef ds:uri="http://schemas.openxmlformats.org/package/2006/metadata/core-properties"/>
    <ds:schemaRef ds:uri="http://www.w3.org/XML/1998/namespace"/>
  </ds:schemaRefs>
</ds:datastoreItem>
</file>

<file path=customXml/itemProps4.xml><?xml version="1.0" encoding="utf-8"?>
<ds:datastoreItem xmlns:ds="http://schemas.openxmlformats.org/officeDocument/2006/customXml" ds:itemID="{587F255C-DC3D-493C-B059-71D8EF4C9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126</Pages>
  <Words>22118</Words>
  <Characters>126074</Characters>
  <Application>Microsoft Office Word</Application>
  <DocSecurity>0</DocSecurity>
  <Lines>1050</Lines>
  <Paragraphs>295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147897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Люция Е. Айтуова</dc:creator>
  <cp:keywords/>
  <dc:description/>
  <cp:lastModifiedBy>Мадияр Н. Толкыбек</cp:lastModifiedBy>
  <cp:revision>2</cp:revision>
  <dcterms:created xsi:type="dcterms:W3CDTF">2019-02-06T08:53:00Z</dcterms:created>
  <dcterms:modified xsi:type="dcterms:W3CDTF">2019-02-06T08:53:00Z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0x01010070B4E30DA6659040ADFE4DC1531ED82E</vt:lpwstr>
  </property>
</Properties>
</file>